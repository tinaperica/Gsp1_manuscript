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71CAA4A7"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,10</w:t>
      </w:r>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,10</w:t>
      </w:r>
      <w:r w:rsidRPr="00970051">
        <w:rPr>
          <w:rFonts w:cs="Arial"/>
          <w:color w:val="000000"/>
          <w:lang w:val="en-GB"/>
        </w:rPr>
        <w:t>, Jiewei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r w:rsidR="00FE7B6C">
        <w:rPr>
          <w:rFonts w:cs="Arial"/>
          <w:color w:val="000000"/>
          <w:vertAlign w:val="superscript"/>
          <w:lang w:val="en-GB"/>
        </w:rPr>
        <w:t xml:space="preserve"> </w:t>
      </w:r>
      <w:r w:rsidRPr="00970051">
        <w:rPr>
          <w:rFonts w:cs="Arial"/>
          <w:color w:val="000000"/>
          <w:lang w:val="en-GB"/>
        </w:rPr>
        <w:t>Mark J. S. Kelly</w:t>
      </w:r>
      <w:r w:rsidR="00972A10">
        <w:rPr>
          <w:rFonts w:cs="Arial"/>
          <w:color w:val="000000"/>
          <w:vertAlign w:val="superscript"/>
          <w:lang w:val="en-GB"/>
        </w:rPr>
        <w:t>8</w:t>
      </w:r>
      <w:r w:rsidRPr="00970051">
        <w:rPr>
          <w:rFonts w:cs="Arial"/>
          <w:color w:val="000000"/>
          <w:lang w:val="en-GB"/>
        </w:rPr>
        <w:t xml:space="preserve">, Nevan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r w:rsidR="00385146">
        <w:rPr>
          <w:rFonts w:cs="Arial"/>
          <w:color w:val="000000"/>
          <w:vertAlign w:val="superscript"/>
          <w:lang w:val="en-GB"/>
        </w:rPr>
        <w:t>9</w:t>
      </w:r>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310A0EEC" w:rsidR="00972A10" w:rsidRPr="00972A10" w:rsidRDefault="00972A10" w:rsidP="00972A10">
      <w:pPr>
        <w:rPr>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5CDB8808" w14:textId="78DF8025" w:rsidR="00972A10" w:rsidRPr="00972A10" w:rsidRDefault="00972A10" w:rsidP="00972A10">
      <w:pPr>
        <w:rPr>
          <w:lang w:val="en-GB"/>
        </w:rPr>
      </w:pPr>
      <w:r w:rsidRPr="00972A10">
        <w:rPr>
          <w:vertAlign w:val="superscript"/>
          <w:lang w:val="en-GB"/>
        </w:rPr>
        <w:t>8</w:t>
      </w:r>
      <w:r>
        <w:rPr>
          <w:lang w:val="en-GB"/>
        </w:rPr>
        <w:t xml:space="preserve"> </w:t>
      </w:r>
      <w:r w:rsidRPr="00972A10">
        <w:rPr>
          <w:lang w:val="en-GB"/>
        </w:rPr>
        <w:t>Department of Pharmaceutical Chemistry, University of California, San Francisco, San Francisco, CA 94143, USA.</w:t>
      </w:r>
    </w:p>
    <w:p w14:paraId="76E1D9BE" w14:textId="1A34CE0E" w:rsidR="00972A10" w:rsidRPr="00972A10" w:rsidRDefault="00972A10" w:rsidP="00972A10">
      <w:pPr>
        <w:rPr>
          <w:lang w:val="en-GB"/>
        </w:rPr>
      </w:pPr>
      <w:r w:rsidRPr="00972A10">
        <w:rPr>
          <w:vertAlign w:val="superscript"/>
          <w:lang w:val="en-GB"/>
        </w:rPr>
        <w:t>9</w:t>
      </w:r>
      <w:r>
        <w:rPr>
          <w:lang w:val="en-GB"/>
        </w:rPr>
        <w:t xml:space="preserve"> </w:t>
      </w:r>
      <w:r w:rsidRPr="00972A10">
        <w:rPr>
          <w:lang w:val="en-GB"/>
        </w:rPr>
        <w:t>Chan Zuckerberg Biohub, San Francisco, California.</w:t>
      </w:r>
    </w:p>
    <w:p w14:paraId="690EC4F0" w14:textId="69EB481A" w:rsidR="001D5916" w:rsidRDefault="001D5916" w:rsidP="00317347">
      <w:r w:rsidRPr="00105895">
        <w:rPr>
          <w:vertAlign w:val="superscript"/>
        </w:rPr>
        <w:t>10</w:t>
      </w:r>
      <w:r>
        <w:t xml:space="preserve"> These authors contributed equally</w:t>
      </w:r>
    </w:p>
    <w:p w14:paraId="7A9BBF05" w14:textId="48C43802" w:rsidR="001D5916" w:rsidRPr="00970051" w:rsidRDefault="001D5916" w:rsidP="00317347">
      <w:r>
        <w:t xml:space="preserve">* Correspondence: </w:t>
      </w:r>
      <w:hyperlink r:id="rId8" w:history="1">
        <w:r w:rsidR="0079259F" w:rsidRPr="00D80A51">
          <w:rPr>
            <w:rStyle w:val="Hyperlink"/>
          </w:rPr>
          <w:t>kortemme@cgl.ucsf.edu</w:t>
        </w:r>
      </w:hyperlink>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lastRenderedPageBreak/>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9">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0"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remain</w:t>
      </w:r>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w:t>
      </w:r>
      <w:r w:rsidR="008257AD">
        <w:rPr>
          <w:rFonts w:cs="Arial"/>
        </w:rPr>
        <w:lastRenderedPageBreak/>
        <w:t xml:space="preserve">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0"/>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with many partners</w:t>
      </w:r>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rotein mutations in disease are enriched in protein-protein interfaces</w:t>
      </w:r>
      <w:r w:rsidR="00186F9C">
        <w:t>{Buljan,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r w:rsidR="009F2A68">
        <w:t>function</w:t>
      </w:r>
      <w:r w:rsidR="00721CE8">
        <w:t>s</w:t>
      </w:r>
      <w:r w:rsidR="00186F9C">
        <w:t>{Goldbeter,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different processes</w:t>
      </w:r>
      <w:r w:rsidR="00186F9C">
        <w:t>{Dasso,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{Arnaoutov,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{Hetzer,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genomically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regions</w:t>
      </w:r>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approach</w:t>
      </w:r>
      <w:r w:rsidR="00186F9C">
        <w:t>{Braberg,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r w:rsidR="00DB7993">
        <w:t>gene</w:t>
      </w:r>
      <w:r w:rsidR="00470F24">
        <w:t>s</w:t>
      </w:r>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signify functional relationships</w:t>
      </w:r>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7BF3A633"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1" w:author="Perica, Tina" w:date="2020-05-01T11:48:00Z">
        <w:r w:rsidR="00C83776" w:rsidRPr="00970740" w:rsidDel="0040180D">
          <w:rPr>
            <w:color w:val="FF0000"/>
            <w:rPrChange w:id="2" w:author="Perica, Tina" w:date="2020-05-03T21:07:00Z">
              <w:rPr/>
            </w:rPrChange>
          </w:rPr>
          <w:delText>changes to</w:delText>
        </w:r>
      </w:del>
      <w:ins w:id="3" w:author="Perica, Tina" w:date="2020-05-01T11:48:00Z">
        <w:r w:rsidR="0040180D" w:rsidRPr="00970740">
          <w:rPr>
            <w:color w:val="FF0000"/>
            <w:rPrChange w:id="4" w:author="Perica, Tina" w:date="2020-05-03T21:07:00Z">
              <w:rPr/>
            </w:rPrChange>
          </w:rPr>
          <w:t>how</w:t>
        </w:r>
      </w:ins>
      <w:r w:rsidR="00C83776" w:rsidRPr="00970740">
        <w:rPr>
          <w:color w:val="FF0000"/>
          <w:rPrChange w:id="5" w:author="Perica, Tina" w:date="2020-05-03T21:07:00Z">
            <w:rPr/>
          </w:rPrChange>
        </w:rPr>
        <w:t xml:space="preserve"> the physical interaction network</w:t>
      </w:r>
      <w:ins w:id="6" w:author="Perica, Tina" w:date="2020-05-01T11:49:00Z">
        <w:r w:rsidR="0040180D" w:rsidRPr="00970740">
          <w:rPr>
            <w:color w:val="FF0000"/>
            <w:rPrChange w:id="7" w:author="Perica, Tina" w:date="2020-05-03T21:07:00Z">
              <w:rPr/>
            </w:rPrChange>
          </w:rPr>
          <w:t xml:space="preserve"> of Gsp1 changes</w:t>
        </w:r>
      </w:ins>
      <w:r w:rsidR="00CF2930" w:rsidRPr="00970740">
        <w:rPr>
          <w:color w:val="FF0000"/>
          <w:rPrChange w:id="8" w:author="Perica, Tina" w:date="2020-05-03T21:07:00Z">
            <w:rPr/>
          </w:rPrChange>
        </w:rPr>
        <w:t xml:space="preserve"> in response to the</w:t>
      </w:r>
      <w:ins w:id="9" w:author="Perica, Tina" w:date="2020-05-01T11:49:00Z">
        <w:r w:rsidR="0040180D" w:rsidRPr="00970740">
          <w:rPr>
            <w:color w:val="FF0000"/>
            <w:rPrChange w:id="10" w:author="Perica, Tina" w:date="2020-05-03T21:07:00Z">
              <w:rPr/>
            </w:rPrChange>
          </w:rPr>
          <w:t xml:space="preserve"> interface point</w:t>
        </w:r>
      </w:ins>
      <w:r w:rsidR="00CF2930" w:rsidRPr="00970740">
        <w:rPr>
          <w:color w:val="FF0000"/>
          <w:rPrChange w:id="11" w:author="Perica, Tina" w:date="2020-05-03T21:07:00Z">
            <w:rPr/>
          </w:rPrChange>
        </w:rPr>
        <w:t xml:space="preserve"> mutations</w:t>
      </w:r>
      <w:del w:id="12"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each </w:t>
      </w:r>
      <w:r w:rsidR="007632E7">
        <w:t xml:space="preserve">of the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 xml:space="preserve">Extended </w:t>
      </w:r>
      <w:r w:rsidR="00624499" w:rsidRPr="00624499">
        <w:rPr>
          <w:b/>
        </w:rPr>
        <w:lastRenderedPageBreak/>
        <w:t>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13" w:author="Perica, Tina" w:date="2020-05-01T11:56:00Z">
        <w:r w:rsidR="003F7D48" w:rsidRPr="00787C40">
          <w:rPr>
            <w:color w:val="FF0000"/>
          </w:rPr>
          <w:t>In our AP-MS experiment, we quantif</w:t>
        </w:r>
      </w:ins>
      <w:ins w:id="14" w:author="Perica, Tina" w:date="2020-05-09T18:26:00Z">
        <w:r w:rsidR="004733B8">
          <w:rPr>
            <w:color w:val="FF0000"/>
          </w:rPr>
          <w:t>ied</w:t>
        </w:r>
      </w:ins>
      <w:ins w:id="15" w:author="Perica, Tina" w:date="2020-05-01T11:56:00Z">
        <w:r w:rsidR="003F7D48" w:rsidRPr="00787C40">
          <w:rPr>
            <w:color w:val="FF0000"/>
          </w:rPr>
          <w:t xml:space="preserve"> the abundance change</w:t>
        </w:r>
      </w:ins>
      <w:ins w:id="16" w:author="Perica, Tina" w:date="2020-05-01T11:57:00Z">
        <w:r w:rsidR="003F7D48" w:rsidRPr="00787C40">
          <w:rPr>
            <w:color w:val="FF0000"/>
          </w:rPr>
          <w:t xml:space="preserve">s of the core regulators Rna1 (GAP) and Srm1 (GEF), </w:t>
        </w:r>
      </w:ins>
      <w:ins w:id="17" w:author="Perica, Tina" w:date="2020-05-09T18:26:00Z">
        <w:r w:rsidR="004733B8">
          <w:rPr>
            <w:color w:val="FF0000"/>
          </w:rPr>
          <w:t>as well as the</w:t>
        </w:r>
      </w:ins>
      <w:ins w:id="18" w:author="Perica, Tina" w:date="2020-05-01T11:57:00Z">
        <w:r w:rsidR="003F7D48" w:rsidRPr="00787C40">
          <w:rPr>
            <w:color w:val="FF0000"/>
          </w:rPr>
          <w:t xml:space="preserve"> effectors Yrb1, Kap95, Pse1 and Srp1. </w:t>
        </w:r>
      </w:ins>
      <w:ins w:id="19" w:author="Perica, Tina" w:date="2020-05-01T12:00:00Z">
        <w:r w:rsidR="003F7D48" w:rsidRPr="00787C40">
          <w:rPr>
            <w:color w:val="FF0000"/>
          </w:rPr>
          <w:t>On average, w</w:t>
        </w:r>
      </w:ins>
      <w:ins w:id="20" w:author="Perica, Tina" w:date="2020-05-01T11:59:00Z">
        <w:r w:rsidR="003F7D48" w:rsidRPr="00787C40">
          <w:rPr>
            <w:color w:val="FF0000"/>
          </w:rPr>
          <w:t xml:space="preserve">hen the </w:t>
        </w:r>
      </w:ins>
      <w:del w:id="21"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22"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23" w:author="Perica, Tina" w:date="2020-05-01T11:59:00Z">
        <w:r w:rsidR="003F7D48" w:rsidRPr="00787C40">
          <w:rPr>
            <w:color w:val="FF0000"/>
          </w:rPr>
          <w:t xml:space="preserve"> was in the</w:t>
        </w:r>
      </w:ins>
      <w:ins w:id="24" w:author="Perica, Tina" w:date="2020-05-01T11:58:00Z">
        <w:r w:rsidR="003F7D48" w:rsidRPr="00787C40">
          <w:rPr>
            <w:color w:val="FF0000"/>
          </w:rPr>
          <w:t xml:space="preserve"> </w:t>
        </w:r>
      </w:ins>
      <w:del w:id="25" w:author="Perica, Tina" w:date="2020-05-01T11:58:00Z">
        <w:r w:rsidR="00312FD7" w:rsidRPr="00787C40" w:rsidDel="003F7D48">
          <w:rPr>
            <w:color w:val="FF0000"/>
          </w:rPr>
          <w:delText xml:space="preserve">s </w:delText>
        </w:r>
      </w:del>
      <w:del w:id="26" w:author="Perica, Tina" w:date="2020-05-01T11:59:00Z">
        <w:r w:rsidR="00312FD7" w:rsidRPr="00787C40" w:rsidDel="003F7D48">
          <w:rPr>
            <w:color w:val="FF0000"/>
          </w:rPr>
          <w:delText>in</w:delText>
        </w:r>
        <w:r w:rsidR="00323F63" w:rsidRPr="00787C40" w:rsidDel="003F7D48">
          <w:rPr>
            <w:color w:val="FF0000"/>
          </w:rPr>
          <w:delText xml:space="preserve"> </w:delText>
        </w:r>
      </w:del>
      <w:ins w:id="27" w:author="Perica, Tina" w:date="2020-05-01T11:58:00Z">
        <w:r w:rsidR="003F7D48" w:rsidRPr="00787C40">
          <w:rPr>
            <w:color w:val="FF0000"/>
          </w:rPr>
          <w:t xml:space="preserve">interface </w:t>
        </w:r>
      </w:ins>
      <w:del w:id="28" w:author="Perica, Tina" w:date="2020-05-01T11:58:00Z">
        <w:r w:rsidR="00CC3CA7" w:rsidRPr="00787C40" w:rsidDel="003F7D48">
          <w:rPr>
            <w:color w:val="FF0000"/>
          </w:rPr>
          <w:delText xml:space="preserve">the </w:delText>
        </w:r>
      </w:del>
      <w:r w:rsidR="00CC3CA7" w:rsidRPr="00787C40">
        <w:rPr>
          <w:color w:val="FF0000"/>
        </w:rPr>
        <w:t>core</w:t>
      </w:r>
      <w:del w:id="29" w:author="Perica, Tina" w:date="2020-05-01T11:58:00Z">
        <w:r w:rsidR="00CC3CA7" w:rsidRPr="00787C40" w:rsidDel="003F7D48">
          <w:rPr>
            <w:color w:val="FF0000"/>
          </w:rPr>
          <w:delText>s</w:delText>
        </w:r>
      </w:del>
      <w:r w:rsidR="00CC3CA7" w:rsidRPr="00787C40">
        <w:rPr>
          <w:color w:val="FF0000"/>
        </w:rPr>
        <w:t xml:space="preserve"> </w:t>
      </w:r>
      <w:ins w:id="30" w:author="Perica, Tina" w:date="2020-05-01T11:59:00Z">
        <w:r w:rsidR="003F7D48" w:rsidRPr="00787C40">
          <w:rPr>
            <w:color w:val="FF0000"/>
          </w:rPr>
          <w:t>with</w:t>
        </w:r>
      </w:ins>
      <w:del w:id="31" w:author="Perica, Tina" w:date="2020-05-01T11:59:00Z">
        <w:r w:rsidR="00CC3CA7" w:rsidRPr="00787C40" w:rsidDel="003F7D48">
          <w:rPr>
            <w:color w:val="FF0000"/>
          </w:rPr>
          <w:delText xml:space="preserve">of </w:delText>
        </w:r>
      </w:del>
      <w:del w:id="32" w:author="Perica, Tina" w:date="2020-05-01T11:58:00Z">
        <w:r w:rsidR="007D2CD7" w:rsidRPr="00787C40" w:rsidDel="003F7D48">
          <w:rPr>
            <w:color w:val="FF0000"/>
          </w:rPr>
          <w:delText xml:space="preserve">interaction </w:delText>
        </w:r>
      </w:del>
      <w:del w:id="33" w:author="Perica, Tina" w:date="2020-05-01T11:59:00Z">
        <w:r w:rsidR="00312FD7" w:rsidRPr="00787C40" w:rsidDel="003F7D48">
          <w:rPr>
            <w:color w:val="FF0000"/>
          </w:rPr>
          <w:delText>interface</w:delText>
        </w:r>
      </w:del>
      <w:del w:id="34" w:author="Perica, Tina" w:date="2020-05-01T11:58:00Z">
        <w:r w:rsidR="00CC3CA7" w:rsidRPr="00787C40" w:rsidDel="003F7D48">
          <w:rPr>
            <w:color w:val="FF0000"/>
          </w:rPr>
          <w:delText>s</w:delText>
        </w:r>
      </w:del>
      <w:del w:id="35"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36"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37"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38" w:author="Perica, Tina" w:date="2020-05-01T12:00:00Z">
        <w:r w:rsidR="009D7426" w:rsidRPr="00787C40" w:rsidDel="003F7D48">
          <w:rPr>
            <w:color w:val="FF0000"/>
          </w:rPr>
          <w:delText>)</w:delText>
        </w:r>
      </w:del>
      <w:ins w:id="39" w:author="Perica, Tina" w:date="2020-05-01T12:00:00Z">
        <w:r w:rsidR="003F7D48" w:rsidRPr="00787C40">
          <w:rPr>
            <w:color w:val="FF0000"/>
          </w:rPr>
          <w:t>the abundance of the prey partner was decreased</w:t>
        </w:r>
      </w:ins>
      <w:ins w:id="40" w:author="Perica, Tina" w:date="2020-05-01T12:01:00Z">
        <w:r w:rsidR="003F7D48" w:rsidRPr="00787C40">
          <w:rPr>
            <w:color w:val="FF0000"/>
          </w:rPr>
          <w:t xml:space="preserve"> (</w:t>
        </w:r>
        <w:r w:rsidR="003F7D48" w:rsidRPr="00787C40">
          <w:rPr>
            <w:b/>
            <w:bCs/>
            <w:color w:val="FF0000"/>
          </w:rPr>
          <w:t>Fig. 2b</w:t>
        </w:r>
      </w:ins>
      <w:ins w:id="41" w:author="Perica, Tina" w:date="2020-05-03T21:04:00Z">
        <w:r w:rsidR="00970740" w:rsidRPr="00787C40">
          <w:rPr>
            <w:b/>
            <w:bCs/>
            <w:color w:val="FF0000"/>
          </w:rPr>
          <w:t>, Extended Data Fig. 5a</w:t>
        </w:r>
      </w:ins>
      <w:ins w:id="42" w:author="Perica, Tina" w:date="2020-05-01T12:01:00Z">
        <w:r w:rsidR="003F7D48" w:rsidRPr="00787C40">
          <w:rPr>
            <w:color w:val="FF0000"/>
          </w:rPr>
          <w:t>)</w:t>
        </w:r>
      </w:ins>
      <w:r w:rsidR="00312FD7" w:rsidRPr="00787C40">
        <w:rPr>
          <w:color w:val="FF0000"/>
        </w:rPr>
        <w:t xml:space="preserve">. However, </w:t>
      </w:r>
      <w:ins w:id="43" w:author="Perica, Tina" w:date="2020-05-01T13:58:00Z">
        <w:r w:rsidR="00540B3B" w:rsidRPr="00787C40">
          <w:rPr>
            <w:color w:val="FF0000"/>
          </w:rPr>
          <w:t>we can also see notable</w:t>
        </w:r>
      </w:ins>
      <w:r w:rsidR="00FA592E" w:rsidRPr="00787C40">
        <w:rPr>
          <w:color w:val="FF0000"/>
        </w:rPr>
        <w:t xml:space="preserve"> change</w:t>
      </w:r>
      <w:ins w:id="44" w:author="Perica, Tina" w:date="2020-05-01T13:58:00Z">
        <w:r w:rsidR="00540B3B" w:rsidRPr="00787C40">
          <w:rPr>
            <w:color w:val="FF0000"/>
          </w:rPr>
          <w:t>s</w:t>
        </w:r>
      </w:ins>
      <w:r w:rsidR="00FA592E">
        <w:t xml:space="preserve"> in abundance </w:t>
      </w:r>
      <w:del w:id="45" w:author="Perica, Tina" w:date="2020-05-01T13:58:00Z">
        <w:r w:rsidR="00FA592E" w:rsidDel="00540B3B">
          <w:delText xml:space="preserve">occurred </w:delText>
        </w:r>
      </w:del>
      <w:r w:rsidR="00FA592E">
        <w:t xml:space="preserve">with </w:t>
      </w:r>
      <w:r w:rsidR="00B84921">
        <w:t>the</w:t>
      </w:r>
      <w:r w:rsidR="00B15D52">
        <w:t xml:space="preserve"> </w:t>
      </w:r>
      <w:r w:rsidR="00EA46CC">
        <w:t xml:space="preserve">two </w:t>
      </w:r>
      <w:r w:rsidR="00E73983">
        <w:t xml:space="preserve">core GTPase </w:t>
      </w:r>
      <w:r w:rsidR="00B15D52">
        <w:t>cycle regulators,</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r w:rsidR="00820D26">
        <w:t xml:space="preserve"> (</w:t>
      </w:r>
      <w:r w:rsidR="00820D26" w:rsidRPr="008E6259">
        <w:rPr>
          <w:b/>
        </w:rPr>
        <w:t>Fig. 2c</w:t>
      </w:r>
      <w:r w:rsidR="0048001C" w:rsidRPr="0048001C">
        <w:t>,</w:t>
      </w:r>
      <w:r w:rsidR="0048001C">
        <w:rPr>
          <w:b/>
        </w:rPr>
        <w:t xml:space="preserve"> </w:t>
      </w:r>
      <w:r w:rsidR="0048001C" w:rsidRPr="008E6259">
        <w:rPr>
          <w:b/>
        </w:rPr>
        <w:t xml:space="preserve">Extended Data Fig. </w:t>
      </w:r>
      <w:ins w:id="46" w:author="Perica, Tina" w:date="2020-05-03T21:04:00Z">
        <w:r w:rsidR="00970740">
          <w:rPr>
            <w:b/>
          </w:rPr>
          <w:t>5</w:t>
        </w:r>
      </w:ins>
      <w:del w:id="47" w:author="Perica, Tina" w:date="2020-05-03T21:04:00Z">
        <w:r w:rsidR="0048001C" w:rsidRPr="008E6259" w:rsidDel="00970740">
          <w:rPr>
            <w:b/>
          </w:rPr>
          <w:delText>4d</w:delText>
        </w:r>
      </w:del>
      <w:r w:rsidR="0048001C" w:rsidRPr="0048001C">
        <w:t>,</w:t>
      </w:r>
      <w:r w:rsidR="0048001C" w:rsidRPr="007A4340">
        <w:rPr>
          <w:b/>
        </w:rPr>
        <w:t xml:space="preserve"> </w:t>
      </w:r>
      <w:r w:rsidR="0048001C" w:rsidRPr="008E6259">
        <w:rPr>
          <w:b/>
        </w:rPr>
        <w:t xml:space="preserve">Supplementary </w:t>
      </w:r>
      <w:r w:rsidR="0048001C">
        <w:rPr>
          <w:b/>
        </w:rPr>
        <w:t>File 1</w:t>
      </w:r>
      <w:r w:rsidR="0048001C" w:rsidRPr="008E6259">
        <w:rPr>
          <w:b/>
        </w:rPr>
        <w:t xml:space="preserve"> Table </w:t>
      </w:r>
      <w:r w:rsidR="0048001C">
        <w:rPr>
          <w:b/>
        </w:rPr>
        <w:t>5</w:t>
      </w:r>
      <w:r w:rsidR="00820D26">
        <w:t>)</w:t>
      </w:r>
      <w:r w:rsidR="00B15D52">
        <w:t>,</w:t>
      </w:r>
      <w:r w:rsidR="00461B25">
        <w:t xml:space="preserve"> </w:t>
      </w:r>
      <w:del w:id="48" w:author="Perica, Tina" w:date="2020-05-01T13:58:00Z">
        <w:r w:rsidR="00461B25" w:rsidRPr="00970740" w:rsidDel="00540B3B">
          <w:rPr>
            <w:color w:val="FF0000"/>
            <w:rPrChange w:id="49" w:author="Perica, Tina" w:date="2020-05-03T21:06:00Z">
              <w:rPr/>
            </w:rPrChange>
          </w:rPr>
          <w:delText>despite most</w:delText>
        </w:r>
      </w:del>
      <w:ins w:id="50" w:author="Perica, Tina" w:date="2020-05-01T13:58:00Z">
        <w:r w:rsidR="00540B3B" w:rsidRPr="00970740">
          <w:rPr>
            <w:color w:val="FF0000"/>
            <w:rPrChange w:id="51" w:author="Perica, Tina" w:date="2020-05-03T21:06:00Z">
              <w:rPr/>
            </w:rPrChange>
          </w:rPr>
          <w:t>even for the</w:t>
        </w:r>
      </w:ins>
      <w:r w:rsidR="00461B25" w:rsidRPr="00970740">
        <w:rPr>
          <w:color w:val="FF0000"/>
          <w:rPrChange w:id="52" w:author="Perica, Tina" w:date="2020-05-03T21:06:00Z">
            <w:rPr/>
          </w:rPrChange>
        </w:rPr>
        <w:t xml:space="preserve"> mutations </w:t>
      </w:r>
      <w:ins w:id="53" w:author="Perica, Tina" w:date="2020-05-01T13:59:00Z">
        <w:r w:rsidR="00540B3B" w:rsidRPr="00970740">
          <w:rPr>
            <w:color w:val="FF0000"/>
            <w:rPrChange w:id="54" w:author="Perica, Tina" w:date="2020-05-03T21:06:00Z">
              <w:rPr/>
            </w:rPrChange>
          </w:rPr>
          <w:t>that are outside either of the interfaces</w:t>
        </w:r>
      </w:ins>
      <w:del w:id="55" w:author="Perica, Tina" w:date="2020-05-01T13:58:00Z">
        <w:r w:rsidR="00461B25" w:rsidRPr="00970740" w:rsidDel="00540B3B">
          <w:rPr>
            <w:color w:val="FF0000"/>
            <w:rPrChange w:id="56" w:author="Perica, Tina" w:date="2020-05-03T21:06:00Z">
              <w:rPr/>
            </w:rPrChange>
          </w:rPr>
          <w:delText>not</w:delText>
        </w:r>
      </w:del>
      <w:ins w:id="57" w:author="Perica, Tina" w:date="2020-05-01T13:59:00Z">
        <w:r w:rsidR="00540B3B" w:rsidRPr="00970740">
          <w:rPr>
            <w:color w:val="FF0000"/>
            <w:rPrChange w:id="58" w:author="Perica, Tina" w:date="2020-05-03T21:06:00Z">
              <w:rPr/>
            </w:rPrChange>
          </w:rPr>
          <w:t xml:space="preserve">. </w:t>
        </w:r>
      </w:ins>
      <w:ins w:id="59" w:author="Perica, Tina" w:date="2020-05-01T14:00:00Z">
        <w:r w:rsidR="00540B3B" w:rsidRPr="00970740">
          <w:rPr>
            <w:color w:val="FF0000"/>
            <w:rPrChange w:id="60" w:author="Perica, Tina" w:date="2020-05-03T21:06:00Z">
              <w:rPr/>
            </w:rPrChange>
          </w:rPr>
          <w:t>F</w:t>
        </w:r>
      </w:ins>
      <w:ins w:id="61" w:author="Perica, Tina" w:date="2020-05-01T13:59:00Z">
        <w:r w:rsidR="00540B3B" w:rsidRPr="00970740">
          <w:rPr>
            <w:color w:val="FF0000"/>
            <w:rPrChange w:id="62" w:author="Perica, Tina" w:date="2020-05-03T21:06:00Z">
              <w:rPr/>
            </w:rPrChange>
          </w:rPr>
          <w:t xml:space="preserve">or example mutations </w:t>
        </w:r>
      </w:ins>
      <w:ins w:id="63" w:author="Perica, Tina" w:date="2020-05-01T14:00:00Z">
        <w:r w:rsidR="00540B3B" w:rsidRPr="00970740">
          <w:rPr>
            <w:color w:val="FF0000"/>
            <w:rPrChange w:id="64" w:author="Perica, Tina" w:date="2020-05-03T21:06:00Z">
              <w:rPr/>
            </w:rPrChange>
          </w:rPr>
          <w:t>at the</w:t>
        </w:r>
      </w:ins>
      <w:ins w:id="65" w:author="Perica, Tina" w:date="2020-05-01T13:59:00Z">
        <w:r w:rsidR="00540B3B" w:rsidRPr="00970740">
          <w:rPr>
            <w:color w:val="FF0000"/>
            <w:rPrChange w:id="66" w:author="Perica, Tina" w:date="2020-05-03T21:06:00Z">
              <w:rPr/>
            </w:rPrChange>
          </w:rPr>
          <w:t xml:space="preserve"> </w:t>
        </w:r>
      </w:ins>
      <w:ins w:id="67" w:author="Perica, Tina" w:date="2020-05-01T14:00:00Z">
        <w:r w:rsidR="00540B3B" w:rsidRPr="00970740">
          <w:rPr>
            <w:color w:val="FF0000"/>
            <w:rPrChange w:id="68" w:author="Perica, Tina" w:date="2020-05-03T21:06:00Z">
              <w:rPr/>
            </w:rPrChange>
          </w:rPr>
          <w:t xml:space="preserve">position </w:t>
        </w:r>
      </w:ins>
      <w:ins w:id="69" w:author="Perica, Tina" w:date="2020-05-01T13:59:00Z">
        <w:r w:rsidR="00540B3B" w:rsidRPr="00970740">
          <w:rPr>
            <w:color w:val="FF0000"/>
            <w:rPrChange w:id="70" w:author="Perica, Tina" w:date="2020-05-03T21:06:00Z">
              <w:rPr/>
            </w:rPrChange>
          </w:rPr>
          <w:t>34</w:t>
        </w:r>
      </w:ins>
      <w:ins w:id="71" w:author="Perica, Tina" w:date="2020-05-01T14:00:00Z">
        <w:r w:rsidR="00540B3B" w:rsidRPr="00970740">
          <w:rPr>
            <w:color w:val="FF0000"/>
            <w:rPrChange w:id="72" w:author="Perica, Tina" w:date="2020-05-03T21:06:00Z">
              <w:rPr/>
            </w:rPrChange>
          </w:rPr>
          <w:t>, which is in the core of the interface with Yrb1, increase the levels of pulled-down GEF, and decrease the levels of pulled-down GAP, even though the residue is out</w:t>
        </w:r>
      </w:ins>
      <w:ins w:id="73" w:author="Perica, Tina" w:date="2020-05-01T14:01:00Z">
        <w:r w:rsidR="00540B3B" w:rsidRPr="00970740">
          <w:rPr>
            <w:color w:val="FF0000"/>
            <w:rPrChange w:id="74" w:author="Perica, Tina" w:date="2020-05-03T21:06:00Z">
              <w:rPr/>
            </w:rPrChange>
          </w:rPr>
          <w:t>side either of the interfaces</w:t>
        </w:r>
      </w:ins>
      <w:ins w:id="75" w:author="Perica, Tina" w:date="2020-05-01T13:59:00Z">
        <w:r w:rsidR="00540B3B" w:rsidRPr="00970740">
          <w:rPr>
            <w:color w:val="FF0000"/>
            <w:rPrChange w:id="76" w:author="Perica, Tina" w:date="2020-05-03T21:06:00Z">
              <w:rPr/>
            </w:rPrChange>
          </w:rPr>
          <w:t xml:space="preserve"> </w:t>
        </w:r>
      </w:ins>
      <w:del w:id="77" w:author="Perica, Tina" w:date="2020-05-01T13:59:00Z">
        <w:r w:rsidR="00461B25" w:rsidRPr="00970740" w:rsidDel="00540B3B">
          <w:rPr>
            <w:color w:val="FF0000"/>
            <w:rPrChange w:id="78" w:author="Perica, Tina" w:date="2020-05-03T21:06:00Z">
              <w:rPr/>
            </w:rPrChange>
          </w:rPr>
          <w:delText xml:space="preserve"> being in </w:delText>
        </w:r>
        <w:r w:rsidR="00285EEE" w:rsidRPr="00970740" w:rsidDel="00540B3B">
          <w:rPr>
            <w:color w:val="FF0000"/>
            <w:rPrChange w:id="79" w:author="Perica, Tina" w:date="2020-05-03T21:06:00Z">
              <w:rPr/>
            </w:rPrChange>
          </w:rPr>
          <w:delText xml:space="preserve">the </w:delText>
        </w:r>
        <w:r w:rsidR="000B74CA" w:rsidRPr="00970740" w:rsidDel="00540B3B">
          <w:rPr>
            <w:color w:val="FF0000"/>
            <w:rPrChange w:id="80" w:author="Perica, Tina" w:date="2020-05-03T21:06:00Z">
              <w:rPr/>
            </w:rPrChange>
          </w:rPr>
          <w:delText>Rna1</w:delText>
        </w:r>
        <w:r w:rsidR="00285EEE" w:rsidRPr="00970740" w:rsidDel="00540B3B">
          <w:rPr>
            <w:color w:val="FF0000"/>
            <w:rPrChange w:id="81" w:author="Perica, Tina" w:date="2020-05-03T21:06:00Z">
              <w:rPr/>
            </w:rPrChange>
          </w:rPr>
          <w:delText xml:space="preserve"> or </w:delText>
        </w:r>
        <w:r w:rsidR="000B74CA" w:rsidRPr="00970740" w:rsidDel="00540B3B">
          <w:rPr>
            <w:color w:val="FF0000"/>
            <w:rPrChange w:id="82" w:author="Perica, Tina" w:date="2020-05-03T21:06:00Z">
              <w:rPr/>
            </w:rPrChange>
          </w:rPr>
          <w:delText>Srm1</w:delText>
        </w:r>
        <w:r w:rsidR="00285EEE" w:rsidRPr="00970740" w:rsidDel="00540B3B">
          <w:rPr>
            <w:color w:val="FF0000"/>
            <w:rPrChange w:id="83" w:author="Perica, Tina" w:date="2020-05-03T21:06:00Z">
              <w:rPr/>
            </w:rPrChange>
          </w:rPr>
          <w:delText xml:space="preserve"> </w:delText>
        </w:r>
        <w:r w:rsidR="00461B25" w:rsidRPr="00970740" w:rsidDel="00540B3B">
          <w:rPr>
            <w:color w:val="FF0000"/>
            <w:rPrChange w:id="84" w:author="Perica, Tina" w:date="2020-05-03T21:06:00Z">
              <w:rPr/>
            </w:rPrChange>
          </w:rPr>
          <w:delText>interfaces</w:delText>
        </w:r>
        <w:r w:rsidR="00F605FE" w:rsidRPr="00970740" w:rsidDel="00540B3B">
          <w:rPr>
            <w:color w:val="FF0000"/>
            <w:rPrChange w:id="85" w:author="Perica, Tina" w:date="2020-05-03T21:06:00Z">
              <w:rPr/>
            </w:rPrChange>
          </w:rPr>
          <w:delText xml:space="preserve"> </w:delText>
        </w:r>
      </w:del>
      <w:r w:rsidR="00F605FE" w:rsidRPr="00970740">
        <w:rPr>
          <w:color w:val="FF0000"/>
          <w:rPrChange w:id="86" w:author="Perica, Tina" w:date="2020-05-03T21:06:00Z">
            <w:rPr/>
          </w:rPrChange>
        </w:rPr>
        <w:t>(</w:t>
      </w:r>
      <w:r w:rsidR="00F605FE" w:rsidRPr="00970740">
        <w:rPr>
          <w:b/>
          <w:color w:val="FF0000"/>
          <w:rPrChange w:id="87" w:author="Perica, Tina" w:date="2020-05-03T21:06:00Z">
            <w:rPr>
              <w:b/>
            </w:rPr>
          </w:rPrChange>
        </w:rPr>
        <w:t>Fig. 2</w:t>
      </w:r>
      <w:ins w:id="88" w:author="Perica, Tina" w:date="2020-05-01T13:59:00Z">
        <w:r w:rsidR="00540B3B" w:rsidRPr="00970740">
          <w:rPr>
            <w:b/>
            <w:color w:val="FF0000"/>
            <w:rPrChange w:id="89" w:author="Perica, Tina" w:date="2020-05-03T21:06:00Z">
              <w:rPr>
                <w:b/>
              </w:rPr>
            </w:rPrChange>
          </w:rPr>
          <w:t>c</w:t>
        </w:r>
      </w:ins>
      <w:del w:id="90" w:author="Perica, Tina" w:date="2020-05-01T13:59:00Z">
        <w:r w:rsidR="00D8462A" w:rsidRPr="00970740" w:rsidDel="00540B3B">
          <w:rPr>
            <w:b/>
            <w:color w:val="FF0000"/>
            <w:rPrChange w:id="91" w:author="Perica, Tina" w:date="2020-05-03T21:06:00Z">
              <w:rPr>
                <w:b/>
              </w:rPr>
            </w:rPrChange>
          </w:rPr>
          <w:delText>d</w:delText>
        </w:r>
      </w:del>
      <w:r w:rsidR="00D8462A" w:rsidRPr="00970740">
        <w:rPr>
          <w:b/>
          <w:color w:val="FF0000"/>
          <w:rPrChange w:id="92" w:author="Perica, Tina" w:date="2020-05-03T21:06:00Z">
            <w:rPr>
              <w:b/>
            </w:rPr>
          </w:rPrChange>
        </w:rPr>
        <w:t>-</w:t>
      </w:r>
      <w:ins w:id="93" w:author="Perica, Tina" w:date="2020-05-01T13:59:00Z">
        <w:r w:rsidR="00540B3B" w:rsidRPr="00970740">
          <w:rPr>
            <w:b/>
            <w:color w:val="FF0000"/>
            <w:rPrChange w:id="94" w:author="Perica, Tina" w:date="2020-05-03T21:06:00Z">
              <w:rPr>
                <w:b/>
              </w:rPr>
            </w:rPrChange>
          </w:rPr>
          <w:t>d</w:t>
        </w:r>
      </w:ins>
      <w:del w:id="95" w:author="Perica, Tina" w:date="2020-05-01T13:59:00Z">
        <w:r w:rsidR="00D8462A" w:rsidRPr="00970740" w:rsidDel="00540B3B">
          <w:rPr>
            <w:b/>
            <w:color w:val="FF0000"/>
            <w:rPrChange w:id="96" w:author="Perica, Tina" w:date="2020-05-03T21:06:00Z">
              <w:rPr>
                <w:b/>
              </w:rPr>
            </w:rPrChange>
          </w:rPr>
          <w:delText>f</w:delText>
        </w:r>
      </w:del>
      <w:r w:rsidR="00F605FE" w:rsidRPr="00970740">
        <w:rPr>
          <w:color w:val="FF0000"/>
          <w:rPrChange w:id="97" w:author="Perica, Tina" w:date="2020-05-03T21:06:00Z">
            <w:rPr/>
          </w:rPrChange>
        </w:rPr>
        <w:t>)</w:t>
      </w:r>
      <w:r w:rsidR="00B15D52" w:rsidRPr="00970740">
        <w:rPr>
          <w:color w:val="FF0000"/>
          <w:rPrChange w:id="98"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99" w:author="Perica, Tina" w:date="2020-05-03T21:05:00Z">
        <w:r w:rsidR="00970740">
          <w:t xml:space="preserve">, </w:t>
        </w:r>
        <w:r w:rsidR="00970740" w:rsidRPr="00787C40">
          <w:rPr>
            <w:color w:val="FF0000"/>
          </w:rPr>
          <w:t xml:space="preserve">in addition to </w:t>
        </w:r>
      </w:ins>
      <w:del w:id="100"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01" w:author="Perica, Tina" w:date="2020-05-03T21:05:00Z">
        <w:r w:rsidR="00A013EA" w:rsidRPr="00970740" w:rsidDel="00970740">
          <w:rPr>
            <w:color w:val="FF0000"/>
            <w:rPrChange w:id="102" w:author="Perica, Tina" w:date="2020-05-03T21:06:00Z">
              <w:rPr/>
            </w:rPrChange>
          </w:rPr>
          <w:delText xml:space="preserve">but also reveal </w:delText>
        </w:r>
        <w:r w:rsidR="009F6E78" w:rsidRPr="00970740" w:rsidDel="00970740">
          <w:rPr>
            <w:color w:val="FF0000"/>
            <w:rPrChange w:id="103" w:author="Perica, Tina" w:date="2020-05-03T21:06:00Z">
              <w:rPr/>
            </w:rPrChange>
          </w:rPr>
          <w:delText>unexpected</w:delText>
        </w:r>
        <w:r w:rsidR="001207EB" w:rsidRPr="00970740" w:rsidDel="00970740">
          <w:rPr>
            <w:color w:val="FF0000"/>
            <w:rPrChange w:id="104" w:author="Perica, Tina" w:date="2020-05-03T21:06:00Z">
              <w:rPr/>
            </w:rPrChange>
          </w:rPr>
          <w:delText>,</w:delText>
        </w:r>
        <w:r w:rsidR="009F6E78" w:rsidRPr="00970740" w:rsidDel="00970740">
          <w:rPr>
            <w:color w:val="FF0000"/>
            <w:rPrChange w:id="105" w:author="Perica, Tina" w:date="2020-05-03T21:06:00Z">
              <w:rPr/>
            </w:rPrChange>
          </w:rPr>
          <w:delText xml:space="preserve"> </w:delText>
        </w:r>
      </w:del>
      <w:ins w:id="106" w:author="Perica, Tina" w:date="2020-05-03T21:05:00Z">
        <w:r w:rsidR="00970740" w:rsidRPr="00970740">
          <w:rPr>
            <w:color w:val="FF0000"/>
            <w:rPrChange w:id="107"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40DA52A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08" w:author="Perica, Tina" w:date="2020-05-03T23:14:00Z">
        <w:r w:rsidR="00D60EF4">
          <w:t xml:space="preserve">and </w:t>
        </w:r>
      </w:ins>
      <w:del w:id="109"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 xml:space="preserve">22 </w:t>
      </w:r>
      <w:ins w:id="110" w:author="Perica, Tina" w:date="2020-05-03T23:14:00Z">
        <w:r w:rsidR="00D60EF4">
          <w:t xml:space="preserve">Gsp1 </w:t>
        </w:r>
      </w:ins>
      <w:r w:rsidR="00126EB4">
        <w:t>mutants</w:t>
      </w:r>
      <w:ins w:id="111" w:author="Perica, Tina" w:date="2020-05-03T23:14:00Z">
        <w:r w:rsidR="00D60EF4">
          <w:t xml:space="preserve"> and</w:t>
        </w:r>
      </w:ins>
      <w:del w:id="112" w:author="Perica, Tina" w:date="2020-05-03T23:13:00Z">
        <w:r w:rsidR="006F1563" w:rsidDel="00D60EF4">
          <w:delText xml:space="preserve"> t</w:delText>
        </w:r>
        <w:r w:rsidR="00902688" w:rsidDel="00D60EF4">
          <w:delText>hat expressed and purified well</w:delText>
        </w:r>
      </w:del>
      <w:ins w:id="113" w:author="Perica, Tina" w:date="2020-05-03T23:14:00Z">
        <w:r w:rsidR="00D60EF4">
          <w:t xml:space="preserve"> </w:t>
        </w:r>
      </w:ins>
      <w:del w:id="114"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15" w:author="Perica, Tina" w:date="2020-05-03T23:15:00Z">
        <w:r w:rsidR="00D60EF4">
          <w:t>ir</w:t>
        </w:r>
      </w:ins>
      <w:r w:rsidR="007D6A4C">
        <w:t xml:space="preserve"> </w:t>
      </w:r>
      <w:r w:rsidR="009D3CB0">
        <w:t>effect</w:t>
      </w:r>
      <w:ins w:id="116" w:author="Perica, Tina" w:date="2020-05-03T23:15:00Z">
        <w:r w:rsidR="00D60EF4">
          <w:t>s</w:t>
        </w:r>
      </w:ins>
      <w:r w:rsidR="009D3CB0">
        <w:t xml:space="preserve"> </w:t>
      </w:r>
      <w:del w:id="117"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Extended Data Fig. 5</w:t>
      </w:r>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r w:rsidR="00F73342">
        <w:rPr>
          <w:b/>
        </w:rPr>
        <w:t>2</w:t>
      </w:r>
      <w:r w:rsidR="00FA3908" w:rsidRPr="008E6259">
        <w:rPr>
          <w:b/>
        </w:rPr>
        <w:t>,</w:t>
      </w:r>
      <w:r w:rsidR="000F6BA5">
        <w:rPr>
          <w:b/>
        </w:rPr>
        <w:t xml:space="preserve"> </w:t>
      </w:r>
      <w:r w:rsidR="00F73342">
        <w:rPr>
          <w:b/>
        </w:rPr>
        <w:t>3</w:t>
      </w:r>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r w:rsidR="00C46983">
        <w:t>2</w:t>
      </w:r>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Extended Data Fig. 5</w:t>
      </w:r>
      <w:r w:rsidR="005862EC">
        <w:rPr>
          <w:b/>
        </w:rPr>
        <w:t>e</w:t>
      </w:r>
      <w:r w:rsidR="005862EC">
        <w:t>)</w:t>
      </w:r>
      <w:r w:rsidR="00CC2EB3">
        <w:t>.</w:t>
      </w:r>
      <w:r w:rsidR="007C0241">
        <w:t xml:space="preserve"> </w:t>
      </w:r>
      <w:r w:rsidR="007129D2">
        <w:t>In particular</w:t>
      </w:r>
      <w:r w:rsidR="00683E82">
        <w:t>,</w:t>
      </w:r>
      <w:r w:rsidR="00B76C7B">
        <w:t xml:space="preserve"> </w:t>
      </w:r>
      <w:r w:rsidR="00B93919">
        <w:lastRenderedPageBreak/>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18" w:author="Perica, Tina" w:date="2020-05-09T18:34:00Z">
        <w:r w:rsidR="00B96567">
          <w:t xml:space="preserve">3 to </w:t>
        </w:r>
      </w:ins>
      <w:r w:rsidR="00B93919">
        <w:t>10-fold, R78K, T34E/Q/A, and D79S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65F289A1"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Similar to</w:t>
      </w:r>
      <w:r w:rsidR="00132C37">
        <w:t xml:space="preserve"> </w:t>
      </w:r>
      <w:r w:rsidR="00AC4748">
        <w:t>the human homolog Ran</w:t>
      </w:r>
      <w:r w:rsidR="00186F9C">
        <w:t>{Geyer, 1999, r04729}</w:t>
      </w:r>
      <w:r w:rsidR="007A2D30">
        <w:t>,</w:t>
      </w:r>
      <w:r w:rsidR="0045687A">
        <w:t xml:space="preserve"> </w:t>
      </w:r>
      <w:r w:rsidR="00DF3DAE">
        <w:t xml:space="preserve">1D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r w:rsidR="00A23BA5">
        <w:t>arising from differences in</w:t>
      </w:r>
      <w:r w:rsidR="00A236BF">
        <w:t xml:space="preserve"> </w:t>
      </w:r>
      <w:r w:rsidR="006C04D7">
        <w:t xml:space="preserve">the </w:t>
      </w:r>
      <w:r w:rsidR="00A236BF">
        <w:t>local chemical environment</w:t>
      </w:r>
      <w:r w:rsidR="00DF3DAE">
        <w:t xml:space="preserve"> of the </w:t>
      </w:r>
      <w:r w:rsidR="00DF3DAE">
        <w:rPr>
          <w:lang w:val="el-GR"/>
        </w:rPr>
        <w:t>γ</w:t>
      </w:r>
      <w:r w:rsidR="00DF3DAE">
        <w:t>-phosphate</w:t>
      </w:r>
      <w:r w:rsidR="00A236BF">
        <w:t xml:space="preserve"> </w:t>
      </w:r>
      <w:r w:rsidR="00C71F6B">
        <w:t>in each of two</w:t>
      </w:r>
      <w:r w:rsidR="00A236BF">
        <w:t xml:space="preserve"> </w:t>
      </w:r>
      <w:r w:rsidR="00A23BA5">
        <w:t>distinct c</w:t>
      </w:r>
      <w:r w:rsidR="004C4876">
        <w:t xml:space="preserve">onformations </w:t>
      </w:r>
      <w:r w:rsidR="0096195C">
        <w:t>(</w:t>
      </w:r>
      <w:r w:rsidR="00CE1F86">
        <w:t xml:space="preserve">termed </w:t>
      </w:r>
      <w:r w:rsidR="0096195C">
        <w:rPr>
          <w:lang w:val="el-GR"/>
        </w:rPr>
        <w:t>γ</w:t>
      </w:r>
      <w:r w:rsidR="0096195C">
        <w:t xml:space="preserve">1 and </w:t>
      </w:r>
      <w:r w:rsidR="0096195C">
        <w:rPr>
          <w:lang w:val="el-GR"/>
        </w:rPr>
        <w:t>γ</w:t>
      </w:r>
      <w:r w:rsidR="0096195C">
        <w:t xml:space="preserve">2) </w:t>
      </w:r>
      <w:r w:rsidR="00D46EC4">
        <w:t>(</w:t>
      </w:r>
      <w:r w:rsidR="00D46EC4" w:rsidRPr="00863A55">
        <w:rPr>
          <w:b/>
        </w:rPr>
        <w:t xml:space="preserve">Extended Data Fig. </w:t>
      </w:r>
      <w:r w:rsidR="003D3D2F" w:rsidRPr="00863A55">
        <w:rPr>
          <w:b/>
        </w:rPr>
        <w:t>6</w:t>
      </w:r>
      <w:r w:rsidR="005862EC">
        <w:rPr>
          <w:b/>
        </w:rPr>
        <w:t>a</w:t>
      </w:r>
      <w:r w:rsidR="00D46EC4">
        <w:t>)</w:t>
      </w:r>
      <w:r w:rsidR="00D266BD">
        <w:t xml:space="preserve">. </w:t>
      </w:r>
      <w:r w:rsidR="00A94BD0">
        <w:t>While 87% of wild</w:t>
      </w:r>
      <w:r w:rsidR="003D5FFF">
        <w:t>-</w:t>
      </w:r>
      <w:r w:rsidR="00A94BD0">
        <w:t xml:space="preserve">type Gsp1:GTP </w:t>
      </w:r>
      <w:r w:rsidR="00D5111C">
        <w:t>wa</w:t>
      </w:r>
      <w:r w:rsidR="00A94BD0">
        <w:t xml:space="preserve">s 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r w:rsidR="00A94BD0" w:rsidRPr="00354076">
        <w:t xml:space="preserve">, the </w:t>
      </w:r>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119" w:author="Perica, Tina" w:date="2020-05-10T16:50:00Z" w:name="move40021231"/>
      <w:moveFrom w:id="120"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119"/>
    </w:p>
    <w:p w14:paraId="76D6C59A" w14:textId="374978FE" w:rsidR="00D06DAF" w:rsidRDefault="00D576B9" w:rsidP="002A4ADD">
      <w:r>
        <w:t>Prior wo</w:t>
      </w:r>
      <w:r w:rsidR="00560387">
        <w:t>r</w:t>
      </w:r>
      <w:r>
        <w:t xml:space="preserve">k on </w:t>
      </w:r>
      <w:r w:rsidR="00B0108A">
        <w:t>human Ran</w:t>
      </w:r>
      <w:r w:rsidR="00186F9C">
        <w:t>{Geyer, 1999 #139}</w:t>
      </w:r>
      <w:r>
        <w:t xml:space="preserve"> </w:t>
      </w:r>
      <w:r w:rsidR="00A82015">
        <w:t xml:space="preserve">and </w:t>
      </w:r>
      <w:del w:id="121" w:author="Perica, Tina" w:date="2020-05-09T23:13:00Z">
        <w:r w:rsidR="00A82015" w:rsidDel="009A710F">
          <w:delText xml:space="preserve">the related GTPase </w:delText>
        </w:r>
      </w:del>
      <w:r w:rsidR="00A82015">
        <w:t>Ras</w:t>
      </w:r>
      <w:r w:rsidR="00186F9C">
        <w:t>{Geyer, 1996 #118}</w:t>
      </w:r>
      <w:r w:rsidR="00A82015">
        <w:t xml:space="preserve"> </w:t>
      </w:r>
      <w:del w:id="122" w:author="Christopher Mathy" w:date="2020-05-14T10:23:00Z">
        <w:r w:rsidDel="00442C6A">
          <w:delText xml:space="preserve">had </w:delText>
        </w:r>
      </w:del>
      <w:ins w:id="123" w:author="Christopher Mathy" w:date="2020-05-14T10:23:00Z">
        <w:r w:rsidR="00442C6A">
          <w:t xml:space="preserve">has </w:t>
        </w:r>
      </w:ins>
      <w:r w:rsidR="00AB3F18">
        <w:t>implicated</w:t>
      </w:r>
      <w:r w:rsidR="00AB3F18" w:rsidRPr="00603DDA">
        <w:t xml:space="preserve"> </w:t>
      </w:r>
      <w:r w:rsidR="00603DDA" w:rsidRPr="00603DDA">
        <w:t>the γ</w:t>
      </w:r>
      <w:r w:rsidR="00B0108A">
        <w:t>2</w:t>
      </w:r>
      <w:r w:rsidR="00603DDA" w:rsidRPr="00603DDA">
        <w:t xml:space="preserve"> state </w:t>
      </w:r>
      <w:r w:rsidR="00AB3F18">
        <w:t>conformation in effector binding</w:t>
      </w:r>
      <w:r>
        <w:t xml:space="preserve">. </w:t>
      </w:r>
      <w:ins w:id="124" w:author="Perica, Tina" w:date="2020-05-09T18:42:00Z">
        <w:r w:rsidR="006A675F" w:rsidRPr="005C13F3">
          <w:rPr>
            <w:color w:val="FF0000"/>
          </w:rPr>
          <w:t xml:space="preserve">When we plot the </w:t>
        </w:r>
      </w:ins>
      <w:ins w:id="125" w:author="Perica, Tina" w:date="2020-05-09T23:06:00Z">
        <w:r w:rsidR="00C20BA0" w:rsidRPr="005C13F3">
          <w:rPr>
            <w:color w:val="FF0000"/>
            <w:lang w:val="el-GR"/>
          </w:rPr>
          <w:t>γ</w:t>
        </w:r>
        <w:r w:rsidR="00C20BA0" w:rsidRPr="005C13F3">
          <w:rPr>
            <w:color w:val="FF0000"/>
          </w:rPr>
          <w:t xml:space="preserve">2 state population against the </w:t>
        </w:r>
      </w:ins>
      <w:ins w:id="126" w:author="Perica, Tina" w:date="2020-05-09T18:42:00Z">
        <w:r w:rsidR="006A675F" w:rsidRPr="005C13F3">
          <w:rPr>
            <w:color w:val="FF0000"/>
          </w:rPr>
          <w:t xml:space="preserve">Michaelis constant </w:t>
        </w:r>
      </w:ins>
      <w:ins w:id="127" w:author="Perica, Tina" w:date="2020-05-09T18:43:00Z">
        <w:r w:rsidR="006A675F" w:rsidRPr="005C13F3">
          <w:rPr>
            <w:color w:val="FF0000"/>
          </w:rPr>
          <w:t>(K</w:t>
        </w:r>
        <w:r w:rsidR="006A675F" w:rsidRPr="005C13F3">
          <w:rPr>
            <w:color w:val="FF0000"/>
            <w:vertAlign w:val="subscript"/>
          </w:rPr>
          <w:t>m</w:t>
        </w:r>
        <w:r w:rsidR="006A675F" w:rsidRPr="005C13F3">
          <w:rPr>
            <w:color w:val="FF0000"/>
          </w:rPr>
          <w:t>)</w:t>
        </w:r>
      </w:ins>
      <w:ins w:id="128" w:author="Perica, Tina" w:date="2020-05-09T23:06:00Z">
        <w:r w:rsidR="00C20BA0" w:rsidRPr="005C13F3">
          <w:rPr>
            <w:color w:val="FF0000"/>
          </w:rPr>
          <w:t xml:space="preserve"> of </w:t>
        </w:r>
      </w:ins>
      <w:ins w:id="129" w:author="Perica, Tina" w:date="2020-05-09T23:07:00Z">
        <w:r w:rsidR="00C20BA0" w:rsidRPr="005C13F3">
          <w:rPr>
            <w:color w:val="FF0000"/>
          </w:rPr>
          <w:t>the GAP-mediated GTP hydrolysis</w:t>
        </w:r>
      </w:ins>
      <w:ins w:id="130" w:author="Perica, Tina" w:date="2020-05-09T18:43:00Z">
        <w:r w:rsidR="006A675F" w:rsidRPr="005C13F3">
          <w:rPr>
            <w:color w:val="FF0000"/>
          </w:rPr>
          <w:t xml:space="preserve">, </w:t>
        </w:r>
      </w:ins>
      <w:ins w:id="131" w:author="Perica, Tina" w:date="2020-05-10T16:48:00Z">
        <w:r w:rsidR="00B72452" w:rsidRPr="005C13F3">
          <w:rPr>
            <w:color w:val="FF0000"/>
          </w:rPr>
          <w:t>most</w:t>
        </w:r>
      </w:ins>
      <w:ins w:id="132" w:author="Perica, Tina" w:date="2020-05-10T16:28:00Z">
        <w:r w:rsidR="00640739" w:rsidRPr="005C13F3">
          <w:rPr>
            <w:color w:val="FF0000"/>
          </w:rPr>
          <w:t xml:space="preserve"> mutants</w:t>
        </w:r>
      </w:ins>
      <w:ins w:id="133" w:author="Perica, Tina" w:date="2020-05-09T18:45:00Z">
        <w:r w:rsidR="006A675F" w:rsidRPr="005C13F3">
          <w:rPr>
            <w:color w:val="FF0000"/>
          </w:rPr>
          <w:t xml:space="preserve"> </w:t>
        </w:r>
      </w:ins>
      <w:ins w:id="134" w:author="Perica, Tina" w:date="2020-05-09T23:16:00Z">
        <w:r w:rsidR="00F66CEB" w:rsidRPr="005C13F3">
          <w:rPr>
            <w:color w:val="FF0000"/>
          </w:rPr>
          <w:t>show a</w:t>
        </w:r>
      </w:ins>
      <w:ins w:id="135" w:author="Perica, Tina" w:date="2020-05-09T23:10:00Z">
        <w:r w:rsidR="00131604" w:rsidRPr="005C13F3">
          <w:rPr>
            <w:color w:val="FF0000"/>
          </w:rPr>
          <w:t xml:space="preserve"> linear </w:t>
        </w:r>
      </w:ins>
      <w:ins w:id="136" w:author="Perica, Tina" w:date="2020-05-09T23:11:00Z">
        <w:r w:rsidR="00131604" w:rsidRPr="005C13F3">
          <w:rPr>
            <w:color w:val="FF0000"/>
          </w:rPr>
          <w:t>dependence</w:t>
        </w:r>
      </w:ins>
      <w:ins w:id="137" w:author="Perica, Tina" w:date="2020-05-09T23:10:00Z">
        <w:r w:rsidR="00131604" w:rsidRPr="005C13F3">
          <w:rPr>
            <w:color w:val="FF0000"/>
          </w:rPr>
          <w:t xml:space="preserve"> between the percent</w:t>
        </w:r>
      </w:ins>
      <w:r w:rsidR="00442C6A">
        <w:rPr>
          <w:color w:val="FF0000"/>
        </w:rPr>
        <w:t>age</w:t>
      </w:r>
      <w:r w:rsidR="00131604" w:rsidRPr="00787C40">
        <w:rPr>
          <w:color w:val="FF0000"/>
        </w:rPr>
        <w:t xml:space="preserve"> of </w:t>
      </w:r>
      <w:ins w:id="138" w:author="Christopher Mathy" w:date="2020-05-14T10:23:00Z">
        <w:r w:rsidR="00442C6A">
          <w:rPr>
            <w:color w:val="FF0000"/>
          </w:rPr>
          <w:t xml:space="preserve">Gsp1:GTP </w:t>
        </w:r>
      </w:ins>
      <w:ins w:id="139" w:author="Perica, Tina" w:date="2020-05-09T23:10:00Z">
        <w:r w:rsidR="00131604" w:rsidRPr="00787C40">
          <w:rPr>
            <w:color w:val="FF0000"/>
          </w:rPr>
          <w:t>populat</w:t>
        </w:r>
      </w:ins>
      <w:ins w:id="140" w:author="Christopher Mathy" w:date="2020-05-14T10:23:00Z">
        <w:r w:rsidR="00442C6A">
          <w:rPr>
            <w:color w:val="FF0000"/>
          </w:rPr>
          <w:t>ing</w:t>
        </w:r>
      </w:ins>
      <w:ins w:id="141" w:author="Perica, Tina" w:date="2020-05-09T23:10:00Z">
        <w:del w:id="142" w:author="Christopher Mathy" w:date="2020-05-14T10:23:00Z">
          <w:r w:rsidR="00131604" w:rsidRPr="00DF1646" w:rsidDel="00442C6A">
            <w:rPr>
              <w:color w:val="FF0000"/>
              <w:rPrChange w:id="143" w:author="Perica, Tina" w:date="2020-05-10T17:03:00Z">
                <w:rPr/>
              </w:rPrChange>
            </w:rPr>
            <w:delText>ion in</w:delText>
          </w:r>
        </w:del>
        <w:r w:rsidR="00131604" w:rsidRPr="00DF1646">
          <w:rPr>
            <w:color w:val="FF0000"/>
            <w:rPrChange w:id="144" w:author="Perica, Tina" w:date="2020-05-10T17:03:00Z">
              <w:rPr/>
            </w:rPrChange>
          </w:rPr>
          <w:t xml:space="preserve"> the </w:t>
        </w:r>
        <w:r w:rsidR="00131604" w:rsidRPr="00DF1646">
          <w:rPr>
            <w:color w:val="FF0000"/>
            <w:lang w:val="el-GR"/>
            <w:rPrChange w:id="145" w:author="Perica, Tina" w:date="2020-05-10T17:03:00Z">
              <w:rPr>
                <w:lang w:val="el-GR"/>
              </w:rPr>
            </w:rPrChange>
          </w:rPr>
          <w:t>γ</w:t>
        </w:r>
        <w:r w:rsidR="00131604" w:rsidRPr="00DF1646">
          <w:rPr>
            <w:color w:val="FF0000"/>
            <w:rPrChange w:id="146" w:author="Perica, Tina" w:date="2020-05-10T17:03:00Z">
              <w:rPr/>
            </w:rPrChange>
          </w:rPr>
          <w:t>2 state and</w:t>
        </w:r>
      </w:ins>
      <w:ins w:id="147" w:author="Perica, Tina" w:date="2020-05-09T23:11:00Z">
        <w:r w:rsidR="00131604" w:rsidRPr="00DF1646">
          <w:rPr>
            <w:color w:val="FF0000"/>
            <w:rPrChange w:id="148" w:author="Perica, Tina" w:date="2020-05-10T17:03:00Z">
              <w:rPr/>
            </w:rPrChange>
          </w:rPr>
          <w:t xml:space="preserve"> the reaction</w:t>
        </w:r>
      </w:ins>
      <w:ins w:id="149" w:author="Perica, Tina" w:date="2020-05-09T23:10:00Z">
        <w:r w:rsidR="00131604" w:rsidRPr="00DF1646">
          <w:rPr>
            <w:color w:val="FF0000"/>
            <w:rPrChange w:id="150" w:author="Perica, Tina" w:date="2020-05-10T17:03:00Z">
              <w:rPr/>
            </w:rPrChange>
          </w:rPr>
          <w:t xml:space="preserve"> K</w:t>
        </w:r>
        <w:r w:rsidR="00131604" w:rsidRPr="00787C40">
          <w:rPr>
            <w:color w:val="FF0000"/>
            <w:vertAlign w:val="subscript"/>
          </w:rPr>
          <w:t>m</w:t>
        </w:r>
      </w:ins>
      <w:ins w:id="151" w:author="Perica, Tina" w:date="2020-05-10T16:50:00Z">
        <w:r w:rsidR="00B72452" w:rsidRPr="00787C40">
          <w:rPr>
            <w:color w:val="FF0000"/>
            <w:vertAlign w:val="subscript"/>
          </w:rPr>
          <w:t xml:space="preserve"> </w:t>
        </w:r>
        <w:r w:rsidR="00B72452" w:rsidRPr="00787C40">
          <w:rPr>
            <w:color w:val="FF0000"/>
          </w:rPr>
          <w:t>(</w:t>
        </w:r>
        <w:r w:rsidR="00B72452" w:rsidRPr="00787C40">
          <w:rPr>
            <w:b/>
            <w:bCs/>
            <w:color w:val="FF0000"/>
          </w:rPr>
          <w:t>Fig. 3d</w:t>
        </w:r>
        <w:r w:rsidR="00B72452" w:rsidRPr="00787C40">
          <w:rPr>
            <w:color w:val="FF0000"/>
          </w:rPr>
          <w:t>)</w:t>
        </w:r>
      </w:ins>
      <w:del w:id="152" w:author="Perica, Tina" w:date="2020-05-09T23:13:00Z">
        <w:r w:rsidR="00AA6A9B" w:rsidRPr="00DF1646" w:rsidDel="009A710F">
          <w:rPr>
            <w:color w:val="FF0000"/>
            <w:rPrChange w:id="153" w:author="Perica, Tina" w:date="2020-05-10T17:03:00Z">
              <w:rPr/>
            </w:rPrChange>
          </w:rPr>
          <w:delText xml:space="preserve">Here we observe a striking linear relationship when plotting the </w:delText>
        </w:r>
        <w:r w:rsidR="00F23734" w:rsidRPr="00DF1646" w:rsidDel="009A710F">
          <w:rPr>
            <w:color w:val="FF0000"/>
            <w:lang w:val="el-GR"/>
            <w:rPrChange w:id="154" w:author="Perica, Tina" w:date="2020-05-10T17:03:00Z">
              <w:rPr>
                <w:lang w:val="el-GR"/>
              </w:rPr>
            </w:rPrChange>
          </w:rPr>
          <w:delText>γ</w:delText>
        </w:r>
        <w:r w:rsidR="00F23734" w:rsidRPr="00DF1646" w:rsidDel="009A710F">
          <w:rPr>
            <w:color w:val="FF0000"/>
            <w:rPrChange w:id="155" w:author="Perica, Tina" w:date="2020-05-10T17:03:00Z">
              <w:rPr/>
            </w:rPrChange>
          </w:rPr>
          <w:delText xml:space="preserve">2 state </w:delText>
        </w:r>
        <w:r w:rsidR="00AA6A9B" w:rsidRPr="00DF1646" w:rsidDel="009A710F">
          <w:rPr>
            <w:color w:val="FF0000"/>
            <w:rPrChange w:id="156" w:author="Perica, Tina" w:date="2020-05-10T17:03:00Z">
              <w:rPr/>
            </w:rPrChange>
          </w:rPr>
          <w:delText xml:space="preserve">population </w:delText>
        </w:r>
        <w:r w:rsidR="00F23734" w:rsidRPr="00DF1646" w:rsidDel="009A710F">
          <w:rPr>
            <w:color w:val="FF0000"/>
            <w:rPrChange w:id="157" w:author="Perica, Tina" w:date="2020-05-10T17:03:00Z">
              <w:rPr/>
            </w:rPrChange>
          </w:rPr>
          <w:delText>in</w:delText>
        </w:r>
        <w:r w:rsidR="00AA6A9B" w:rsidRPr="00DF1646" w:rsidDel="009A710F">
          <w:rPr>
            <w:color w:val="FF0000"/>
            <w:rPrChange w:id="158" w:author="Perica, Tina" w:date="2020-05-10T17:03:00Z">
              <w:rPr/>
            </w:rPrChange>
          </w:rPr>
          <w:delText xml:space="preserve"> the different Gsp1 mutants</w:delText>
        </w:r>
        <w:r w:rsidR="0000667E" w:rsidRPr="00DF1646" w:rsidDel="009A710F">
          <w:rPr>
            <w:color w:val="FF0000"/>
            <w:rPrChange w:id="159" w:author="Perica, Tina" w:date="2020-05-10T17:03:00Z">
              <w:rPr/>
            </w:rPrChange>
          </w:rPr>
          <w:delText xml:space="preserve"> </w:delText>
        </w:r>
        <w:r w:rsidR="00AA6A9B" w:rsidRPr="00DF1646" w:rsidDel="009A710F">
          <w:rPr>
            <w:color w:val="FF0000"/>
            <w:rPrChange w:id="160" w:author="Perica, Tina" w:date="2020-05-10T17:03:00Z">
              <w:rPr/>
            </w:rPrChange>
          </w:rPr>
          <w:delText>against</w:delText>
        </w:r>
        <w:r w:rsidR="0000667E" w:rsidRPr="00DF1646" w:rsidDel="009A710F">
          <w:rPr>
            <w:color w:val="FF0000"/>
            <w:rPrChange w:id="161" w:author="Perica, Tina" w:date="2020-05-10T17:03:00Z">
              <w:rPr/>
            </w:rPrChange>
          </w:rPr>
          <w:delText xml:space="preserve"> the</w:delText>
        </w:r>
        <w:r w:rsidR="002E2637" w:rsidRPr="00DF1646" w:rsidDel="009A710F">
          <w:rPr>
            <w:color w:val="FF0000"/>
            <w:rPrChange w:id="162" w:author="Perica, Tina" w:date="2020-05-10T17:03:00Z">
              <w:rPr/>
            </w:rPrChange>
          </w:rPr>
          <w:delText>ir effects on</w:delText>
        </w:r>
        <w:r w:rsidR="0000667E" w:rsidRPr="00DF1646" w:rsidDel="009A710F">
          <w:rPr>
            <w:color w:val="FF0000"/>
            <w:rPrChange w:id="163" w:author="Perica, Tina" w:date="2020-05-10T17:03:00Z">
              <w:rPr/>
            </w:rPrChange>
          </w:rPr>
          <w:delText xml:space="preserve"> </w:delText>
        </w:r>
      </w:del>
      <w:del w:id="164" w:author="Perica, Tina" w:date="2020-05-09T18:37:00Z">
        <w:r w:rsidR="0000667E" w:rsidRPr="00DF1646" w:rsidDel="00915B65">
          <w:rPr>
            <w:color w:val="FF0000"/>
            <w:rPrChange w:id="165" w:author="Perica, Tina" w:date="2020-05-10T17:03:00Z">
              <w:rPr/>
            </w:rPrChange>
          </w:rPr>
          <w:delText xml:space="preserve">relative </w:delText>
        </w:r>
      </w:del>
      <w:del w:id="166" w:author="Perica, Tina" w:date="2020-05-09T18:38:00Z">
        <w:r w:rsidR="0000667E" w:rsidRPr="00DF1646" w:rsidDel="006A675F">
          <w:rPr>
            <w:color w:val="FF0000"/>
            <w:rPrChange w:id="167" w:author="Perica, Tina" w:date="2020-05-10T17:03:00Z">
              <w:rPr/>
            </w:rPrChange>
          </w:rPr>
          <w:delText xml:space="preserve">catalytic efficiency </w:delText>
        </w:r>
      </w:del>
      <w:del w:id="168" w:author="Perica, Tina" w:date="2020-05-09T23:13:00Z">
        <w:r w:rsidR="0000667E" w:rsidRPr="00DF1646" w:rsidDel="009A710F">
          <w:rPr>
            <w:color w:val="FF0000"/>
            <w:rPrChange w:id="169" w:author="Perica, Tina" w:date="2020-05-10T17:03:00Z">
              <w:rPr/>
            </w:rPrChange>
          </w:rPr>
          <w:delText xml:space="preserve">of GAP-mediated GTP hydrolysis </w:delText>
        </w:r>
        <w:r w:rsidR="0000667E" w:rsidRPr="00DF1646" w:rsidDel="009A710F">
          <w:rPr>
            <w:b/>
            <w:color w:val="FF0000"/>
            <w:rPrChange w:id="170" w:author="Perica, Tina" w:date="2020-05-10T17:03:00Z">
              <w:rPr>
                <w:b/>
              </w:rPr>
            </w:rPrChange>
          </w:rPr>
          <w:delText>(Fig. 3f</w:delText>
        </w:r>
        <w:r w:rsidR="0000667E" w:rsidRPr="00DF1646" w:rsidDel="009A710F">
          <w:rPr>
            <w:color w:val="FF0000"/>
            <w:rPrChange w:id="171" w:author="Perica, Tina" w:date="2020-05-10T17:03:00Z">
              <w:rPr/>
            </w:rPrChange>
          </w:rPr>
          <w:delText>) and intrinsic GTP hydrolysis (</w:delText>
        </w:r>
        <w:r w:rsidR="0000667E" w:rsidRPr="00DF1646" w:rsidDel="009A710F">
          <w:rPr>
            <w:b/>
            <w:color w:val="FF0000"/>
            <w:rPrChange w:id="172" w:author="Perica, Tina" w:date="2020-05-10T17:03:00Z">
              <w:rPr>
                <w:b/>
              </w:rPr>
            </w:rPrChange>
          </w:rPr>
          <w:delText>Supplementary File 1 Table 8,</w:delText>
        </w:r>
        <w:r w:rsidR="0000667E" w:rsidRPr="00DF1646" w:rsidDel="009A710F">
          <w:rPr>
            <w:color w:val="FF0000"/>
            <w:rPrChange w:id="173" w:author="Perica, Tina" w:date="2020-05-10T17:03:00Z">
              <w:rPr/>
            </w:rPrChange>
          </w:rPr>
          <w:delText xml:space="preserve"> </w:delText>
        </w:r>
        <w:r w:rsidR="0000667E" w:rsidRPr="00DF1646" w:rsidDel="009A710F">
          <w:rPr>
            <w:b/>
            <w:color w:val="FF0000"/>
            <w:rPrChange w:id="174" w:author="Perica, Tina" w:date="2020-05-10T17:03:00Z">
              <w:rPr>
                <w:b/>
              </w:rPr>
            </w:rPrChange>
          </w:rPr>
          <w:delText>Extended Data Fig. 6b, c</w:delText>
        </w:r>
        <w:r w:rsidR="0000667E" w:rsidRPr="00DF1646" w:rsidDel="009A710F">
          <w:rPr>
            <w:color w:val="FF0000"/>
            <w:rPrChange w:id="175" w:author="Perica, Tina" w:date="2020-05-10T17:03:00Z">
              <w:rPr/>
            </w:rPrChange>
          </w:rPr>
          <w:delText>)</w:delText>
        </w:r>
      </w:del>
      <w:r w:rsidR="0000667E" w:rsidRPr="00DF1646">
        <w:rPr>
          <w:color w:val="FF0000"/>
          <w:rPrChange w:id="176" w:author="Perica, Tina" w:date="2020-05-10T17:03:00Z">
            <w:rPr/>
          </w:rPrChange>
        </w:rPr>
        <w:t xml:space="preserve">. </w:t>
      </w:r>
      <w:ins w:id="177" w:author="Perica, Tina" w:date="2020-05-10T16:29:00Z">
        <w:r w:rsidR="00640739" w:rsidRPr="00DF1646">
          <w:rPr>
            <w:color w:val="FF0000"/>
            <w:rPrChange w:id="178" w:author="Perica, Tina" w:date="2020-05-10T17:03:00Z">
              <w:rPr/>
            </w:rPrChange>
          </w:rPr>
          <w:t xml:space="preserve">From </w:t>
        </w:r>
      </w:ins>
      <w:ins w:id="179" w:author="Perica, Tina" w:date="2020-05-10T16:49:00Z">
        <w:r w:rsidR="00B72452" w:rsidRPr="00DF1646">
          <w:rPr>
            <w:color w:val="FF0000"/>
            <w:rPrChange w:id="180" w:author="Perica, Tina" w:date="2020-05-10T17:03:00Z">
              <w:rPr/>
            </w:rPrChange>
          </w:rPr>
          <w:t>this</w:t>
        </w:r>
      </w:ins>
      <w:del w:id="181" w:author="Perica, Tina" w:date="2020-05-10T16:29:00Z">
        <w:r w:rsidR="0000667E" w:rsidRPr="00DF1646" w:rsidDel="00640739">
          <w:rPr>
            <w:color w:val="FF0000"/>
            <w:rPrChange w:id="182" w:author="Perica, Tina" w:date="2020-05-10T17:03:00Z">
              <w:rPr/>
            </w:rPrChange>
          </w:rPr>
          <w:delText>T</w:delText>
        </w:r>
      </w:del>
      <w:del w:id="183" w:author="Perica, Tina" w:date="2020-05-10T16:49:00Z">
        <w:r w:rsidR="0000667E" w:rsidRPr="00DF1646" w:rsidDel="00B72452">
          <w:rPr>
            <w:color w:val="FF0000"/>
            <w:rPrChange w:id="184" w:author="Perica, Tina" w:date="2020-05-10T17:03:00Z">
              <w:rPr/>
            </w:rPrChange>
          </w:rPr>
          <w:delText>hese</w:delText>
        </w:r>
      </w:del>
      <w:r w:rsidR="0000667E" w:rsidRPr="00DF1646">
        <w:rPr>
          <w:color w:val="FF0000"/>
          <w:rPrChange w:id="185" w:author="Perica, Tina" w:date="2020-05-10T17:03:00Z">
            <w:rPr/>
          </w:rPrChange>
        </w:rPr>
        <w:t xml:space="preserve"> </w:t>
      </w:r>
      <w:del w:id="186" w:author="Perica, Tina" w:date="2020-05-10T16:49:00Z">
        <w:r w:rsidR="0057772D" w:rsidRPr="00DF1646" w:rsidDel="00B72452">
          <w:rPr>
            <w:color w:val="FF0000"/>
            <w:rPrChange w:id="187" w:author="Perica, Tina" w:date="2020-05-10T17:03:00Z">
              <w:rPr/>
            </w:rPrChange>
          </w:rPr>
          <w:delText>experiments</w:delText>
        </w:r>
        <w:r w:rsidR="0000667E" w:rsidRPr="00DF1646" w:rsidDel="00B72452">
          <w:rPr>
            <w:color w:val="FF0000"/>
            <w:rPrChange w:id="188" w:author="Perica, Tina" w:date="2020-05-10T17:03:00Z">
              <w:rPr/>
            </w:rPrChange>
          </w:rPr>
          <w:delText xml:space="preserve"> </w:delText>
        </w:r>
      </w:del>
      <w:ins w:id="189" w:author="Perica, Tina" w:date="2020-05-10T16:49:00Z">
        <w:r w:rsidR="00B72452" w:rsidRPr="00DF1646">
          <w:rPr>
            <w:color w:val="FF0000"/>
            <w:rPrChange w:id="190" w:author="Perica, Tina" w:date="2020-05-10T17:03:00Z">
              <w:rPr/>
            </w:rPrChange>
          </w:rPr>
          <w:t xml:space="preserve">relationship </w:t>
        </w:r>
      </w:ins>
      <w:del w:id="191" w:author="Perica, Tina" w:date="2020-05-10T16:29:00Z">
        <w:r w:rsidR="00E37700" w:rsidRPr="00DF1646" w:rsidDel="00640739">
          <w:rPr>
            <w:color w:val="FF0000"/>
            <w:rPrChange w:id="192" w:author="Perica, Tina" w:date="2020-05-10T17:03:00Z">
              <w:rPr/>
            </w:rPrChange>
          </w:rPr>
          <w:delText xml:space="preserve">directly </w:delText>
        </w:r>
        <w:r w:rsidR="008D1885" w:rsidRPr="00DF1646" w:rsidDel="00640739">
          <w:rPr>
            <w:color w:val="FF0000"/>
            <w:rPrChange w:id="193" w:author="Perica, Tina" w:date="2020-05-10T17:03:00Z">
              <w:rPr/>
            </w:rPrChange>
          </w:rPr>
          <w:delText xml:space="preserve">quantify the allosteric effects of the mutations and </w:delText>
        </w:r>
        <w:r w:rsidR="0000667E" w:rsidRPr="00DF1646" w:rsidDel="00640739">
          <w:rPr>
            <w:color w:val="FF0000"/>
            <w:rPrChange w:id="194" w:author="Perica, Tina" w:date="2020-05-10T17:03:00Z">
              <w:rPr/>
            </w:rPrChange>
          </w:rPr>
          <w:delText>indicate</w:delText>
        </w:r>
      </w:del>
      <w:ins w:id="195" w:author="Perica, Tina" w:date="2020-05-10T16:29:00Z">
        <w:r w:rsidR="00640739" w:rsidRPr="00DF1646">
          <w:rPr>
            <w:color w:val="FF0000"/>
            <w:rPrChange w:id="196" w:author="Perica, Tina" w:date="2020-05-10T17:03:00Z">
              <w:rPr/>
            </w:rPrChange>
          </w:rPr>
          <w:t xml:space="preserve">we </w:t>
        </w:r>
        <w:r w:rsidR="00640739" w:rsidRPr="00DF1646">
          <w:rPr>
            <w:color w:val="FF0000"/>
            <w:rPrChange w:id="197" w:author="Perica, Tina" w:date="2020-05-10T17:03:00Z">
              <w:rPr/>
            </w:rPrChange>
          </w:rPr>
          <w:lastRenderedPageBreak/>
          <w:t>can infer</w:t>
        </w:r>
      </w:ins>
      <w:r w:rsidR="0000667E" w:rsidRPr="00DF1646">
        <w:rPr>
          <w:color w:val="FF0000"/>
          <w:rPrChange w:id="198" w:author="Perica, Tina" w:date="2020-05-10T17:03:00Z">
            <w:rPr/>
          </w:rPrChange>
        </w:rPr>
        <w:t xml:space="preserve"> that the </w:t>
      </w:r>
      <w:r w:rsidR="0000667E" w:rsidRPr="00DF1646">
        <w:rPr>
          <w:color w:val="FF0000"/>
          <w:lang w:val="el-GR"/>
          <w:rPrChange w:id="199" w:author="Perica, Tina" w:date="2020-05-10T17:03:00Z">
            <w:rPr>
              <w:lang w:val="el-GR"/>
            </w:rPr>
          </w:rPrChange>
        </w:rPr>
        <w:t>γ</w:t>
      </w:r>
      <w:r w:rsidR="0000667E" w:rsidRPr="00DF1646">
        <w:rPr>
          <w:color w:val="FF0000"/>
          <w:rPrChange w:id="200" w:author="Perica, Tina" w:date="2020-05-10T17:03:00Z">
            <w:rPr/>
          </w:rPrChange>
        </w:rPr>
        <w:t xml:space="preserve">2 state represents the </w:t>
      </w:r>
      <w:del w:id="201" w:author="Perica, Tina" w:date="2020-05-10T16:30:00Z">
        <w:r w:rsidR="0000667E" w:rsidRPr="00DF1646" w:rsidDel="00640739">
          <w:rPr>
            <w:color w:val="FF0000"/>
            <w:rPrChange w:id="202" w:author="Perica, Tina" w:date="2020-05-10T17:03:00Z">
              <w:rPr/>
            </w:rPrChange>
          </w:rPr>
          <w:delText>hydrolysis-competent</w:delText>
        </w:r>
      </w:del>
      <w:ins w:id="203" w:author="Perica, Tina" w:date="2020-05-10T16:30:00Z">
        <w:r w:rsidR="00640739" w:rsidRPr="00DF1646">
          <w:rPr>
            <w:color w:val="FF0000"/>
            <w:rPrChange w:id="204" w:author="Perica, Tina" w:date="2020-05-10T17:03:00Z">
              <w:rPr/>
            </w:rPrChange>
          </w:rPr>
          <w:t>active site</w:t>
        </w:r>
      </w:ins>
      <w:r w:rsidR="0000667E" w:rsidRPr="00DF1646">
        <w:rPr>
          <w:color w:val="FF0000"/>
          <w:rPrChange w:id="205" w:author="Perica, Tina" w:date="2020-05-10T17:03:00Z">
            <w:rPr/>
          </w:rPrChange>
        </w:rPr>
        <w:t xml:space="preserve"> conformation of Gsp1:GTP</w:t>
      </w:r>
      <w:ins w:id="206" w:author="Perica, Tina" w:date="2020-05-10T16:30:00Z">
        <w:r w:rsidR="00640739" w:rsidRPr="00DF1646">
          <w:rPr>
            <w:color w:val="FF0000"/>
            <w:rPrChange w:id="207" w:author="Perica, Tina" w:date="2020-05-10T17:03:00Z">
              <w:rPr/>
            </w:rPrChange>
          </w:rPr>
          <w:t xml:space="preserve"> that is more compatible with GAP-mediate</w:t>
        </w:r>
      </w:ins>
      <w:ins w:id="208" w:author="Christopher Mathy" w:date="2020-05-14T10:24:00Z">
        <w:r w:rsidR="00442C6A">
          <w:rPr>
            <w:color w:val="FF0000"/>
          </w:rPr>
          <w:t>d</w:t>
        </w:r>
      </w:ins>
      <w:ins w:id="209" w:author="Perica, Tina" w:date="2020-05-10T16:30:00Z">
        <w:r w:rsidR="00640739" w:rsidRPr="00787C40">
          <w:rPr>
            <w:color w:val="FF0000"/>
          </w:rPr>
          <w:t xml:space="preserve"> GTP hydrolysis</w:t>
        </w:r>
      </w:ins>
      <w:ins w:id="210" w:author="Christopher Mathy" w:date="2020-05-14T10:24:00Z">
        <w:r w:rsidR="00442C6A">
          <w:rPr>
            <w:color w:val="FF0000"/>
          </w:rPr>
          <w:t>,</w:t>
        </w:r>
      </w:ins>
      <w:ins w:id="211" w:author="Perica, Tina" w:date="2020-05-10T16:49:00Z">
        <w:r w:rsidR="00B72452" w:rsidRPr="00787C40">
          <w:rPr>
            <w:color w:val="FF0000"/>
          </w:rPr>
          <w:t xml:space="preserve"> </w:t>
        </w:r>
        <w:del w:id="212" w:author="Christopher Mathy" w:date="2020-05-14T10:24:00Z">
          <w:r w:rsidR="00B72452" w:rsidRPr="00787C40" w:rsidDel="00442C6A">
            <w:rPr>
              <w:color w:val="FF0000"/>
            </w:rPr>
            <w:delText xml:space="preserve">than </w:delText>
          </w:r>
        </w:del>
      </w:ins>
      <w:ins w:id="213" w:author="Christopher Mathy" w:date="2020-05-14T10:24:00Z">
        <w:r w:rsidR="00442C6A">
          <w:rPr>
            <w:color w:val="FF0000"/>
          </w:rPr>
          <w:t xml:space="preserve">compared to </w:t>
        </w:r>
      </w:ins>
      <w:ins w:id="214" w:author="Perica, Tina" w:date="2020-05-10T16:49:00Z">
        <w:r w:rsidR="00B72452" w:rsidRPr="00787C40">
          <w:rPr>
            <w:color w:val="FF0000"/>
          </w:rPr>
          <w:t xml:space="preserve">the </w:t>
        </w:r>
        <w:r w:rsidR="00B72452" w:rsidRPr="00787C40">
          <w:rPr>
            <w:color w:val="FF0000"/>
            <w:lang w:val="el-GR"/>
          </w:rPr>
          <w:t>γ</w:t>
        </w:r>
        <w:r w:rsidR="00B72452" w:rsidRPr="00787C40">
          <w:rPr>
            <w:color w:val="FF0000"/>
          </w:rPr>
          <w:t>1 state</w:t>
        </w:r>
      </w:ins>
      <w:r w:rsidR="000B70B9" w:rsidRPr="00787C40">
        <w:rPr>
          <w:color w:val="FF0000"/>
        </w:rPr>
        <w:t>.</w:t>
      </w:r>
      <w:r w:rsidR="0000667E" w:rsidRPr="00787C40">
        <w:rPr>
          <w:color w:val="FF0000"/>
        </w:rPr>
        <w:t xml:space="preserve"> </w:t>
      </w:r>
      <w:moveToRangeStart w:id="215" w:author="Perica, Tina" w:date="2020-05-10T16:50:00Z" w:name="move40021231"/>
      <w:moveTo w:id="216" w:author="Perica, Tina" w:date="2020-05-10T16:50:00Z">
        <w:r w:rsidR="00B72452" w:rsidRPr="00787C40">
          <w:rPr>
            <w:color w:val="FF0000"/>
          </w:rPr>
          <w:t xml:space="preserve">Remarkably, </w:t>
        </w:r>
        <w:del w:id="217" w:author="Perica, Tina" w:date="2020-05-10T16:51:00Z">
          <w:r w:rsidR="00B72452" w:rsidRPr="00787C40" w:rsidDel="00B72452">
            <w:rPr>
              <w:color w:val="FF0000"/>
            </w:rPr>
            <w:delText>these</w:delText>
          </w:r>
        </w:del>
      </w:moveTo>
      <w:ins w:id="218" w:author="Perica, Tina" w:date="2020-05-10T16:51:00Z">
        <w:r w:rsidR="00B72452" w:rsidRPr="00787C40">
          <w:rPr>
            <w:color w:val="FF0000"/>
          </w:rPr>
          <w:t xml:space="preserve">the mutated residues that tune the </w:t>
        </w:r>
      </w:ins>
      <w:ins w:id="219" w:author="Perica, Tina" w:date="2020-05-10T16:56:00Z">
        <w:r w:rsidR="00B72452" w:rsidRPr="00787C40">
          <w:rPr>
            <w:color w:val="FF0000"/>
          </w:rPr>
          <w:t xml:space="preserve">population of the </w:t>
        </w:r>
        <w:r w:rsidR="00B72452" w:rsidRPr="00787C40">
          <w:rPr>
            <w:color w:val="FF0000"/>
            <w:lang w:val="el-GR"/>
          </w:rPr>
          <w:t>γ</w:t>
        </w:r>
      </w:ins>
      <w:ins w:id="220" w:author="Perica, Tina" w:date="2020-05-10T16:57:00Z">
        <w:r w:rsidR="00B72452" w:rsidRPr="00787C40">
          <w:rPr>
            <w:color w:val="FF0000"/>
          </w:rPr>
          <w:t>2 state</w:t>
        </w:r>
      </w:ins>
      <w:ins w:id="221" w:author="Perica, Tina" w:date="2020-05-10T16:58:00Z">
        <w:r w:rsidR="00B72452" w:rsidRPr="00787C40">
          <w:rPr>
            <w:color w:val="FF0000"/>
          </w:rPr>
          <w:t xml:space="preserve"> (T34, H141, Q147, and Y157)</w:t>
        </w:r>
      </w:ins>
      <w:moveTo w:id="222" w:author="Perica, Tina" w:date="2020-05-10T16:50:00Z">
        <w:r w:rsidR="00B72452" w:rsidRPr="00787C40">
          <w:rPr>
            <w:color w:val="FF0000"/>
          </w:rPr>
          <w:t xml:space="preserve"> </w:t>
        </w:r>
        <w:del w:id="223" w:author="Perica, Tina" w:date="2020-05-10T16:57:00Z">
          <w:r w:rsidR="00B72452" w:rsidRPr="00787C40" w:rsidDel="00B72452">
            <w:rPr>
              <w:color w:val="FF0000"/>
            </w:rPr>
            <w:delText xml:space="preserve">interface sites </w:delText>
          </w:r>
        </w:del>
        <w:r w:rsidR="00B72452" w:rsidRPr="00787C40">
          <w:rPr>
            <w:color w:val="FF0000"/>
          </w:rPr>
          <w:t xml:space="preserve">are </w:t>
        </w:r>
      </w:moveTo>
      <w:ins w:id="224" w:author="Perica, Tina" w:date="2020-05-10T16:58:00Z">
        <w:r w:rsidR="00B72452" w:rsidRPr="00787C40">
          <w:rPr>
            <w:color w:val="FF0000"/>
          </w:rPr>
          <w:t xml:space="preserve">all distal, </w:t>
        </w:r>
      </w:ins>
      <w:ins w:id="225" w:author="Perica, Tina" w:date="2020-05-10T16:59:00Z">
        <w:r w:rsidR="00B72452" w:rsidRPr="00787C40">
          <w:rPr>
            <w:color w:val="FF0000"/>
          </w:rPr>
          <w:t xml:space="preserve">affecting the chemical environment of the </w:t>
        </w:r>
      </w:ins>
      <w:ins w:id="226" w:author="Perica, Tina" w:date="2020-05-10T17:00:00Z">
        <w:r w:rsidR="00B72452" w:rsidRPr="00787C40">
          <w:rPr>
            <w:color w:val="FF0000"/>
          </w:rPr>
          <w:t xml:space="preserve">Gsp1-bound GTP </w:t>
        </w:r>
      </w:ins>
      <w:ins w:id="227" w:author="Perica, Tina" w:date="2020-05-10T16:59:00Z">
        <w:r w:rsidR="00B72452" w:rsidRPr="00787C40">
          <w:rPr>
            <w:color w:val="FF0000"/>
            <w:lang w:val="el-GR"/>
          </w:rPr>
          <w:t>γ</w:t>
        </w:r>
        <w:r w:rsidR="00B72452" w:rsidRPr="00787C40">
          <w:rPr>
            <w:color w:val="FF0000"/>
          </w:rPr>
          <w:t xml:space="preserve"> phosphate</w:t>
        </w:r>
        <w:del w:id="228" w:author="Christopher Mathy" w:date="2020-05-14T10:24:00Z">
          <w:r w:rsidR="00B72452" w:rsidRPr="00787C40" w:rsidDel="00442C6A">
            <w:rPr>
              <w:color w:val="FF0000"/>
            </w:rPr>
            <w:delText xml:space="preserve"> </w:delText>
          </w:r>
        </w:del>
        <w:r w:rsidR="00B72452" w:rsidRPr="00787C40">
          <w:rPr>
            <w:color w:val="FF0000"/>
          </w:rPr>
          <w:t xml:space="preserve"> from </w:t>
        </w:r>
      </w:ins>
      <w:moveTo w:id="229" w:author="Perica, Tina" w:date="2020-05-10T16:50:00Z">
        <w:r w:rsidR="00B72452" w:rsidRPr="00787C40">
          <w:rPr>
            <w:color w:val="FF0000"/>
          </w:rPr>
          <w:t xml:space="preserve">at least 18 </w:t>
        </w:r>
        <w:r w:rsidR="00B72452" w:rsidRPr="00787C40">
          <w:rPr>
            <w:color w:val="FF0000"/>
            <w:lang w:val="en-GB"/>
          </w:rPr>
          <w:t>Å</w:t>
        </w:r>
        <w:r w:rsidR="00B72452" w:rsidRPr="00787C40">
          <w:rPr>
            <w:color w:val="FF0000"/>
          </w:rPr>
          <w:t xml:space="preserve"> away </w:t>
        </w:r>
        <w:del w:id="230" w:author="Perica, Tina" w:date="2020-05-10T17:00:00Z">
          <w:r w:rsidR="00B72452" w:rsidRPr="00787C40" w:rsidDel="00B72452">
            <w:rPr>
              <w:color w:val="FF0000"/>
            </w:rPr>
            <w:delText xml:space="preserve">from the </w:delText>
          </w:r>
          <w:r w:rsidR="00B72452" w:rsidRPr="00787C40" w:rsidDel="00B72452">
            <w:rPr>
              <w:color w:val="FF0000"/>
              <w:lang w:val="el-GR"/>
            </w:rPr>
            <w:delText>γ</w:delText>
          </w:r>
          <w:r w:rsidR="00B72452" w:rsidRPr="00787C40" w:rsidDel="00B72452">
            <w:rPr>
              <w:color w:val="FF0000"/>
            </w:rPr>
            <w:delText xml:space="preserve"> phosphate of Gsp1-bound GTP </w:delText>
          </w:r>
        </w:del>
        <w:r w:rsidR="00B72452" w:rsidRPr="00787C40">
          <w:rPr>
            <w:color w:val="FF0000"/>
          </w:rPr>
          <w:t>(</w:t>
        </w:r>
        <w:r w:rsidR="00B72452" w:rsidRPr="00787C40">
          <w:rPr>
            <w:b/>
            <w:color w:val="FF0000"/>
          </w:rPr>
          <w:t>Fig. 3</w:t>
        </w:r>
        <w:del w:id="231" w:author="Perica, Tina" w:date="2020-05-10T16:50:00Z">
          <w:r w:rsidR="00B72452" w:rsidRPr="00787C40" w:rsidDel="00B72452">
            <w:rPr>
              <w:b/>
              <w:color w:val="FF0000"/>
            </w:rPr>
            <w:delText xml:space="preserve">d, </w:delText>
          </w:r>
        </w:del>
        <w:r w:rsidR="00B72452" w:rsidRPr="00787C40">
          <w:rPr>
            <w:b/>
            <w:color w:val="FF0000"/>
          </w:rPr>
          <w:t>e</w:t>
        </w:r>
      </w:moveTo>
      <w:ins w:id="232" w:author="Perica, Tina" w:date="2020-05-10T16:50:00Z">
        <w:r w:rsidR="00B72452" w:rsidRPr="00787C40">
          <w:rPr>
            <w:b/>
            <w:color w:val="FF0000"/>
          </w:rPr>
          <w:t>, f</w:t>
        </w:r>
      </w:ins>
      <w:moveTo w:id="233" w:author="Perica, Tina" w:date="2020-05-10T16:50:00Z">
        <w:r w:rsidR="00B72452" w:rsidRPr="00787C40">
          <w:rPr>
            <w:color w:val="FF0000"/>
          </w:rPr>
          <w:t>)</w:t>
        </w:r>
      </w:moveTo>
      <w:ins w:id="234" w:author="Perica, Tina" w:date="2020-05-10T17:00:00Z">
        <w:r w:rsidR="00B72452" w:rsidRPr="00787C40">
          <w:rPr>
            <w:color w:val="FF0000"/>
          </w:rPr>
          <w:t>. Furthermo</w:t>
        </w:r>
      </w:ins>
      <w:ins w:id="235" w:author="Perica, Tina" w:date="2020-05-10T17:01:00Z">
        <w:r w:rsidR="00B72452" w:rsidRPr="00787C40">
          <w:rPr>
            <w:color w:val="FF0000"/>
          </w:rPr>
          <w:t>re, neither of these sites overlap with the allosteric inhibitor pockets successfully targeted by small molecule inhibitors in Ras{Canon, 2019, r05670;Kessler, 2019, r05463;Ostrem, 2013, r05039}</w:t>
        </w:r>
        <w:r w:rsidR="00B72452" w:rsidRPr="00787C40" w:rsidDel="00F77F62">
          <w:rPr>
            <w:color w:val="FF0000"/>
          </w:rPr>
          <w:t xml:space="preserve"> </w:t>
        </w:r>
        <w:r w:rsidR="00B72452" w:rsidRPr="00787C40">
          <w:rPr>
            <w:color w:val="FF0000"/>
          </w:rPr>
          <w:t>(</w:t>
        </w:r>
        <w:r w:rsidR="00B72452" w:rsidRPr="00787C40">
          <w:rPr>
            <w:b/>
            <w:color w:val="FF0000"/>
          </w:rPr>
          <w:t xml:space="preserve">Extended Data Fig. </w:t>
        </w:r>
      </w:ins>
      <w:ins w:id="236" w:author="Perica, Tina" w:date="2020-05-10T17:02:00Z">
        <w:r w:rsidR="00DF1646" w:rsidRPr="00787C40">
          <w:rPr>
            <w:b/>
            <w:color w:val="FF0000"/>
          </w:rPr>
          <w:t>7</w:t>
        </w:r>
      </w:ins>
      <w:ins w:id="237" w:author="Perica, Tina" w:date="2020-05-10T17:01:00Z">
        <w:r w:rsidR="00B72452" w:rsidRPr="00787C40">
          <w:rPr>
            <w:b/>
            <w:color w:val="FF0000"/>
          </w:rPr>
          <w:t>d</w:t>
        </w:r>
        <w:r w:rsidR="00B72452" w:rsidRPr="00787C40">
          <w:rPr>
            <w:color w:val="FF0000"/>
          </w:rPr>
          <w:t>).</w:t>
        </w:r>
      </w:ins>
      <w:moveTo w:id="238" w:author="Perica, Tina" w:date="2020-05-10T16:50:00Z">
        <w:del w:id="239" w:author="Perica, Tina" w:date="2020-05-10T17:00:00Z">
          <w:r w:rsidR="00B72452" w:rsidRPr="00787C40" w:rsidDel="00B72452">
            <w:rPr>
              <w:color w:val="FF0000"/>
            </w:rPr>
            <w:delText>.</w:delText>
          </w:r>
        </w:del>
      </w:moveTo>
      <w:moveToRangeEnd w:id="215"/>
      <w:ins w:id="240" w:author="Perica, Tina" w:date="2020-05-10T16:50:00Z">
        <w:r w:rsidR="00B72452" w:rsidRPr="00787C40">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additional perturbations of the nucleotide binding site geometry. </w:t>
      </w:r>
      <w:del w:id="241"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1E2C0E76"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r w:rsidR="009F46DD">
        <w:rPr>
          <w:b/>
        </w:rPr>
        <w:t>a,b</w:t>
      </w:r>
      <w:del w:id="242" w:author="Perica, Tina" w:date="2020-05-02T17:48:00Z">
        <w:r w:rsidR="00247EFB" w:rsidDel="00193B97">
          <w:rPr>
            <w:b/>
          </w:rPr>
          <w:delText>,</w:delText>
        </w:r>
      </w:del>
      <w:r w:rsidR="00D41E44">
        <w:rPr>
          <w:b/>
        </w:rPr>
        <w:t xml:space="preserve"> and</w:t>
      </w:r>
      <w:r w:rsidR="009721EF">
        <w:rPr>
          <w:b/>
        </w:rPr>
        <w:t xml:space="preserve"> Extended Data Fig. 5e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243" w:author="Perica, Tina" w:date="2020-05-14T09:44:00Z">
        <w:r w:rsidR="00EB5589" w:rsidRPr="00787C40">
          <w:rPr>
            <w:b/>
            <w:bCs/>
          </w:rPr>
          <w:t>Extended Data</w:t>
        </w:r>
        <w:r w:rsidR="00EB5589">
          <w:t xml:space="preserve"> </w:t>
        </w:r>
      </w:ins>
      <w:r w:rsidR="0040594C" w:rsidRPr="0040594C">
        <w:rPr>
          <w:b/>
        </w:rPr>
        <w:t xml:space="preserve">Fig. </w:t>
      </w:r>
      <w:ins w:id="244" w:author="Perica, Tina" w:date="2020-05-14T09:44:00Z">
        <w:r w:rsidR="00EB5589">
          <w:rPr>
            <w:b/>
          </w:rPr>
          <w:t>7</w:t>
        </w:r>
      </w:ins>
      <w:del w:id="245"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(k</w:t>
      </w:r>
      <w:r w:rsidR="0076337B" w:rsidRPr="00D929CF">
        <w:rPr>
          <w:vertAlign w:val="subscript"/>
        </w:rPr>
        <w:t>cat</w:t>
      </w:r>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246" w:author="Perica, Tina" w:date="2020-05-14T09:44:00Z">
        <w:r w:rsidR="00EB5589" w:rsidRPr="00787C40">
          <w:rPr>
            <w:b/>
            <w:bCs/>
          </w:rPr>
          <w:t>Extended Data</w:t>
        </w:r>
        <w:r w:rsidR="00EB5589">
          <w:t xml:space="preserve"> </w:t>
        </w:r>
      </w:ins>
      <w:r w:rsidR="006800F9" w:rsidRPr="00863A55">
        <w:rPr>
          <w:b/>
        </w:rPr>
        <w:t xml:space="preserve">Fig. </w:t>
      </w:r>
      <w:ins w:id="247" w:author="Perica, Tina" w:date="2020-05-14T09:45:00Z">
        <w:r w:rsidR="00EB5589">
          <w:rPr>
            <w:b/>
          </w:rPr>
          <w:t>7</w:t>
        </w:r>
      </w:ins>
      <w:del w:id="248"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249" w:author="Perica, Tina" w:date="2020-05-14T09:45:00Z">
        <w:r w:rsidR="00EB5589" w:rsidRPr="00787C40">
          <w:rPr>
            <w:b/>
            <w:bCs/>
          </w:rPr>
          <w:t>Extended Data</w:t>
        </w:r>
        <w:r w:rsidR="00EB5589">
          <w:t xml:space="preserve"> </w:t>
        </w:r>
      </w:ins>
      <w:r w:rsidR="00164A2F" w:rsidRPr="00863A55">
        <w:rPr>
          <w:b/>
        </w:rPr>
        <w:t xml:space="preserve">Fig. </w:t>
      </w:r>
      <w:ins w:id="250" w:author="Perica, Tina" w:date="2020-05-14T10:02:00Z">
        <w:r w:rsidR="00566C87">
          <w:rPr>
            <w:b/>
          </w:rPr>
          <w:t>7</w:t>
        </w:r>
      </w:ins>
      <w:del w:id="251"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252" w:author="Perica, Tina" w:date="2020-05-14T10:03:00Z">
        <w:r w:rsidR="00E359C8">
          <w:rPr>
            <w:b/>
          </w:rPr>
          <w:t>b-g</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lastRenderedPageBreak/>
        <w:t>Encoding of Gsp1 multi-specificity.</w:t>
      </w:r>
    </w:p>
    <w:p w14:paraId="5FFE78AB" w14:textId="4D16918C"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r w:rsidR="0084163A" w:rsidRPr="002F6ED6">
        <w:t>genes</w:t>
      </w:r>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253" w:author="Perica, Tina" w:date="2020-05-14T10:03:00Z">
        <w:r w:rsidR="00E359C8">
          <w:rPr>
            <w:b/>
          </w:rPr>
          <w:t>a</w:t>
        </w:r>
      </w:ins>
      <w:del w:id="254" w:author="Perica, Tina" w:date="2020-05-14T10:03:00Z">
        <w:r w:rsidR="00907AFE" w:rsidRPr="00863A55" w:rsidDel="00E359C8">
          <w:rPr>
            <w:b/>
          </w:rPr>
          <w:delText>b</w:delText>
        </w:r>
      </w:del>
      <w:r w:rsidR="00A66627">
        <w:t xml:space="preserve">, </w:t>
      </w:r>
      <w:r w:rsidR="00A66627" w:rsidRPr="00863A55">
        <w:rPr>
          <w:b/>
        </w:rPr>
        <w:t>Extended Data Fig. 8</w:t>
      </w:r>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r w:rsidR="001A108E">
        <w:t xml:space="preserve">GEF efficiency systematically </w:t>
      </w:r>
      <w:r w:rsidR="00CE5684">
        <w:t>decrease</w:t>
      </w:r>
      <w:r w:rsidR="00314572">
        <w:t>d</w:t>
      </w:r>
      <w:r w:rsidR="001A108E">
        <w:t xml:space="preserve"> with increasing row number and </w:t>
      </w:r>
      <w:r w:rsidR="00314572">
        <w:t xml:space="preserve">relative </w:t>
      </w:r>
      <w:r w:rsidR="001A108E">
        <w:t xml:space="preserve">GAP efficiency systematically </w:t>
      </w:r>
      <w:r w:rsidR="0054776B">
        <w:t>increased</w:t>
      </w:r>
      <w:r w:rsidR="005B5B05">
        <w:t xml:space="preserve"> (</w:t>
      </w:r>
      <w:r w:rsidR="005B5B05" w:rsidRPr="005B5B05">
        <w:rPr>
          <w:b/>
        </w:rPr>
        <w:t>Fig. 4b</w:t>
      </w:r>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S. cerevisiae</w:t>
      </w:r>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acetylation at this position in human RAN was shown to reduce the efficiency of nucleotide release from the RAN:GDP:GEF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p>
    <w:p w14:paraId="6B21D59B" w14:textId="5D80993E"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w:t>
      </w:r>
      <w:r>
        <w:lastRenderedPageBreak/>
        <w:t xml:space="preserve">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4b</w:t>
      </w:r>
      <w:r w:rsidR="009B7C8E" w:rsidRPr="001E20B0">
        <w:t xml:space="preserve">, </w:t>
      </w:r>
      <w:r w:rsidR="009B7C8E">
        <w:rPr>
          <w:b/>
        </w:rPr>
        <w:t xml:space="preserve">Extended Data Fig. </w:t>
      </w:r>
      <w:r w:rsidR="009E159C">
        <w:rPr>
          <w:b/>
        </w:rPr>
        <w:t>8a</w:t>
      </w:r>
      <w:r w:rsidR="00F85821">
        <w:t>)</w:t>
      </w:r>
      <w:r w:rsidR="00132F29">
        <w:t xml:space="preserve">: </w:t>
      </w:r>
      <w:r w:rsidR="00E46A4F">
        <w:t xml:space="preserve">(i)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 xml:space="preserve">(orange bars)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r w:rsidR="009C6D56">
        <w:t xml:space="preserve">genes with shared biological function </w:t>
      </w:r>
      <w:r w:rsidR="006B7EB4">
        <w:t>(</w:t>
      </w:r>
      <w:r w:rsidR="006B7EB4" w:rsidRPr="003F2477">
        <w:rPr>
          <w:b/>
        </w:rPr>
        <w:t>Supplementary File 5</w:t>
      </w:r>
      <w:r w:rsidR="006B7EB4">
        <w:t xml:space="preserve">) </w:t>
      </w:r>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r w:rsidR="004E22C9">
        <w:t xml:space="preserve"> </w:t>
      </w:r>
      <w:r w:rsidR="000D1D77">
        <w:t>(</w:t>
      </w:r>
      <w:r w:rsidR="000D1D77" w:rsidRPr="0094398F">
        <w:rPr>
          <w:b/>
        </w:rPr>
        <w:t>Fig. 4c</w:t>
      </w:r>
      <w:r w:rsidR="000D1D77" w:rsidRPr="00DC406F">
        <w:t xml:space="preserve">, </w:t>
      </w:r>
      <w:r w:rsidR="000D1D77" w:rsidRPr="0094398F">
        <w:rPr>
          <w:b/>
        </w:rPr>
        <w:t xml:space="preserve">Extended Data Fig. </w:t>
      </w:r>
      <w:r w:rsidR="006A4C5D">
        <w:rPr>
          <w:b/>
        </w:rPr>
        <w:t>8b-e</w:t>
      </w:r>
      <w:r w:rsidR="00D91FC7">
        <w:rPr>
          <w:b/>
        </w:rPr>
        <w:t xml:space="preserve"> and</w:t>
      </w:r>
      <w:r w:rsidR="006A4C5D">
        <w:rPr>
          <w:b/>
        </w:rPr>
        <w:t xml:space="preserve"> </w:t>
      </w:r>
      <w:r w:rsidR="000D1D77" w:rsidRPr="0094398F">
        <w:rPr>
          <w:b/>
        </w:rPr>
        <w:t>9</w:t>
      </w:r>
      <w:r w:rsidR="000D1D77">
        <w:t>)</w:t>
      </w:r>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Extended Data Fig. 9</w:t>
      </w:r>
      <w:r w:rsidR="007B7900">
        <w:rPr>
          <w:b/>
        </w:rPr>
        <w:t>b-d</w:t>
      </w:r>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06294293"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 xml:space="preserve">of the GTPase is most important (‘Rab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r w:rsidR="00C152B1">
        <w:t xml:space="preserve">Ran:GTP is most important (‘Ras paradigm’). </w:t>
      </w:r>
      <w:r w:rsidR="00532AF8">
        <w:t xml:space="preserve">Our findings </w:t>
      </w:r>
      <w:r w:rsidR="00465F40">
        <w:t>lead to</w:t>
      </w:r>
      <w:r w:rsidR="00094CCD">
        <w:t xml:space="preserve"> a model where </w:t>
      </w:r>
      <w:r w:rsidR="00C152B1">
        <w:t xml:space="preserve">Ran/Gsp1 acts by </w:t>
      </w:r>
      <w:r w:rsidR="00C152B1" w:rsidRPr="001066CE">
        <w:rPr>
          <w:iCs/>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(i)</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small changes in expression of Gsp1 or its partners undoubtedly also play a role </w:t>
      </w:r>
      <w:r w:rsidR="00215827" w:rsidRPr="00A7311D">
        <w:rPr>
          <w:color w:val="FF0000"/>
        </w:rPr>
        <w:lastRenderedPageBreak/>
        <w:t xml:space="preserve">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t>Nevertheless,</w:t>
      </w:r>
      <w:r w:rsidR="002F4442">
        <w:t xml:space="preserve"> </w:t>
      </w:r>
      <w:r w:rsidR="00B2608F">
        <w:t>our</w:t>
      </w:r>
      <w:r w:rsidR="00E70433">
        <w:t xml:space="preserve"> model</w:t>
      </w:r>
      <w:r w:rsidR="00B9756B">
        <w:t xml:space="preserve"> </w:t>
      </w:r>
      <w:r w:rsidR="00364E4A">
        <w:t>explains</w:t>
      </w:r>
      <w:r w:rsidR="00B9756B">
        <w:t xml:space="preserve"> </w:t>
      </w:r>
      <w:r w:rsidR="004E5FC1">
        <w:t xml:space="preserve">to a </w:t>
      </w:r>
      <w:r w:rsidR="008B724C">
        <w:t>remarkable</w:t>
      </w:r>
      <w:r w:rsidR="004E5FC1">
        <w:t xml:space="preserve"> </w:t>
      </w:r>
      <w:r w:rsidR="003632F5">
        <w:t xml:space="preserve">degree </w:t>
      </w:r>
      <w:r w:rsidR="00B9756B">
        <w:t>how</w:t>
      </w:r>
      <w:r w:rsidR="000D1D77">
        <w:t xml:space="preserve"> a single molecular switch motif</w:t>
      </w:r>
      <w:r w:rsidR="00C30512">
        <w:t xml:space="preserve"> </w:t>
      </w:r>
      <w:r w:rsidR="004C79B3">
        <w:t>can differentially control subset</w:t>
      </w:r>
      <w:r w:rsidR="00C11443">
        <w:t>s</w:t>
      </w:r>
      <w:r w:rsidR="004C79B3">
        <w:t xml:space="preserve"> of </w:t>
      </w:r>
      <w:r w:rsidR="000D1D77">
        <w:t>biological process</w:t>
      </w:r>
      <w:r w:rsidR="00F07904">
        <w:t>es</w:t>
      </w:r>
      <w:r w:rsidR="000D1D77">
        <w:t xml:space="preserve"> </w:t>
      </w:r>
      <w:r w:rsidR="006D1486">
        <w:t>by using</w:t>
      </w:r>
      <w:r w:rsidR="007E4B2D">
        <w:t xml:space="preserve"> one of </w:t>
      </w:r>
      <w:r w:rsidR="005B60B0">
        <w:t xml:space="preserve">the </w:t>
      </w:r>
      <w:r w:rsidR="007E4B2D">
        <w:t>three functional mode</w:t>
      </w:r>
      <w:r w:rsidR="00F838F6">
        <w:t>s</w:t>
      </w:r>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255"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256"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r w:rsidR="008A230B">
        <w:t>activity</w:t>
      </w:r>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hydrolytically-primed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r w:rsidR="001D7E78">
        <w:t>switches</w:t>
      </w:r>
      <w:r w:rsidR="00C15DB7">
        <w:t xml:space="preserve">, and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effects induced by relatively small mutational perturbations is reminiscent of the ultrasensitiv</w:t>
      </w:r>
      <w:r w:rsidR="00DA7240">
        <w:t>ity</w:t>
      </w:r>
      <w:r>
        <w:t xml:space="preserve"> </w:t>
      </w:r>
      <w:r w:rsidR="00267B63">
        <w:t xml:space="preserve">achievable </w:t>
      </w:r>
      <w:r>
        <w:t xml:space="preserve">in </w:t>
      </w:r>
      <w:r w:rsidR="00D768A9">
        <w:t>biological</w:t>
      </w:r>
      <w:r>
        <w:t xml:space="preserve"> motifs</w:t>
      </w:r>
      <w:r w:rsidR="00D768A9">
        <w:t xml:space="preserve"> with opposing regulators</w:t>
      </w:r>
      <w:r w:rsidR="00186F9C">
        <w:t>{Goldbeter, 1981, r05525}</w:t>
      </w:r>
      <w:r>
        <w:t xml:space="preserve">. While switch-like ultrasensitivity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 xml:space="preserve">{Besray Unal, 2018, r04807;Görlich, 2003, </w:t>
      </w:r>
      <w:r w:rsidR="00186F9C">
        <w:lastRenderedPageBreak/>
        <w:t>r05565}</w:t>
      </w:r>
      <w:r w:rsidR="00D3451D">
        <w:t>,</w:t>
      </w:r>
      <w:r>
        <w:t xml:space="preserve"> corroborate a model of ultrasensitivity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{Bashor,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0"/>
          <w:footerReference w:type="default" r:id="rId11"/>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CB21A17">
            <wp:extent cx="6312213" cy="6656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2"/>
                    <a:stretch>
                      <a:fillRect/>
                    </a:stretch>
                  </pic:blipFill>
                  <pic:spPr>
                    <a:xfrm>
                      <a:off x="0" y="0"/>
                      <a:ext cx="6312213" cy="6656068"/>
                    </a:xfrm>
                    <a:prstGeom prst="rect">
                      <a:avLst/>
                    </a:prstGeom>
                  </pic:spPr>
                </pic:pic>
              </a:graphicData>
            </a:graphic>
          </wp:inline>
        </w:drawing>
      </w:r>
    </w:p>
    <w:p w14:paraId="75529755" w14:textId="5DB37BD8" w:rsidR="00EA1802" w:rsidRDefault="00EA1802" w:rsidP="00EF34D0">
      <w:pPr>
        <w:pStyle w:val="Caption"/>
      </w:pPr>
      <w:r w:rsidRPr="006601D0">
        <w:t xml:space="preserve">Figure </w:t>
      </w:r>
      <w:fldSimple w:instr=" SEQ Figure \* ARABIC ">
        <w:r w:rsidR="00912A29">
          <w:rPr>
            <w:noProof/>
          </w:rPr>
          <w:t>1</w:t>
        </w:r>
      </w:fldSimple>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r>
        <w:t xml:space="preserve">rASA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w:t>
      </w:r>
      <w:del w:id="258" w:author="Christopher Mathy" w:date="2020-05-14T10:26:00Z">
        <w:r w:rsidDel="00EF34D0">
          <w:delText>p</w:delText>
        </w:r>
      </w:del>
      <w:ins w:id="259" w:author="Christopher Mathy" w:date="2020-05-14T10:26:00Z">
        <w:r w:rsidR="00EF34D0">
          <w:t>P</w:t>
        </w:r>
      </w:ins>
      <w:r>
        <w:t xml:space="preserve">-value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8BB94C3">
            <wp:extent cx="4673600" cy="368299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AP-MS.png"/>
                    <pic:cNvPicPr/>
                  </pic:nvPicPr>
                  <pic:blipFill>
                    <a:blip r:embed="rId13"/>
                    <a:stretch>
                      <a:fillRect/>
                    </a:stretch>
                  </pic:blipFill>
                  <pic:spPr>
                    <a:xfrm>
                      <a:off x="0" y="0"/>
                      <a:ext cx="4673600" cy="3682999"/>
                    </a:xfrm>
                    <a:prstGeom prst="rect">
                      <a:avLst/>
                    </a:prstGeom>
                  </pic:spPr>
                </pic:pic>
              </a:graphicData>
            </a:graphic>
          </wp:inline>
        </w:drawing>
      </w:r>
    </w:p>
    <w:p w14:paraId="1DD5A70B" w14:textId="3412A0C5" w:rsidR="00EA1802" w:rsidRPr="007310B6" w:rsidRDefault="00EA1802" w:rsidP="00C56082">
      <w:pPr>
        <w:keepNext/>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2</w:t>
      </w:r>
      <w:r w:rsidRPr="006601D0">
        <w:rPr>
          <w:b/>
        </w:rPr>
        <w:fldChar w:fldCharType="end"/>
      </w:r>
      <w:r w:rsidRPr="006601D0">
        <w:rPr>
          <w:b/>
        </w:rPr>
        <w:t xml:space="preserve"> Gsp1 point mutations in the interfaces with </w:t>
      </w:r>
      <w:del w:id="260" w:author="Perica, Tina" w:date="2020-05-03T17:19:00Z">
        <w:r w:rsidRPr="006601D0" w:rsidDel="00A70773">
          <w:rPr>
            <w:b/>
          </w:rPr>
          <w:delText xml:space="preserve">interaction </w:delText>
        </w:r>
      </w:del>
      <w:ins w:id="261" w:author="Perica, Tina" w:date="2020-05-03T17:19:00Z">
        <w:r w:rsidR="00A70773">
          <w:rPr>
            <w:b/>
          </w:rPr>
          <w:t>protein</w:t>
        </w:r>
        <w:r w:rsidR="00A70773" w:rsidRPr="006601D0">
          <w:rPr>
            <w:b/>
          </w:rPr>
          <w:t xml:space="preserve"> </w:t>
        </w:r>
      </w:ins>
      <w:r w:rsidRPr="006601D0">
        <w:rPr>
          <w:b/>
        </w:rPr>
        <w:t xml:space="preserve">partners globally rewire the physical interaction network of Gsp1, including changes in interactions with the </w:t>
      </w:r>
      <w:r w:rsidR="00684DA7" w:rsidRPr="006601D0">
        <w:rPr>
          <w:b/>
        </w:rPr>
        <w:t xml:space="preserve">switch </w:t>
      </w:r>
      <w:r w:rsidRPr="006601D0">
        <w:rPr>
          <w:b/>
        </w:rPr>
        <w:t>regulators</w:t>
      </w:r>
      <w:r w:rsidR="003C0A8A" w:rsidRPr="006601D0">
        <w:rPr>
          <w:b/>
        </w:rPr>
        <w:t xml:space="preserve"> GEF</w:t>
      </w:r>
      <w:r w:rsidR="00394460" w:rsidRPr="006601D0">
        <w:rPr>
          <w:b/>
        </w:rPr>
        <w:t xml:space="preserve"> </w:t>
      </w:r>
      <w:r w:rsidR="003C0A8A" w:rsidRPr="006601D0">
        <w:rPr>
          <w:b/>
        </w:rPr>
        <w:t>(Srm1) and GAP (Rna1)</w:t>
      </w:r>
      <w:r w:rsidRPr="006601D0">
        <w:rPr>
          <w:b/>
        </w:rPr>
        <w:t>.</w:t>
      </w:r>
      <w:r w:rsidRPr="00B83664">
        <w:t xml:space="preserve"> </w:t>
      </w:r>
      <w:r w:rsidRPr="006601D0">
        <w:rPr>
          <w:b/>
        </w:rPr>
        <w:t>a</w:t>
      </w:r>
      <w:r w:rsidRPr="009A41DF">
        <w:t>,</w:t>
      </w:r>
      <w:r>
        <w:t xml:space="preserve"> </w:t>
      </w:r>
      <w:r w:rsidRPr="000A65A5">
        <w:t xml:space="preserve">Schematic representation of the </w:t>
      </w:r>
      <w:r>
        <w:t xml:space="preserve">AP-MS </w:t>
      </w:r>
      <w:r w:rsidRPr="000A65A5">
        <w:t>experimental design.</w:t>
      </w:r>
      <w:r w:rsidR="00F43FF4">
        <w:t xml:space="preserve"> </w:t>
      </w:r>
      <w:ins w:id="262"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D5531F">
          <w:rPr>
            <w:b/>
            <w:color w:val="FF0000"/>
          </w:rPr>
          <w:t>b</w:t>
        </w:r>
        <w:r w:rsidR="00D5531F" w:rsidRPr="00D5531F">
          <w:rPr>
            <w:color w:val="FF0000"/>
          </w:rPr>
          <w:t xml:space="preserve">, </w:t>
        </w:r>
        <w:r w:rsidR="00D5531F" w:rsidRPr="00D5531F">
          <w:rPr>
            <w:bCs/>
            <w:color w:val="FF0000"/>
          </w:rPr>
          <w:t>Change in</w:t>
        </w:r>
        <w:r w:rsidR="00D5531F" w:rsidRPr="00D5531F">
          <w:rPr>
            <w:color w:val="FF0000"/>
          </w:rPr>
          <w:t xml:space="preserve">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D5531F">
          <w:rPr>
            <w:b/>
            <w:color w:val="FF0000"/>
          </w:rPr>
          <w:t>c</w:t>
        </w:r>
        <w:r w:rsidR="00D5531F" w:rsidRPr="00D5531F">
          <w:rPr>
            <w:color w:val="FF0000"/>
          </w:rPr>
          <w:t xml:space="preserve">, </w:t>
        </w:r>
        <w:r w:rsidR="00D5531F" w:rsidRPr="00D5531F">
          <w:rPr>
            <w:bCs/>
            <w:color w:val="FF0000"/>
          </w:rPr>
          <w:t>Change in</w:t>
        </w:r>
        <w:r w:rsidR="00D5531F" w:rsidRPr="00D5531F">
          <w:rPr>
            <w:color w:val="FF0000"/>
          </w:rPr>
          <w:t xml:space="preserve"> abundance of pulled-down Rna1 (GAP) and Srm1 (GEF). There is significant change in abundance of pulled-down central regulators for most tested mutants, even </w:t>
        </w:r>
        <w:r w:rsidR="00D5531F" w:rsidRPr="00D5531F">
          <w:rPr>
            <w:color w:val="FF0000"/>
          </w:rPr>
          <w:lastRenderedPageBreak/>
          <w:t xml:space="preserve">when the mutations are not in the cores of GAP or GEF interfaces, for example for mutations at the Thr34 position. </w:t>
        </w:r>
        <w:r w:rsidR="00D5531F" w:rsidRPr="00D5531F">
          <w:rPr>
            <w:b/>
            <w:bCs/>
            <w:color w:val="FF0000"/>
          </w:rPr>
          <w:t>d,</w:t>
        </w:r>
        <w:r w:rsidR="00D5531F" w:rsidRPr="00D5531F">
          <w:rPr>
            <w:color w:val="FF0000"/>
          </w:rPr>
          <w:t xml:space="preserve"> Threonine 34 is neither in the interface with the Rna1 (GAP, PDB id: 1k5d), nor the Srm1 (GEF, PDB id: 2i1m).</w:t>
        </w:r>
      </w:ins>
      <w:del w:id="263"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264" w:author="Perica, Tina" w:date="2020-05-03T17:59:00Z">
              <w:rPr/>
            </w:rPrChange>
          </w:rPr>
          <w:delText xml:space="preserve"> </w:delText>
        </w:r>
        <w:r w:rsidRPr="00D5531F" w:rsidDel="00D5531F">
          <w:rPr>
            <w:b/>
            <w:color w:val="FF0000"/>
          </w:rPr>
          <w:delText>b</w:delText>
        </w:r>
        <w:r w:rsidRPr="00D5531F" w:rsidDel="00D5531F">
          <w:rPr>
            <w:color w:val="FF0000"/>
          </w:rPr>
          <w:delText>,</w:delText>
        </w:r>
        <w:r w:rsidR="003C4B4A" w:rsidRPr="00D5531F" w:rsidDel="00D5531F">
          <w:rPr>
            <w:color w:val="FF0000"/>
          </w:rPr>
          <w:delText xml:space="preserve"> </w:delText>
        </w:r>
        <w:r w:rsidR="00CB0518" w:rsidRPr="00D5531F" w:rsidDel="00D5531F">
          <w:rPr>
            <w:bCs/>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265"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266" w:author="Perica, Tina" w:date="2020-05-03T17:59:00Z">
              <w:rPr/>
            </w:rPrChange>
          </w:rPr>
          <w:delText xml:space="preserve"> </w:delText>
        </w:r>
        <w:r w:rsidRPr="00D5531F" w:rsidDel="00D5531F">
          <w:rPr>
            <w:b/>
            <w:color w:val="FF0000"/>
          </w:rPr>
          <w:delText>c</w:delText>
        </w:r>
        <w:r w:rsidRPr="00D5531F" w:rsidDel="00D5531F">
          <w:rPr>
            <w:color w:val="FF0000"/>
          </w:rPr>
          <w:delText>,</w:delText>
        </w:r>
        <w:r w:rsidRPr="00D5531F" w:rsidDel="00D5531F">
          <w:rPr>
            <w:color w:val="FF0000"/>
            <w:rPrChange w:id="267" w:author="Perica, Tina" w:date="2020-05-03T17:59:00Z">
              <w:rPr/>
            </w:rPrChange>
          </w:rPr>
          <w:delText xml:space="preserve"> </w:delText>
        </w:r>
        <w:r w:rsidR="00183296" w:rsidRPr="00D5531F" w:rsidDel="00D5531F">
          <w:rPr>
            <w:bCs/>
            <w:color w:val="FF0000"/>
          </w:rPr>
          <w:delText>Change in</w:delText>
        </w:r>
        <w:r w:rsidR="00183296" w:rsidRPr="00D5531F" w:rsidDel="00D5531F">
          <w:rPr>
            <w:color w:val="FF0000"/>
          </w:rPr>
          <w:delText xml:space="preserve">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w:delText>
        </w:r>
        <w:r w:rsidR="007C0D71" w:rsidRPr="00D5531F" w:rsidDel="00D5531F">
          <w:rPr>
            <w:b/>
            <w:bCs/>
            <w:color w:val="FF0000"/>
          </w:rPr>
          <w:delText>d,</w:delText>
        </w:r>
        <w:r w:rsidR="007C0D71" w:rsidRPr="00D5531F" w:rsidDel="00D5531F">
          <w:rPr>
            <w:color w:val="FF0000"/>
          </w:rPr>
          <w:delText xml:space="preserve"> Threonine 34 is neither in the interface with the Rna1 (GAP), nor the Srm1 (GEF).</w:delText>
        </w:r>
      </w:del>
      <w:r w:rsidR="00183296" w:rsidRPr="00D5531F">
        <w:rPr>
          <w:color w:val="FF0000"/>
        </w:rPr>
        <w:t xml:space="preserve"> </w:t>
      </w:r>
    </w:p>
    <w:p w14:paraId="28760932" w14:textId="2A943AFF" w:rsidR="00EA1802" w:rsidRDefault="0096444F" w:rsidP="00EA1802">
      <w:pPr>
        <w:keepNext/>
      </w:pPr>
      <w:r>
        <w:rPr>
          <w:noProof/>
        </w:rPr>
        <w:drawing>
          <wp:inline distT="0" distB="0" distL="0" distR="0" wp14:anchorId="13A8179D" wp14:editId="24513046">
            <wp:extent cx="6324056" cy="3669664"/>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_biophysics.png"/>
                    <pic:cNvPicPr/>
                  </pic:nvPicPr>
                  <pic:blipFill>
                    <a:blip r:embed="rId14"/>
                    <a:stretch>
                      <a:fillRect/>
                    </a:stretch>
                  </pic:blipFill>
                  <pic:spPr>
                    <a:xfrm>
                      <a:off x="0" y="0"/>
                      <a:ext cx="6324056" cy="3669664"/>
                    </a:xfrm>
                    <a:prstGeom prst="rect">
                      <a:avLst/>
                    </a:prstGeom>
                  </pic:spPr>
                </pic:pic>
              </a:graphicData>
            </a:graphic>
          </wp:inline>
        </w:drawing>
      </w:r>
    </w:p>
    <w:p w14:paraId="534B7F7B" w14:textId="65A767BD" w:rsidR="00156985" w:rsidRDefault="00EA1802" w:rsidP="00EF34D0">
      <w:pPr>
        <w:pStyle w:val="Caption"/>
      </w:pPr>
      <w:r w:rsidRPr="006601D0">
        <w:t xml:space="preserve">Figure </w:t>
      </w:r>
      <w:fldSimple w:instr=" SEQ Figure \* ARABIC ">
        <w:r w:rsidR="00912A29">
          <w:rPr>
            <w:noProof/>
          </w:rPr>
          <w:t>3</w:t>
        </w:r>
      </w:fldSimple>
      <w:r w:rsidRPr="006601D0">
        <w:t xml:space="preserve"> Point mutations in Gsp1 interfaces allosterically modulate GTPase cycle parameters</w:t>
      </w:r>
      <w:r w:rsidR="007D6DA1" w:rsidRPr="006601D0">
        <w:t xml:space="preserve"> by tuning active site conformational distributions</w:t>
      </w:r>
      <w:r w:rsidRPr="006601D0">
        <w:t>.</w:t>
      </w:r>
      <w:r w:rsidRPr="00C17FDD">
        <w:t xml:space="preserve"> </w:t>
      </w:r>
      <w:r w:rsidRPr="006601D0">
        <w:t>a</w:t>
      </w:r>
      <w:r w:rsidRPr="009A41DF">
        <w:t>,</w:t>
      </w:r>
      <w:r w:rsidRPr="00C17FDD">
        <w:t xml:space="preserve"> </w:t>
      </w:r>
      <w:r w:rsidRPr="0069732F">
        <w:t>Catalytic efficiency</w:t>
      </w:r>
      <w:r>
        <w:t xml:space="preserve"> </w:t>
      </w:r>
      <w:r w:rsidRPr="0069732F">
        <w:t>(</w:t>
      </w:r>
      <w:r>
        <w:t>k</w:t>
      </w:r>
      <w:r w:rsidRPr="0069732F">
        <w:rPr>
          <w:vertAlign w:val="subscript"/>
        </w:rPr>
        <w:t>cat</w:t>
      </w:r>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Each individual point represents the ratio of k</w:t>
      </w:r>
      <w:r w:rsidR="00D7077E" w:rsidRPr="00D7077E">
        <w:rPr>
          <w:vertAlign w:val="subscript"/>
        </w:rPr>
        <w:t>cat</w:t>
      </w:r>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268" w:author="Perica, Tina" w:date="2020-05-07T11:50:00Z">
        <w:r w:rsidR="005F13F5">
          <w:t xml:space="preserve">value plus/minus </w:t>
        </w:r>
      </w:ins>
      <w:del w:id="269" w:author="Perica, Tina" w:date="2020-05-07T11:49:00Z">
        <w:r w:rsidR="00D7077E" w:rsidRPr="00D7077E" w:rsidDel="005F13F5">
          <w:delText xml:space="preserve">combined </w:delText>
        </w:r>
      </w:del>
      <w:r w:rsidR="00D7077E" w:rsidRPr="00D7077E">
        <w:t xml:space="preserve">standard </w:t>
      </w:r>
      <w:del w:id="270" w:author="Perica, Tina" w:date="2020-05-07T11:49:00Z">
        <w:r w:rsidR="00D7077E" w:rsidRPr="005F13F5" w:rsidDel="005F13F5">
          <w:rPr>
            <w:color w:val="FF0000"/>
            <w:rPrChange w:id="271" w:author="Perica, Tina" w:date="2020-05-07T11:50:00Z">
              <w:rPr/>
            </w:rPrChange>
          </w:rPr>
          <w:delText xml:space="preserve">deviations </w:delText>
        </w:r>
      </w:del>
      <w:ins w:id="272" w:author="Perica, Tina" w:date="2020-05-07T11:49:00Z">
        <w:r w:rsidR="005F13F5" w:rsidRPr="005F13F5">
          <w:rPr>
            <w:color w:val="FF0000"/>
            <w:rPrChange w:id="273" w:author="Perica, Tina" w:date="2020-05-07T11:50:00Z">
              <w:rPr/>
            </w:rPrChange>
          </w:rPr>
          <w:t>err</w:t>
        </w:r>
      </w:ins>
      <w:ins w:id="274" w:author="Perica, Tina" w:date="2020-05-07T11:50:00Z">
        <w:r w:rsidR="005F13F5" w:rsidRPr="005F13F5">
          <w:rPr>
            <w:color w:val="FF0000"/>
            <w:rPrChange w:id="275" w:author="Perica, Tina" w:date="2020-05-07T11:50:00Z">
              <w:rPr/>
            </w:rPrChange>
          </w:rPr>
          <w:t>or of mean</w:t>
        </w:r>
      </w:ins>
      <w:del w:id="276" w:author="Perica, Tina" w:date="2020-05-07T11:50:00Z">
        <w:r w:rsidR="00982CAC" w:rsidRPr="005F13F5" w:rsidDel="005F13F5">
          <w:rPr>
            <w:color w:val="FF0000"/>
            <w:rPrChange w:id="277" w:author="Perica, Tina" w:date="2020-05-07T11:50:00Z">
              <w:rPr/>
            </w:rPrChange>
          </w:rPr>
          <w:delText xml:space="preserve">(see </w:delText>
        </w:r>
        <w:r w:rsidR="00982CAC" w:rsidRPr="005F13F5" w:rsidDel="005F13F5">
          <w:rPr>
            <w:color w:val="FF0000"/>
            <w:rPrChange w:id="278" w:author="Perica, Tina" w:date="2020-05-07T11:50:00Z">
              <w:rPr>
                <w:b/>
              </w:rPr>
            </w:rPrChange>
          </w:rPr>
          <w:delText>Methods</w:delText>
        </w:r>
        <w:r w:rsidR="00982CAC" w:rsidRPr="005F13F5" w:rsidDel="005F13F5">
          <w:rPr>
            <w:color w:val="FF0000"/>
            <w:rPrChange w:id="279" w:author="Perica, Tina" w:date="2020-05-07T11:50:00Z">
              <w:rPr/>
            </w:rPrChange>
          </w:rPr>
          <w:delText>)</w:delText>
        </w:r>
      </w:del>
      <w:r w:rsidR="00982CAC" w:rsidRPr="005F13F5">
        <w:rPr>
          <w:color w:val="FF0000"/>
          <w:rPrChange w:id="280" w:author="Perica, Tina" w:date="2020-05-07T11:50:00Z">
            <w:rPr/>
          </w:rPrChange>
        </w:rPr>
        <w:t xml:space="preserve"> </w:t>
      </w:r>
      <w:r w:rsidR="00D7077E" w:rsidRPr="005F13F5">
        <w:rPr>
          <w:color w:val="FF0000"/>
          <w:rPrChange w:id="281" w:author="Perica, Tina" w:date="2020-05-07T11:50:00Z">
            <w:rPr/>
          </w:rPrChange>
        </w:rPr>
        <w:t xml:space="preserve">of </w:t>
      </w:r>
      <w:ins w:id="282" w:author="Perica, Tina" w:date="2020-05-07T11:49:00Z">
        <w:r w:rsidR="005F13F5" w:rsidRPr="005F13F5">
          <w:rPr>
            <w:color w:val="FF0000"/>
            <w:rPrChange w:id="283" w:author="Perica, Tina" w:date="2020-05-07T11:50:00Z">
              <w:rPr/>
            </w:rPrChange>
          </w:rPr>
          <w:t xml:space="preserve">estimated catalytic efficiency </w:t>
        </w:r>
      </w:ins>
      <w:r w:rsidR="00D7077E" w:rsidRPr="005F13F5">
        <w:rPr>
          <w:color w:val="FF0000"/>
          <w:rPrChange w:id="284" w:author="Perica, Tina" w:date="2020-05-07T11:50:00Z">
            <w:rPr/>
          </w:rPrChange>
        </w:rPr>
        <w:t>k</w:t>
      </w:r>
      <w:r w:rsidR="00D7077E" w:rsidRPr="005F13F5">
        <w:rPr>
          <w:color w:val="FF0000"/>
          <w:vertAlign w:val="subscript"/>
          <w:rPrChange w:id="285" w:author="Perica, Tina" w:date="2020-05-07T11:50:00Z">
            <w:rPr>
              <w:vertAlign w:val="subscript"/>
            </w:rPr>
          </w:rPrChange>
        </w:rPr>
        <w:t>cat</w:t>
      </w:r>
      <w:ins w:id="286" w:author="Perica, Tina" w:date="2020-05-07T11:49:00Z">
        <w:r w:rsidR="005F13F5" w:rsidRPr="005F13F5">
          <w:rPr>
            <w:color w:val="FF0000"/>
            <w:rPrChange w:id="287" w:author="Perica, Tina" w:date="2020-05-07T11:50:00Z">
              <w:rPr/>
            </w:rPrChange>
          </w:rPr>
          <w:t>/</w:t>
        </w:r>
      </w:ins>
      <w:del w:id="288" w:author="Perica, Tina" w:date="2020-05-07T11:49:00Z">
        <w:r w:rsidR="00D7077E" w:rsidRPr="005F13F5" w:rsidDel="005F13F5">
          <w:rPr>
            <w:color w:val="FF0000"/>
            <w:rPrChange w:id="289" w:author="Perica, Tina" w:date="2020-05-07T11:50:00Z">
              <w:rPr/>
            </w:rPrChange>
          </w:rPr>
          <w:delText xml:space="preserve"> and </w:delText>
        </w:r>
      </w:del>
      <w:r w:rsidR="00D7077E" w:rsidRPr="005F13F5">
        <w:rPr>
          <w:color w:val="FF0000"/>
          <w:rPrChange w:id="290" w:author="Perica, Tina" w:date="2020-05-07T11:50:00Z">
            <w:rPr/>
          </w:rPrChange>
        </w:rPr>
        <w:t>K</w:t>
      </w:r>
      <w:r w:rsidR="00D7077E" w:rsidRPr="005F13F5">
        <w:rPr>
          <w:color w:val="FF0000"/>
          <w:vertAlign w:val="subscript"/>
          <w:rPrChange w:id="291" w:author="Perica, Tina" w:date="2020-05-07T11:50:00Z">
            <w:rPr>
              <w:vertAlign w:val="subscript"/>
            </w:rPr>
          </w:rPrChange>
        </w:rPr>
        <w:t>m</w:t>
      </w:r>
      <w:r w:rsidR="00D7077E" w:rsidRPr="005F13F5">
        <w:rPr>
          <w:color w:val="FF0000"/>
          <w:rPrChange w:id="292" w:author="Perica, Tina" w:date="2020-05-07T11:50:00Z">
            <w:rPr/>
          </w:rPrChange>
        </w:rPr>
        <w:t xml:space="preserve"> </w:t>
      </w:r>
      <w:r w:rsidR="00D7077E" w:rsidRPr="00D7077E">
        <w:t>from n ≥ 3 replicates (except for A180T which has two replicates). Dotted line indicates wild</w:t>
      </w:r>
      <w:r w:rsidR="003D5FFF">
        <w:t>-</w:t>
      </w:r>
      <w:r w:rsidR="00D7077E" w:rsidRPr="00D7077E">
        <w:t xml:space="preserve">type efficiency. </w:t>
      </w:r>
      <w:r w:rsidRPr="006601D0">
        <w:t>b</w:t>
      </w:r>
      <w:r w:rsidRPr="009A41DF">
        <w:t>,</w:t>
      </w:r>
      <w:r>
        <w:t xml:space="preserve"> Catalytic efficiency (k</w:t>
      </w:r>
      <w:r w:rsidRPr="0063672D">
        <w:rPr>
          <w:vertAlign w:val="subscript"/>
        </w:rPr>
        <w:t>cat</w:t>
      </w:r>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293"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6601D0">
        <w:t>c</w:t>
      </w:r>
      <w:r w:rsidRPr="009A41DF">
        <w:t>,</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r w:rsidRPr="004F4726">
        <w:rPr>
          <w:vertAlign w:val="subscript"/>
        </w:rPr>
        <w:t>GTPb</w:t>
      </w:r>
      <w:r>
        <w:t xml:space="preserve">). The two peaks of the γ </w:t>
      </w:r>
      <w:r>
        <w:lastRenderedPageBreak/>
        <w:t xml:space="preserve">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294" w:author="Perica, Tina" w:date="2020-05-10T16:40:00Z" w:name="move40021275"/>
      <w:moveFrom w:id="295" w:author="Perica, Tina" w:date="2020-05-10T16:40:00Z">
        <w:r w:rsidR="00A17BC0" w:rsidRPr="006601D0" w:rsidDel="00BD6FCB">
          <w:t>d</w:t>
        </w:r>
        <w:r w:rsidRPr="009A41DF" w:rsidDel="00BD6FCB">
          <w:t>,</w:t>
        </w:r>
        <w:r w:rsidRPr="00354076" w:rsidDel="00BD6FCB">
          <w:t xml:space="preserve"> Residues </w:t>
        </w:r>
        <w:r w:rsidR="00AA522F" w:rsidDel="00BD6FCB">
          <w:t>Tyr</w:t>
        </w:r>
        <w:r w:rsidRPr="00354076" w:rsidDel="00BD6FCB">
          <w:t>157, H</w:t>
        </w:r>
        <w:r w:rsidR="00AA522F" w:rsidDel="00BD6FCB">
          <w:t>is</w:t>
        </w:r>
        <w:r w:rsidRPr="00354076" w:rsidDel="00BD6FCB">
          <w:t xml:space="preserve">141, and </w:t>
        </w:r>
        <w:r w:rsidR="00AA522F" w:rsidDel="00BD6FCB">
          <w:t>Gln</w:t>
        </w:r>
        <w:r w:rsidRPr="00354076" w:rsidDel="00BD6FCB">
          <w:t>147 (</w:t>
        </w:r>
        <w:r w:rsidDel="00BD6FCB">
          <w:t xml:space="preserve">pink </w:t>
        </w:r>
        <w:r w:rsidRPr="00354076" w:rsidDel="00BD6FCB">
          <w:t>sphere</w:t>
        </w:r>
        <w:r w:rsidDel="00BD6FCB">
          <w:t>s</w:t>
        </w:r>
        <w:r w:rsidRPr="00354076" w:rsidDel="00BD6FCB">
          <w:t xml:space="preserve">) </w:t>
        </w:r>
        <w:r w:rsidR="00F0465E" w:rsidDel="00BD6FCB">
          <w:t>are</w:t>
        </w:r>
        <w:r w:rsidR="00F0465E" w:rsidRPr="00354076" w:rsidDel="00BD6FCB">
          <w:t xml:space="preserve"> </w:t>
        </w:r>
        <w:r w:rsidRPr="00354076" w:rsidDel="00BD6FCB">
          <w:t>in the interface with C</w:t>
        </w:r>
        <w:r w:rsidDel="00BD6FCB">
          <w:t>rm</w:t>
        </w:r>
        <w:r w:rsidRPr="00354076" w:rsidDel="00BD6FCB">
          <w:t>1 (</w:t>
        </w:r>
        <w:r w:rsidDel="00BD6FCB">
          <w:t xml:space="preserve">gray </w:t>
        </w:r>
        <w:r w:rsidRPr="00354076" w:rsidDel="00BD6FCB">
          <w:t>surface,</w:t>
        </w:r>
        <w:r w:rsidDel="00BD6FCB">
          <w:t xml:space="preserve"> PDB ID: 3m1i</w:t>
        </w:r>
        <w:r w:rsidRPr="00354076" w:rsidDel="00BD6FCB">
          <w:t>)</w:t>
        </w:r>
        <w:r w:rsidDel="00BD6FCB">
          <w:t xml:space="preserve">. </w:t>
        </w:r>
        <w:r w:rsidRPr="00354076" w:rsidDel="00BD6FCB">
          <w:t xml:space="preserve">Gsp1 </w:t>
        </w:r>
        <w:r w:rsidDel="00BD6FCB">
          <w:t xml:space="preserve">is represented as a navy </w:t>
        </w:r>
        <w:r w:rsidRPr="00354076" w:rsidDel="00BD6FCB">
          <w:t>cartoon</w:t>
        </w:r>
        <w:r w:rsidDel="00BD6FCB">
          <w:t xml:space="preserve"> and the </w:t>
        </w:r>
        <w:r w:rsidRPr="00354076" w:rsidDel="00BD6FCB">
          <w:t xml:space="preserve">GTP nucleotide </w:t>
        </w:r>
        <w:r w:rsidR="007B5BF0" w:rsidDel="00BD6FCB">
          <w:t xml:space="preserve">is </w:t>
        </w:r>
        <w:r w:rsidDel="00BD6FCB">
          <w:t xml:space="preserve">in yellow </w:t>
        </w:r>
        <w:r w:rsidRPr="00354076" w:rsidDel="00BD6FCB">
          <w:t>stick</w:t>
        </w:r>
        <w:r w:rsidDel="00BD6FCB">
          <w:t xml:space="preserve"> representation</w:t>
        </w:r>
        <w:r w:rsidRPr="00354076" w:rsidDel="00BD6FCB">
          <w:t xml:space="preserve">. </w:t>
        </w:r>
        <w:r w:rsidR="00A17BC0" w:rsidRPr="006601D0" w:rsidDel="00BD6FCB">
          <w:t>e</w:t>
        </w:r>
        <w:r w:rsidRPr="009A41DF" w:rsidDel="00BD6FCB">
          <w:t>,</w:t>
        </w:r>
        <w:r w:rsidDel="00BD6FCB">
          <w:t xml:space="preserve"> Residue T</w:t>
        </w:r>
        <w:r w:rsidR="00AA522F" w:rsidDel="00BD6FCB">
          <w:t>hr</w:t>
        </w:r>
        <w:r w:rsidDel="00BD6FCB">
          <w:t>34 (pink spheres) is in the core of the interface with Yrb1 (gray surface, PDB ID: 1k5d). Distances from the</w:t>
        </w:r>
        <w:r w:rsidRPr="00955687" w:rsidDel="00BD6FCB">
          <w:rPr>
            <w:lang w:val="en-GB"/>
          </w:rPr>
          <w:t xml:space="preserve"> </w:t>
        </w:r>
        <w:r w:rsidDel="00BD6FCB">
          <w:rPr>
            <w:lang w:val="el-GR"/>
          </w:rPr>
          <w:t>γ</w:t>
        </w:r>
        <w:r w:rsidRPr="00354076" w:rsidDel="00BD6FCB">
          <w:t xml:space="preserve"> phosphate of GTP</w:t>
        </w:r>
        <w:r w:rsidDel="00BD6FCB">
          <w:t xml:space="preserve"> to the residue </w:t>
        </w:r>
        <w:r w:rsidDel="00BD6FCB">
          <w:rPr>
            <w:lang w:val="el-GR"/>
          </w:rPr>
          <w:t>α</w:t>
        </w:r>
        <w:r w:rsidDel="00BD6FCB">
          <w:t xml:space="preserve">-carbon are indicated below the residue numbers in </w:t>
        </w:r>
        <w:r w:rsidRPr="006601D0" w:rsidDel="00BD6FCB">
          <w:t>d</w:t>
        </w:r>
        <w:r w:rsidDel="00BD6FCB">
          <w:t xml:space="preserve"> and </w:t>
        </w:r>
        <w:r w:rsidRPr="006601D0" w:rsidDel="00BD6FCB">
          <w:t>e</w:t>
        </w:r>
        <w:r w:rsidRPr="0053097E" w:rsidDel="00BD6FCB">
          <w:t>.</w:t>
        </w:r>
        <w:r w:rsidDel="00BD6FCB">
          <w:t xml:space="preserve"> </w:t>
        </w:r>
      </w:moveFrom>
      <w:moveFromRangeEnd w:id="294"/>
      <w:ins w:id="296" w:author="Perica, Tina" w:date="2020-05-10T16:40:00Z">
        <w:r w:rsidR="00BD6FCB">
          <w:t>d</w:t>
        </w:r>
      </w:ins>
      <w:del w:id="297" w:author="Perica, Tina" w:date="2020-05-10T16:40:00Z">
        <w:r w:rsidRPr="006601D0" w:rsidDel="00BD6FCB">
          <w:delText>f</w:delText>
        </w:r>
      </w:del>
      <w:r w:rsidRPr="009A41DF">
        <w:t>,</w:t>
      </w:r>
      <w:r w:rsidRPr="00354076">
        <w:t xml:space="preserve"> </w:t>
      </w:r>
      <w:r>
        <w:t xml:space="preserve">Percent population in </w:t>
      </w:r>
      <w:r>
        <w:rPr>
          <w:lang w:val="el-GR"/>
        </w:rPr>
        <w:t>γ</w:t>
      </w:r>
      <w:r w:rsidRPr="00354076">
        <w:t>2</w:t>
      </w:r>
      <w:r>
        <w:t xml:space="preserve"> peak plotted against the r</w:t>
      </w:r>
      <w:r w:rsidRPr="00354076">
        <w:t xml:space="preserve">elative </w:t>
      </w:r>
      <w:del w:id="298" w:author="Perica, Tina" w:date="2020-05-09T17:50:00Z">
        <w:r w:rsidRPr="00BE723B" w:rsidDel="00BE723B">
          <w:rPr>
            <w:color w:val="FF0000"/>
            <w:rPrChange w:id="299" w:author="Perica, Tina" w:date="2020-05-09T17:51:00Z">
              <w:rPr/>
            </w:rPrChange>
          </w:rPr>
          <w:delText>catalytic efficiency</w:delText>
        </w:r>
      </w:del>
      <w:ins w:id="300" w:author="Perica, Tina" w:date="2020-05-09T17:50:00Z">
        <w:r w:rsidR="00BE723B" w:rsidRPr="00BE723B">
          <w:rPr>
            <w:color w:val="FF0000"/>
            <w:rPrChange w:id="301" w:author="Perica, Tina" w:date="2020-05-09T17:51:00Z">
              <w:rPr/>
            </w:rPrChange>
          </w:rPr>
          <w:t>Michaelis constant (K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302"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del w:id="303"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 xml:space="preserve">. </w:t>
      </w:r>
      <w:del w:id="304"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305" w:author="Perica, Tina" w:date="2020-05-07T11:51:00Z">
        <w:r w:rsidR="005F13F5">
          <w:t xml:space="preserve"> mean plus/minus</w:t>
        </w:r>
      </w:ins>
      <w:r>
        <w:t xml:space="preserve"> standard </w:t>
      </w:r>
      <w:del w:id="306" w:author="Perica, Tina" w:date="2020-05-07T11:51:00Z">
        <w:r w:rsidDel="005F13F5">
          <w:delText xml:space="preserve">deviation </w:delText>
        </w:r>
      </w:del>
      <w:ins w:id="307" w:author="Perica, Tina" w:date="2020-05-07T11:51:00Z">
        <w:r w:rsidR="005F13F5">
          <w:t xml:space="preserve">error of mean </w:t>
        </w:r>
      </w:ins>
      <w:r>
        <w:t>across at least three replicates of individual GAP-mediated GTP hydrolysis measurements.</w:t>
      </w:r>
      <w:ins w:id="308" w:author="Perica, Tina" w:date="2020-05-09T17:51:00Z">
        <w:r w:rsidR="00BE723B">
          <w:t xml:space="preserve"> </w:t>
        </w:r>
        <w:r w:rsidR="00BE723B" w:rsidRPr="00787C40">
          <w:rPr>
            <w:color w:val="FF0000"/>
          </w:rPr>
          <w:t xml:space="preserve">The insert plot shows all mutants from c, and the main plot </w:t>
        </w:r>
      </w:ins>
      <w:ins w:id="309" w:author="Perica, Tina" w:date="2020-05-09T17:52:00Z">
        <w:r w:rsidR="00BE723B" w:rsidRPr="00787C40">
          <w:rPr>
            <w:color w:val="FF0000"/>
          </w:rPr>
          <w:t>excludes the three outliers (K132H, R78K, and D79S). Red</w:t>
        </w:r>
      </w:ins>
      <w:ins w:id="310" w:author="Perica, Tina" w:date="2020-05-09T17:53:00Z">
        <w:r w:rsidR="00BE723B" w:rsidRPr="00787C40">
          <w:rPr>
            <w:color w:val="FF0000"/>
          </w:rPr>
          <w:t xml:space="preserve"> line shows the least-squares linear fit.</w:t>
        </w:r>
      </w:ins>
      <w:ins w:id="311" w:author="Perica, Tina" w:date="2020-05-10T16:40:00Z">
        <w:r w:rsidR="00BD6FCB">
          <w:rPr>
            <w:color w:val="FF0000"/>
          </w:rPr>
          <w:t xml:space="preserve"> </w:t>
        </w:r>
      </w:ins>
      <w:ins w:id="312" w:author="Perica, Tina" w:date="2020-05-10T16:41:00Z">
        <w:r w:rsidR="00BD6FCB">
          <w:t>e</w:t>
        </w:r>
      </w:ins>
      <w:moveToRangeStart w:id="313" w:author="Perica, Tina" w:date="2020-05-10T16:40:00Z" w:name="move40021275"/>
      <w:moveTo w:id="314" w:author="Perica, Tina" w:date="2020-05-10T16:40:00Z">
        <w:del w:id="315" w:author="Perica, Tina" w:date="2020-05-10T16:41:00Z">
          <w:r w:rsidR="00BD6FCB" w:rsidRPr="006601D0" w:rsidDel="00BD6FCB">
            <w:delText>d</w:delText>
          </w:r>
        </w:del>
        <w:r w:rsidR="00BD6FCB" w:rsidRPr="009A41DF">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316" w:author="Perica, Tina" w:date="2020-05-10T16:41:00Z">
        <w:r w:rsidR="00BD6FCB">
          <w:t>f</w:t>
        </w:r>
      </w:ins>
      <w:moveTo w:id="317" w:author="Perica, Tina" w:date="2020-05-10T16:40:00Z">
        <w:del w:id="318" w:author="Perica, Tina" w:date="2020-05-10T16:41:00Z">
          <w:r w:rsidR="00BD6FCB" w:rsidRPr="006601D0" w:rsidDel="00BD6FCB">
            <w:delText>e</w:delText>
          </w:r>
        </w:del>
        <w:r w:rsidR="00BD6FCB" w:rsidRPr="009A41DF">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319" w:author="Perica, Tina" w:date="2020-05-10T16:41:00Z">
        <w:r w:rsidR="00BD6FCB">
          <w:t>e</w:t>
        </w:r>
      </w:ins>
      <w:moveTo w:id="320" w:author="Perica, Tina" w:date="2020-05-10T16:40:00Z">
        <w:del w:id="321" w:author="Perica, Tina" w:date="2020-05-10T16:41:00Z">
          <w:r w:rsidR="00BD6FCB" w:rsidRPr="006601D0" w:rsidDel="00BD6FCB">
            <w:delText>d</w:delText>
          </w:r>
        </w:del>
        <w:r w:rsidR="00BD6FCB">
          <w:t xml:space="preserve"> and </w:t>
        </w:r>
      </w:moveTo>
      <w:ins w:id="322" w:author="Perica, Tina" w:date="2020-05-10T16:41:00Z">
        <w:r w:rsidR="00BD6FCB">
          <w:t>f</w:t>
        </w:r>
      </w:ins>
      <w:moveTo w:id="323" w:author="Perica, Tina" w:date="2020-05-10T16:40:00Z">
        <w:del w:id="324" w:author="Perica, Tina" w:date="2020-05-10T16:41:00Z">
          <w:r w:rsidR="00BD6FCB" w:rsidRPr="006601D0" w:rsidDel="00BD6FCB">
            <w:delText>e</w:delText>
          </w:r>
        </w:del>
        <w:r w:rsidR="00BD6FCB" w:rsidRPr="0053097E">
          <w:t>.</w:t>
        </w:r>
      </w:moveTo>
      <w:moveToRangeEnd w:id="313"/>
    </w:p>
    <w:p w14:paraId="4C307DF2" w14:textId="77777777" w:rsidR="00156985" w:rsidRDefault="00156985">
      <w:pPr>
        <w:spacing w:after="0" w:line="240" w:lineRule="auto"/>
        <w:jc w:val="left"/>
        <w:rPr>
          <w:bCs/>
          <w:color w:val="000000" w:themeColor="text1"/>
          <w:szCs w:val="18"/>
        </w:rPr>
      </w:pPr>
      <w:r>
        <w:br w:type="page"/>
      </w:r>
    </w:p>
    <w:p w14:paraId="126673FE" w14:textId="375707C2" w:rsidR="00EA1802" w:rsidRDefault="00EF34D0" w:rsidP="00EA1802">
      <w:pPr>
        <w:keepNext/>
      </w:pPr>
      <w:r>
        <w:rPr>
          <w:noProof/>
        </w:rPr>
        <w:lastRenderedPageBreak/>
        <w:drawing>
          <wp:inline distT="0" distB="0" distL="0" distR="0" wp14:anchorId="20D1618D" wp14:editId="3E3D48C4">
            <wp:extent cx="6324600" cy="5104130"/>
            <wp:effectExtent l="0" t="0" r="0" b="127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Panel.png"/>
                    <pic:cNvPicPr/>
                  </pic:nvPicPr>
                  <pic:blipFill>
                    <a:blip r:embed="rId15"/>
                    <a:stretch>
                      <a:fillRect/>
                    </a:stretch>
                  </pic:blipFill>
                  <pic:spPr>
                    <a:xfrm>
                      <a:off x="0" y="0"/>
                      <a:ext cx="6324600" cy="5104130"/>
                    </a:xfrm>
                    <a:prstGeom prst="rect">
                      <a:avLst/>
                    </a:prstGeom>
                  </pic:spPr>
                </pic:pic>
              </a:graphicData>
            </a:graphic>
          </wp:inline>
        </w:drawing>
      </w:r>
    </w:p>
    <w:p w14:paraId="7F7C96BC" w14:textId="31E5B230" w:rsidR="00EA1802" w:rsidRPr="002F3476" w:rsidRDefault="00EA1802" w:rsidP="00EF34D0">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325" w:author="Christopher Mathy" w:date="2020-05-14T10:29:00Z" w:name="move40344582"/>
      <w:moveFrom w:id="326"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325"/>
      <w:r w:rsidR="00A17BC0" w:rsidRPr="00D84A6E">
        <w:rPr>
          <w:b/>
        </w:rPr>
        <w:t>b</w:t>
      </w:r>
      <w:ins w:id="327"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328" w:author="Christopher Mathy" w:date="2020-05-14T10:30:00Z">
        <w:r w:rsidR="007741CF">
          <w:t>P</w:t>
        </w:r>
      </w:ins>
      <w:del w:id="329"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purple range, where purple is most significant). </w:t>
      </w:r>
      <w:r w:rsidR="00922609">
        <w:t>The n</w:t>
      </w:r>
      <w:r>
        <w:t>umber of genes in each of the seven clusters is given in parentheses. A star next to the relative kinetic values indicates that no kinetics data were collected for that mutant.</w:t>
      </w:r>
      <w:ins w:id="330" w:author="Christopher Mathy" w:date="2020-05-14T11:30:00Z">
        <w:r w:rsidR="00884E48">
          <w:t xml:space="preserve"> For </w:t>
        </w:r>
      </w:ins>
      <w:ins w:id="331" w:author="Christopher Mathy" w:date="2020-05-14T11:31:00Z">
        <w:r w:rsidR="00884E48">
          <w:t xml:space="preserve">display purposes, the </w:t>
        </w:r>
      </w:ins>
      <w:ins w:id="332" w:author="Christopher Mathy" w:date="2020-05-14T11:32:00Z">
        <w:r w:rsidR="00884E48">
          <w:t xml:space="preserve">bar lengths representing the </w:t>
        </w:r>
      </w:ins>
      <w:ins w:id="333" w:author="Christopher Mathy" w:date="2020-05-14T11:31:00Z">
        <w:r w:rsidR="00884E48">
          <w:t>log ratio of GAP/GEF relative efficienc</w:t>
        </w:r>
      </w:ins>
      <w:ins w:id="334" w:author="Christopher Mathy" w:date="2020-05-14T11:32:00Z">
        <w:r w:rsidR="00884E48">
          <w:t>i</w:t>
        </w:r>
      </w:ins>
      <w:ins w:id="335" w:author="Christopher Mathy" w:date="2020-05-14T11:31:00Z">
        <w:r w:rsidR="00884E48">
          <w:t>es w</w:t>
        </w:r>
      </w:ins>
      <w:ins w:id="336" w:author="Christopher Mathy" w:date="2020-05-15T01:55:00Z">
        <w:r w:rsidR="00273A93">
          <w:t>e</w:t>
        </w:r>
      </w:ins>
      <w:ins w:id="337" w:author="Christopher Mathy" w:date="2020-05-15T01:56:00Z">
        <w:r w:rsidR="00273A93">
          <w:t>re</w:t>
        </w:r>
      </w:ins>
      <w:ins w:id="338" w:author="Christopher Mathy" w:date="2020-05-14T11:31:00Z">
        <w:r w:rsidR="00884E48">
          <w:t xml:space="preserve"> </w:t>
        </w:r>
      </w:ins>
      <w:ins w:id="339" w:author="Christopher Mathy" w:date="2020-05-14T11:32:00Z">
        <w:r w:rsidR="00884E48">
          <w:t>cut off for K101R and R108L (</w:t>
        </w:r>
      </w:ins>
      <w:ins w:id="340" w:author="Christopher Mathy" w:date="2020-05-14T11:33:00Z">
        <w:r w:rsidR="00884E48">
          <w:t>darkest cyan bars</w:t>
        </w:r>
      </w:ins>
      <w:ins w:id="341" w:author="Christopher Mathy" w:date="2020-05-14T11:34:00Z">
        <w:r w:rsidR="00884E48">
          <w:t xml:space="preserve">). Lengths were capped at </w:t>
        </w:r>
      </w:ins>
      <w:ins w:id="342" w:author="Christopher Mathy" w:date="2020-05-14T11:35:00Z">
        <w:r w:rsidR="00884E48">
          <w:t>~3.4, t</w:t>
        </w:r>
      </w:ins>
      <w:ins w:id="343" w:author="Christopher Mathy" w:date="2020-05-14T11:33:00Z">
        <w:r w:rsidR="00884E48">
          <w:t>rue log ratios are K101R =</w:t>
        </w:r>
      </w:ins>
      <w:ins w:id="344" w:author="Christopher Mathy" w:date="2020-05-14T11:35:00Z">
        <w:r w:rsidR="00884E48">
          <w:t xml:space="preserve"> 6.13, R108L = 3.64.</w:t>
        </w:r>
      </w:ins>
      <w:ins w:id="345" w:author="Christopher Mathy" w:date="2020-05-14T11:33:00Z">
        <w:r w:rsidR="00884E48">
          <w:t xml:space="preserve"> </w:t>
        </w:r>
      </w:ins>
      <w:r>
        <w:t xml:space="preserve"> </w:t>
      </w:r>
      <w:ins w:id="346" w:author="Christopher Mathy" w:date="2020-05-14T10:30:00Z">
        <w:r w:rsidR="007741CF" w:rsidRPr="007B2424">
          <w:rPr>
            <w:b/>
            <w:bCs w:val="0"/>
          </w:rPr>
          <w:t>b</w:t>
        </w:r>
        <w:r w:rsidR="007741CF">
          <w:t xml:space="preserve">, Distributions of Pearson correlations from </w:t>
        </w:r>
        <w:r w:rsidR="007741CF" w:rsidRPr="00DC32E7">
          <w:rPr>
            <w:b/>
            <w:bCs w:val="0"/>
          </w:rPr>
          <w:t>b</w:t>
        </w:r>
        <w:r w:rsidR="007741CF">
          <w:t xml:space="preserve">, separated by groups of Gsp1 point mutants </w:t>
        </w:r>
        <w:r w:rsidR="007741CF">
          <w:lastRenderedPageBreak/>
          <w:t xml:space="preserve">identified by hierarchical clustering (see row dendrogram in </w:t>
        </w:r>
        <w:r w:rsidR="007741CF">
          <w:rPr>
            <w:b/>
            <w:bCs w:val="0"/>
          </w:rPr>
          <w:t>b</w:t>
        </w:r>
        <w:r w:rsidR="007741CF">
          <w:t xml:space="preserve">). Individual correlations with </w:t>
        </w:r>
        <w:r w:rsidR="007741CF">
          <w:rPr>
            <w:i/>
            <w:iCs/>
          </w:rPr>
          <w:t>S. cerevisiae</w:t>
        </w:r>
        <w:r w:rsidR="007741CF">
          <w:t xml:space="preserve"> genes in specific gene sets are shown as colored points, while the distributions of correlations with all other genes are shown in gray. Correlations with genes involved in spindle assembly regulation and tRNA modification are enriched in mutant groups 1 and 3, respectively, while genes related to the nuclear pore complex are significantly correlated to mutants in all three groups. Point size indicates the false discovery rate adjusted one-sided (positive) P-value of the Pearson correlation. Only significant correlations (P-value &lt; 0.05) are included. </w:t>
        </w:r>
      </w:ins>
      <w:r w:rsidR="00A17BC0" w:rsidRPr="00D84A6E">
        <w:rPr>
          <w:b/>
        </w:rPr>
        <w:t>c</w:t>
      </w:r>
      <w:r w:rsidRPr="00D84A6E">
        <w:rPr>
          <w:b/>
        </w:rPr>
        <w:t>,</w:t>
      </w:r>
      <w:r>
        <w:t xml:space="preserve"> </w:t>
      </w:r>
      <w:r w:rsidRPr="004818BD">
        <w:rPr>
          <w:i/>
        </w:rPr>
        <w:t>S. cerevis</w:t>
      </w:r>
      <w:r w:rsidR="00AA522F">
        <w:rPr>
          <w:i/>
        </w:rPr>
        <w:t>i</w:t>
      </w:r>
      <w:r w:rsidRPr="004818BD">
        <w:rPr>
          <w:i/>
        </w:rPr>
        <w:t>ae</w:t>
      </w:r>
      <w:r>
        <w:t xml:space="preserve"> nuclear pore genes show significant Pearson correlations (</w:t>
      </w:r>
      <w:r w:rsidR="00394460">
        <w:t>false discovery rate adjusted one-sided (positive) p-value</w:t>
      </w:r>
      <w:r w:rsidR="00394460" w:rsidDel="00394460">
        <w:t xml:space="preserve"> </w:t>
      </w:r>
      <w:r>
        <w:t>&lt; 0.05) with mutants regardless of which side of the GTPase cycle is more perturbed, while genes involved in spindle assembly regulation and tRNA modification correlate significantly with mutants that are more perturbed</w:t>
      </w:r>
      <w:r w:rsidR="001E5C98">
        <w:t xml:space="preserve"> in</w:t>
      </w:r>
      <w:r>
        <w:t xml:space="preserve"> GAP-mediated hydrolysis and GEF-mediated nucleotide exchange, respectively. The order of Gsp1 mutants with available kinetics data corresponds to the order in panel </w:t>
      </w:r>
      <w:r w:rsidRPr="006601D0">
        <w:rPr>
          <w:b/>
        </w:rPr>
        <w:t>b</w:t>
      </w:r>
      <w:r>
        <w:t xml:space="preserve">. </w:t>
      </w:r>
      <w:r w:rsidRPr="002C2D28">
        <w:rPr>
          <w:i/>
        </w:rPr>
        <w:t>S. cerevisiae</w:t>
      </w:r>
      <w:r>
        <w:t xml:space="preserve"> genes are clustered by p-value. The GTPase cycle schemes below the heatmaps represent each of the three paradigms of Gsp1 function.</w:t>
      </w:r>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commentRangeStart w:id="347"/>
      <w:r>
        <w:rPr>
          <w:noProof/>
        </w:rPr>
        <w:lastRenderedPageBreak/>
        <w:drawing>
          <wp:inline distT="0" distB="0" distL="0" distR="0" wp14:anchorId="60E99614" wp14:editId="302507AC">
            <wp:extent cx="5915610" cy="811968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6"/>
                    <a:stretch>
                      <a:fillRect/>
                    </a:stretch>
                  </pic:blipFill>
                  <pic:spPr>
                    <a:xfrm>
                      <a:off x="0" y="0"/>
                      <a:ext cx="5915610" cy="8119689"/>
                    </a:xfrm>
                    <a:prstGeom prst="rect">
                      <a:avLst/>
                    </a:prstGeom>
                  </pic:spPr>
                </pic:pic>
              </a:graphicData>
            </a:graphic>
          </wp:inline>
        </w:drawing>
      </w:r>
      <w:commentRangeEnd w:id="347"/>
      <w:r w:rsidR="00944FEF">
        <w:rPr>
          <w:rStyle w:val="CommentReference"/>
        </w:rPr>
        <w:commentReference w:id="347"/>
      </w:r>
    </w:p>
    <w:p w14:paraId="2575A022" w14:textId="5B6FC6A4" w:rsidR="00156985" w:rsidRDefault="00EA1802" w:rsidP="00EF34D0">
      <w:pPr>
        <w:pStyle w:val="Caption"/>
      </w:pPr>
      <w:bookmarkStart w:id="348" w:name="_Ref411434816"/>
      <w:r w:rsidRPr="00832BC8">
        <w:rPr>
          <w:b/>
        </w:rPr>
        <w:lastRenderedPageBreak/>
        <w:t>Extended Data Fig</w:t>
      </w:r>
      <w:r>
        <w:rPr>
          <w:b/>
        </w:rPr>
        <w:t>ure</w:t>
      </w:r>
      <w:r w:rsidRPr="00832BC8">
        <w:rPr>
          <w:b/>
        </w:rPr>
        <w:t xml:space="preserve"> </w:t>
      </w:r>
      <w:bookmarkEnd w:id="348"/>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Pr>
          <w:b/>
        </w:rPr>
        <w:t>a-f</w:t>
      </w:r>
      <w:r>
        <w:rPr>
          <w:b/>
        </w:rPr>
        <w:t>,</w:t>
      </w:r>
      <w:r>
        <w:t xml:space="preserve"> </w:t>
      </w:r>
      <w:r w:rsidR="00531CD0" w:rsidRPr="00715C1D">
        <w:t>Structures of Ran/Gsp1 in the GTP-bound (marine, PDB ID: 1ibr) and GDP-bound (gray, PDB ID: 3gj0) states. Mutated Gsp1 residues are shown as spheres.</w:t>
      </w:r>
      <w:r w:rsidR="00DA2193" w:rsidRPr="00715C1D">
        <w:t xml:space="preserve"> Interface residues are coloured by </w:t>
      </w:r>
      <w:r w:rsidR="00233874" w:rsidRPr="00715C1D">
        <w:t xml:space="preserve">the type of partner protein: </w:t>
      </w:r>
      <w:r w:rsidR="00233874" w:rsidRPr="00715C1D">
        <w:rPr>
          <w:b/>
        </w:rPr>
        <w:t>a,</w:t>
      </w:r>
      <w:r w:rsidR="00233874" w:rsidRPr="00715C1D">
        <w:t xml:space="preserve"> Srm1 (GEF) interface core (dark teal) and interface rim and support (light teal);</w:t>
      </w:r>
      <w:r w:rsidR="00531CD0" w:rsidRPr="00715C1D">
        <w:t xml:space="preserve"> </w:t>
      </w:r>
      <w:r w:rsidRPr="00715C1D">
        <w:rPr>
          <w:b/>
        </w:rPr>
        <w:t>b,</w:t>
      </w:r>
      <w:r w:rsidR="00233874" w:rsidRPr="00715C1D">
        <w:rPr>
          <w:b/>
        </w:rPr>
        <w:t xml:space="preserve"> </w:t>
      </w:r>
      <w:r w:rsidR="00233874" w:rsidRPr="00715C1D">
        <w:t xml:space="preserve">Rna1 (GAP) interface core (dark orange) and interface rim and support (light orange); </w:t>
      </w:r>
      <w:r w:rsidR="00233874" w:rsidRPr="00715C1D">
        <w:rPr>
          <w:b/>
        </w:rPr>
        <w:t>c,</w:t>
      </w:r>
      <w:r w:rsidR="00233874" w:rsidRPr="00715C1D">
        <w:t xml:space="preserve"> Ntf2 interface core (dark purple) and interface rim and support (light purple); </w:t>
      </w:r>
      <w:r w:rsidR="00233874" w:rsidRPr="00715C1D">
        <w:rPr>
          <w:b/>
        </w:rPr>
        <w:t>d,</w:t>
      </w:r>
      <w:r w:rsidR="00233874" w:rsidRPr="00715C1D">
        <w:t xml:space="preserve"> </w:t>
      </w:r>
      <w:r w:rsidR="00111AA4" w:rsidRPr="00715C1D">
        <w:t>R</w:t>
      </w:r>
      <w:r w:rsidR="00233874" w:rsidRPr="00715C1D">
        <w:t xml:space="preserve">esidues that are in both the core of the Yrb1 and Yrb2 interfaces (dark yellow), and in only one of the two interfaces (light yellow); </w:t>
      </w:r>
      <w:r w:rsidR="00233874" w:rsidRPr="00715C1D">
        <w:rPr>
          <w:b/>
        </w:rPr>
        <w:t>e,</w:t>
      </w:r>
      <w:r w:rsidR="00233874" w:rsidRPr="00715C1D">
        <w:t xml:space="preserve"> </w:t>
      </w:r>
      <w:r w:rsidR="00111AA4" w:rsidRPr="00715C1D">
        <w:t xml:space="preserve">Srp1 interface core (dark pink) and interface rim and support (light pink); f, </w:t>
      </w:r>
      <w:r w:rsidR="00097170">
        <w:t xml:space="preserve">Residues that are in the core of more than four (dark green), two to three (green) and one (light green) karyopherin interface. Karyopherins are: </w:t>
      </w:r>
      <w:r w:rsidR="00097170" w:rsidRPr="00097170">
        <w:t>K</w:t>
      </w:r>
      <w:r w:rsidR="00097170">
        <w:t>ap95</w:t>
      </w:r>
      <w:r w:rsidR="00097170" w:rsidRPr="00097170">
        <w:t>, C</w:t>
      </w:r>
      <w:r w:rsidR="00097170">
        <w:t>rm</w:t>
      </w:r>
      <w:r w:rsidR="00097170" w:rsidRPr="00097170">
        <w:t>1, L</w:t>
      </w:r>
      <w:r w:rsidR="00097170">
        <w:t>os</w:t>
      </w:r>
      <w:r w:rsidR="00097170" w:rsidRPr="00097170">
        <w:t>1, K</w:t>
      </w:r>
      <w:r w:rsidR="00097170">
        <w:t>ap</w:t>
      </w:r>
      <w:r w:rsidR="00097170" w:rsidRPr="00097170">
        <w:t>104, M</w:t>
      </w:r>
      <w:r w:rsidR="00097170">
        <w:t>sn</w:t>
      </w:r>
      <w:r w:rsidR="00097170" w:rsidRPr="00097170">
        <w:t>5, C</w:t>
      </w:r>
      <w:r w:rsidR="00097170">
        <w:t>se</w:t>
      </w:r>
      <w:r w:rsidR="00097170" w:rsidRPr="00097170">
        <w:t>1, M</w:t>
      </w:r>
      <w:r w:rsidR="00097170">
        <w:t>tr</w:t>
      </w:r>
      <w:r w:rsidR="00097170" w:rsidRPr="00097170">
        <w:t>10</w:t>
      </w:r>
      <w:r w:rsidR="00097170">
        <w:t>.</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r>
        <w:t xml:space="preserve">rASA) between monomer and complex, </w:t>
      </w:r>
      <w:r w:rsidRPr="008C575F">
        <w:t xml:space="preserve">as </w:t>
      </w:r>
      <w:r w:rsidR="00784DE2">
        <w:t xml:space="preserve">previously </w:t>
      </w:r>
      <w:r>
        <w:t>described</w:t>
      </w:r>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72D01354" w:rsidR="00EA1802" w:rsidRDefault="00A97D2B" w:rsidP="00EF34D0">
      <w:pPr>
        <w:pStyle w:val="Caption"/>
      </w:pPr>
      <w:r>
        <w:rPr>
          <w:noProof/>
        </w:rPr>
        <w:drawing>
          <wp:inline distT="0" distB="0" distL="0" distR="0" wp14:anchorId="33827028" wp14:editId="590D877A">
            <wp:extent cx="6324600" cy="3676650"/>
            <wp:effectExtent l="0" t="0" r="0" b="6350"/>
            <wp:docPr id="3" name="Picture 3" descr="A picture containing light, sitting, circu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_Fig2_Revised.png"/>
                    <pic:cNvPicPr/>
                  </pic:nvPicPr>
                  <pic:blipFill>
                    <a:blip r:embed="rId21"/>
                    <a:stretch>
                      <a:fillRect/>
                    </a:stretch>
                  </pic:blipFill>
                  <pic:spPr>
                    <a:xfrm>
                      <a:off x="0" y="0"/>
                      <a:ext cx="6324600" cy="3676650"/>
                    </a:xfrm>
                    <a:prstGeom prst="rect">
                      <a:avLst/>
                    </a:prstGeom>
                  </pic:spPr>
                </pic:pic>
              </a:graphicData>
            </a:graphic>
          </wp:inline>
        </w:drawing>
      </w:r>
    </w:p>
    <w:p w14:paraId="244788F8" w14:textId="05AAA161" w:rsidR="000928EC" w:rsidRPr="000928EC" w:rsidRDefault="00EA1802" w:rsidP="000928EC">
      <w:pPr>
        <w:pStyle w:val="Caption"/>
        <w:rPr>
          <w:ins w:id="349" w:author="Christopher Mathy" w:date="2020-05-15T20:26:00Z"/>
          <w:color w:val="FF0000"/>
          <w:lang w:val="en-GB"/>
        </w:rPr>
      </w:pPr>
      <w:r w:rsidRPr="009C71A3">
        <w:lastRenderedPageBreak/>
        <w:t xml:space="preserve">Extended Data Figure 2 </w:t>
      </w:r>
      <w:r w:rsidRPr="00302347">
        <w:t>Expression levels of endogenously expressed Gsp1 protein</w:t>
      </w:r>
      <w:r w:rsidRPr="00FF4B7E">
        <w:t xml:space="preserve"> in </w:t>
      </w:r>
      <w:r w:rsidRPr="00FF4B7E">
        <w:rPr>
          <w:i/>
        </w:rPr>
        <w:t>S. cerevisiae</w:t>
      </w:r>
      <w:r w:rsidRPr="00FF4B7E">
        <w:t xml:space="preserve"> strains with genomically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t>a,</w:t>
      </w:r>
      <w:r>
        <w:t xml:space="preserve"> Expression data for strong mutants, defined as mutants with more than nine significant </w:t>
      </w:r>
      <w:r w:rsidR="00CB33B0">
        <w:t>GIs</w:t>
      </w:r>
      <w:r>
        <w:t xml:space="preserve">. </w:t>
      </w:r>
      <w:r w:rsidRPr="00336793">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350" w:author="Perica, Tina" w:date="2020-05-10T16:13:00Z">
        <w:r w:rsidR="00965AE3">
          <w:t xml:space="preserve"> </w:t>
        </w:r>
      </w:ins>
      <w:ins w:id="351" w:author="Christopher Mathy" w:date="2020-05-15T20:26:00Z">
        <w:r w:rsidR="000928EC" w:rsidRPr="000928EC">
          <w:rPr>
            <w:b/>
            <w:lang w:val="en-GB"/>
          </w:rPr>
          <w:t xml:space="preserve">c, </w:t>
        </w:r>
        <w:r w:rsidR="000928EC" w:rsidRPr="000928EC">
          <w:rPr>
            <w:lang w:val="en-GB"/>
          </w:rPr>
          <w:t xml:space="preserve">Distributions of average relative expression changes for strong mutants and weak mutants, colored by biological replicate. </w:t>
        </w:r>
        <w:commentRangeStart w:id="352"/>
        <w:r w:rsidR="000928EC" w:rsidRPr="000928EC">
          <w:rPr>
            <w:lang w:val="en-GB"/>
          </w:rPr>
          <w:t>All strains in a replicate were grown in parallel</w:t>
        </w:r>
        <w:commentRangeEnd w:id="352"/>
        <w:r w:rsidR="000928EC" w:rsidRPr="000928EC">
          <w:rPr>
            <w:lang w:val="en-GB"/>
          </w:rPr>
          <w:commentReference w:id="352"/>
        </w:r>
        <w:r w:rsidR="000928EC" w:rsidRPr="000928EC">
          <w:rPr>
            <w:lang w:val="en-GB"/>
          </w:rPr>
          <w:t xml:space="preserve">. Each point indicates an average over </w:t>
        </w:r>
        <w:commentRangeStart w:id="353"/>
        <w:r w:rsidR="000928EC" w:rsidRPr="000928EC">
          <w:rPr>
            <w:lang w:val="en-GB"/>
          </w:rPr>
          <w:t xml:space="preserve">several </w:t>
        </w:r>
      </w:ins>
      <w:commentRangeEnd w:id="353"/>
      <w:r w:rsidR="00126782">
        <w:rPr>
          <w:rStyle w:val="CommentReference"/>
          <w:bCs w:val="0"/>
          <w:color w:val="auto"/>
        </w:rPr>
        <w:commentReference w:id="353"/>
      </w:r>
      <w:ins w:id="354" w:author="Christopher Mathy" w:date="2020-05-15T20:26:00Z">
        <w:r w:rsidR="000928EC" w:rsidRPr="000928EC">
          <w:rPr>
            <w:lang w:val="en-GB"/>
          </w:rPr>
          <w:t xml:space="preserve">technical replicates, as in </w:t>
        </w:r>
        <w:r w:rsidR="000928EC" w:rsidRPr="000928EC">
          <w:rPr>
            <w:b/>
            <w:lang w:val="en-GB"/>
          </w:rPr>
          <w:t>a</w:t>
        </w:r>
        <w:r w:rsidR="000928EC" w:rsidRPr="000928EC">
          <w:rPr>
            <w:lang w:val="en-GB"/>
          </w:rPr>
          <w:t xml:space="preserve"> and </w:t>
        </w:r>
        <w:r w:rsidR="000928EC" w:rsidRPr="000928EC">
          <w:rPr>
            <w:b/>
            <w:lang w:val="en-GB"/>
          </w:rPr>
          <w:t>b</w:t>
        </w:r>
        <w:r w:rsidR="000928EC" w:rsidRPr="000928EC">
          <w:rPr>
            <w:lang w:val="en-GB"/>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22"/>
                    <a:stretch>
                      <a:fillRect/>
                    </a:stretch>
                  </pic:blipFill>
                  <pic:spPr>
                    <a:xfrm>
                      <a:off x="0" y="0"/>
                      <a:ext cx="6324600" cy="6733540"/>
                    </a:xfrm>
                    <a:prstGeom prst="rect">
                      <a:avLst/>
                    </a:prstGeom>
                  </pic:spPr>
                </pic:pic>
              </a:graphicData>
            </a:graphic>
          </wp:inline>
        </w:drawing>
      </w:r>
    </w:p>
    <w:p w14:paraId="4B46B788" w14:textId="65390D75" w:rsidR="002C0EB9" w:rsidRDefault="00EA1802" w:rsidP="00EF34D0">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3"/>
                    <a:stretch>
                      <a:fillRect/>
                    </a:stretch>
                  </pic:blipFill>
                  <pic:spPr>
                    <a:xfrm>
                      <a:off x="0" y="0"/>
                      <a:ext cx="5974520" cy="4772614"/>
                    </a:xfrm>
                    <a:prstGeom prst="rect">
                      <a:avLst/>
                    </a:prstGeom>
                  </pic:spPr>
                </pic:pic>
              </a:graphicData>
            </a:graphic>
          </wp:inline>
        </w:drawing>
      </w:r>
    </w:p>
    <w:p w14:paraId="260F3A57" w14:textId="7522686D" w:rsidR="00EA1802" w:rsidRDefault="00EA1802" w:rsidP="00EF34D0">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r w:rsidR="00DC3F13">
        <w:t xml:space="preserve">Overall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355"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EF34D0">
      <w:pPr>
        <w:pStyle w:val="Caption"/>
        <w:rPr>
          <w:ins w:id="356" w:author="Perica, Tina" w:date="2020-05-03T21:38:00Z"/>
        </w:rPr>
      </w:pPr>
      <w:ins w:id="357" w:author="Perica, Tina" w:date="2020-05-03T21:38:00Z">
        <w:r>
          <w:rPr>
            <w:noProof/>
          </w:rPr>
          <w:lastRenderedPageBreak/>
          <w:drawing>
            <wp:inline distT="0" distB="0" distL="0" distR="0" wp14:anchorId="0315EA7F" wp14:editId="3CA67078">
              <wp:extent cx="3708400" cy="735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4"/>
                      <a:stretch>
                        <a:fillRect/>
                      </a:stretch>
                    </pic:blipFill>
                    <pic:spPr>
                      <a:xfrm>
                        <a:off x="0" y="0"/>
                        <a:ext cx="3708400" cy="7353300"/>
                      </a:xfrm>
                      <a:prstGeom prst="rect">
                        <a:avLst/>
                      </a:prstGeom>
                    </pic:spPr>
                  </pic:pic>
                </a:graphicData>
              </a:graphic>
            </wp:inline>
          </w:drawing>
        </w:r>
      </w:ins>
    </w:p>
    <w:p w14:paraId="313DE02B" w14:textId="15890AA7" w:rsidR="00EA1802" w:rsidRPr="00052B69" w:rsidRDefault="00912A29" w:rsidP="00EF34D0">
      <w:pPr>
        <w:pStyle w:val="Caption"/>
      </w:pPr>
      <w:ins w:id="358" w:author="Perica, Tina" w:date="2020-05-03T21:38:00Z">
        <w:r w:rsidRPr="00EF34D0">
          <w:lastRenderedPageBreak/>
          <w:t xml:space="preserve">Extended Data Figure </w:t>
        </w:r>
        <w:r w:rsidRPr="00EF34D0">
          <w:fldChar w:fldCharType="begin"/>
        </w:r>
        <w:r w:rsidRPr="00EF34D0">
          <w:instrText xml:space="preserve"> SEQ Figure \* ARABIC </w:instrText>
        </w:r>
      </w:ins>
      <w:r w:rsidRPr="00EF34D0">
        <w:fldChar w:fldCharType="separate"/>
      </w:r>
      <w:ins w:id="359" w:author="Perica, Tina" w:date="2020-05-03T21:38:00Z">
        <w:r w:rsidRPr="00EF34D0">
          <w:rPr>
            <w:noProof/>
          </w:rPr>
          <w:t>5</w:t>
        </w:r>
        <w:r w:rsidRPr="00EF34D0">
          <w:fldChar w:fldCharType="end"/>
        </w:r>
        <w:r w:rsidR="00E95BE9">
          <w:t xml:space="preserve"> </w:t>
        </w:r>
        <w:r w:rsidR="00E95BE9" w:rsidRPr="00112AC2">
          <w:t>Gsp1 interface mutations rewire the protein-protein interaction</w:t>
        </w:r>
        <w:r w:rsidR="00E95BE9">
          <w:t>s</w:t>
        </w:r>
        <w:r w:rsidR="00E95BE9" w:rsidRPr="00112AC2">
          <w:t xml:space="preserve"> </w:t>
        </w:r>
        <w:r w:rsidR="00E95BE9">
          <w:t xml:space="preserve">with the partners of Gsp1 for which there are co-complex X-ray crystal structures (core regulators Srm1 and Rna1, and effectors Yrb1, Kap95, Pse1, and Srp1). </w:t>
        </w:r>
        <w:r w:rsidR="00E95BE9" w:rsidRPr="00E13DD8">
          <w:t>a,</w:t>
        </w:r>
        <w:r w:rsidR="00E95BE9">
          <w:t xml:space="preserve"> Changes in pulled-down prey partner abundance when the point mutation is in the core of the Gsp1 interface with the prey partner. </w:t>
        </w:r>
        <w:r w:rsidR="00E95BE9" w:rsidRPr="00B36C9D">
          <w:t>b,</w:t>
        </w:r>
        <w:r w:rsidR="00E95BE9">
          <w:t xml:space="preserve"> Changes in pulled-down prey partner abundance for </w:t>
        </w:r>
        <w:r w:rsidR="00E95BE9" w:rsidRPr="00B36C9D">
          <w:t>core regulators Srm1 and Rna1, and effectors Yrb1, Kap95, Pse1, and Srp1</w:t>
        </w:r>
        <w:r w:rsidR="00E95BE9">
          <w:t>. Change in pulled-down prey partner abundance is expressed as log</w:t>
        </w:r>
        <w:r w:rsidR="00E95BE9" w:rsidRPr="00B36C9D">
          <w:rPr>
            <w:vertAlign w:val="subscript"/>
          </w:rPr>
          <w:t>2</w:t>
        </w:r>
        <w:r w:rsidR="00E95BE9">
          <w:t>(PREY abundance</w:t>
        </w:r>
        <w:r w:rsidR="00E95BE9" w:rsidRPr="00B36C9D">
          <w:rPr>
            <w:vertAlign w:val="superscript"/>
          </w:rPr>
          <w:t>MUT</w:t>
        </w:r>
        <w:r w:rsidR="00E95BE9">
          <w:t>/PREY abundance</w:t>
        </w:r>
        <w:r w:rsidR="00E95BE9" w:rsidRPr="00B36C9D">
          <w:rPr>
            <w:vertAlign w:val="superscript"/>
          </w:rPr>
          <w:t>WT</w:t>
        </w:r>
        <w:r w:rsidR="00E95BE9">
          <w:t xml:space="preserve">)). N-3xFL and C-3xFL labelled mutants are tagged with an amino- or carboxy-terminal triple FLAG tag, respectively. </w:t>
        </w:r>
        <w:r w:rsidR="00E95BE9" w:rsidRPr="00E77852">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1174C621">
            <wp:extent cx="6189785" cy="702232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5.png"/>
                    <pic:cNvPicPr/>
                  </pic:nvPicPr>
                  <pic:blipFill>
                    <a:blip r:embed="rId25"/>
                    <a:stretch>
                      <a:fillRect/>
                    </a:stretch>
                  </pic:blipFill>
                  <pic:spPr>
                    <a:xfrm>
                      <a:off x="0" y="0"/>
                      <a:ext cx="6189785" cy="7022329"/>
                    </a:xfrm>
                    <a:prstGeom prst="rect">
                      <a:avLst/>
                    </a:prstGeom>
                  </pic:spPr>
                </pic:pic>
              </a:graphicData>
            </a:graphic>
          </wp:inline>
        </w:drawing>
      </w:r>
    </w:p>
    <w:p w14:paraId="419FF46F" w14:textId="5F4EE053" w:rsidR="00EA1802" w:rsidRDefault="00EA1802" w:rsidP="00EF34D0">
      <w:pPr>
        <w:pStyle w:val="Caption"/>
      </w:pPr>
      <w:r w:rsidRPr="006601D0">
        <w:t xml:space="preserve">Extended Data Figure </w:t>
      </w:r>
      <w:ins w:id="360" w:author="Perica, Tina" w:date="2020-05-03T21:39:00Z">
        <w:r w:rsidR="00E95BE9">
          <w:t>6</w:t>
        </w:r>
      </w:ins>
      <w:del w:id="361" w:author="Perica, Tina" w:date="2020-05-03T21:39:00Z">
        <w:r w:rsidRPr="006601D0" w:rsidDel="00E95BE9">
          <w:delText>5</w:delText>
        </w:r>
      </w:del>
      <w:r w:rsidRPr="006601D0">
        <w:t xml:space="preserve"> Effect of Gsp1 point mutations on the </w:t>
      </w:r>
      <w:r w:rsidRPr="006601D0">
        <w:rPr>
          <w:i/>
        </w:rPr>
        <w:t>in vitro</w:t>
      </w:r>
      <w:r w:rsidRPr="006601D0">
        <w:t xml:space="preserve"> efficiency </w:t>
      </w:r>
      <w:r w:rsidR="008A1AD8" w:rsidRPr="006601D0">
        <w:t xml:space="preserve">of </w:t>
      </w:r>
      <w:r w:rsidRPr="006601D0">
        <w:t>GAP-mediated GTP hydrolysis and GEF-mediated nucleotide exchange.</w:t>
      </w:r>
      <w:r w:rsidRPr="00832BC8">
        <w:t xml:space="preserve"> </w:t>
      </w:r>
      <w:r w:rsidRPr="006601D0">
        <w:t>a</w:t>
      </w:r>
      <w:r w:rsidRPr="005418BB">
        <w:t>,</w:t>
      </w:r>
      <w:r>
        <w:t xml:space="preserve"> </w:t>
      </w:r>
      <w:r w:rsidRPr="007310B6">
        <w:t>k</w:t>
      </w:r>
      <w:r w:rsidRPr="007310B6">
        <w:rPr>
          <w:vertAlign w:val="subscript"/>
        </w:rPr>
        <w:t>cat</w:t>
      </w:r>
      <w:r w:rsidRPr="007310B6">
        <w:t xml:space="preserve"> and</w:t>
      </w:r>
      <w:r w:rsidRPr="00C17FDD">
        <w:t xml:space="preserve"> </w:t>
      </w:r>
      <w:r w:rsidRPr="006601D0">
        <w:t>b</w:t>
      </w:r>
      <w:r w:rsidRPr="005418BB">
        <w:t>,</w:t>
      </w:r>
      <w:r>
        <w:t xml:space="preserve"> K</w:t>
      </w:r>
      <w:r w:rsidRPr="0069732F">
        <w:rPr>
          <w:vertAlign w:val="subscript"/>
        </w:rPr>
        <w:t>m</w:t>
      </w:r>
      <w:r>
        <w:t xml:space="preserve"> values of GAP-mediated</w:t>
      </w:r>
      <w:r w:rsidRPr="0069732F">
        <w:t xml:space="preserve"> GTP </w:t>
      </w:r>
      <w:r w:rsidRPr="0069732F">
        <w:lastRenderedPageBreak/>
        <w:t>hydrolysis of</w:t>
      </w:r>
      <w:r>
        <w:t xml:space="preserve"> wild</w:t>
      </w:r>
      <w:r w:rsidR="003D5FFF">
        <w:t>-</w:t>
      </w:r>
      <w:r>
        <w:t>type and point mutant Gsp1. Error bars represent the standard deviation of the k</w:t>
      </w:r>
      <w:r w:rsidRPr="00EB5947">
        <w:rPr>
          <w:vertAlign w:val="subscript"/>
        </w:rPr>
        <w:t>cat</w:t>
      </w:r>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r w:rsidR="008A1AD8">
        <w:t xml:space="preserve"> (except for A180T which has two replicates)</w:t>
      </w:r>
      <w:r>
        <w:t xml:space="preserve">. </w:t>
      </w:r>
      <w:r w:rsidRPr="006601D0">
        <w:t>c</w:t>
      </w:r>
      <w:r w:rsidRPr="005418BB">
        <w:t>,</w:t>
      </w:r>
      <w:r>
        <w:t xml:space="preserve"> k</w:t>
      </w:r>
      <w:r w:rsidRPr="0063672D">
        <w:rPr>
          <w:vertAlign w:val="subscript"/>
        </w:rPr>
        <w:t>cat</w:t>
      </w:r>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barplot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6601D0">
        <w:t>a</w:t>
      </w:r>
      <w:r w:rsidRPr="005418BB">
        <w:t xml:space="preserve">, </w:t>
      </w:r>
      <w:r w:rsidRPr="006601D0">
        <w:t>b</w:t>
      </w:r>
      <w:r w:rsidRPr="005418BB">
        <w:t xml:space="preserve">, </w:t>
      </w:r>
      <w:r w:rsidRPr="006601D0">
        <w:t>c</w:t>
      </w:r>
      <w:r w:rsidRPr="005418BB">
        <w:t xml:space="preserve">, </w:t>
      </w:r>
      <w:r w:rsidRPr="006601D0">
        <w:t>d</w:t>
      </w:r>
      <w:r w:rsidRPr="005418BB">
        <w:t>,</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6601D0">
        <w:t>e</w:t>
      </w:r>
      <w:r w:rsidRPr="005418BB">
        <w:t>,</w:t>
      </w:r>
      <w:r>
        <w:t xml:space="preserve"> Comparison of relative change in catalytic efficiencies of the GAP-mediated GTP hydrolysis (orange bars) and GEF-mediated nucleotide exchange (teal bars) defined as k</w:t>
      </w:r>
      <w:r w:rsidRPr="008D53D8">
        <w:rPr>
          <w:vertAlign w:val="subscript"/>
        </w:rPr>
        <w:t>cat</w:t>
      </w:r>
      <w:r w:rsidR="00D72C88" w:rsidRPr="007E5B7A">
        <w:rPr>
          <w:vertAlign w:val="superscript"/>
        </w:rPr>
        <w:t>MUT</w:t>
      </w:r>
      <w:r>
        <w:t>/K</w:t>
      </w:r>
      <w:r w:rsidRPr="008D53D8">
        <w:rPr>
          <w:vertAlign w:val="subscript"/>
        </w:rPr>
        <w:t>m</w:t>
      </w:r>
      <w:r w:rsidR="00D72C88" w:rsidRPr="007E5B7A">
        <w:rPr>
          <w:vertAlign w:val="superscript"/>
        </w:rPr>
        <w:t>MUT</w:t>
      </w:r>
      <w:r w:rsidR="002C131F">
        <w:rPr>
          <w:vertAlign w:val="subscript"/>
        </w:rPr>
        <w:t xml:space="preserve"> </w:t>
      </w:r>
      <w:r>
        <w:t xml:space="preserve"> / k</w:t>
      </w:r>
      <w:r w:rsidRPr="008D53D8">
        <w:rPr>
          <w:vertAlign w:val="subscript"/>
        </w:rPr>
        <w:t>cat</w:t>
      </w:r>
      <w:r w:rsidR="00D72C88" w:rsidRPr="007E5B7A">
        <w:rPr>
          <w:vertAlign w:val="superscript"/>
        </w:rPr>
        <w:t>WT</w:t>
      </w:r>
      <w:r>
        <w:t>/K</w:t>
      </w:r>
      <w:r w:rsidRPr="008D53D8">
        <w:rPr>
          <w:vertAlign w:val="subscript"/>
        </w:rPr>
        <w:t>m</w:t>
      </w:r>
      <w:r w:rsidR="00D72C88" w:rsidRPr="007E5B7A">
        <w:rPr>
          <w:vertAlign w:val="superscript"/>
        </w:rPr>
        <w:t>WT</w:t>
      </w:r>
      <w:r>
        <w:t xml:space="preserve">. Gray line indicates a three-fold increase compared to wild type,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(k</w:t>
      </w:r>
      <w:r w:rsidRPr="008D53D8">
        <w:rPr>
          <w:vertAlign w:val="subscript"/>
        </w:rPr>
        <w:t>cat</w:t>
      </w:r>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commentRangeStart w:id="362"/>
      <w:r>
        <w:rPr>
          <w:noProof/>
        </w:rPr>
        <w:lastRenderedPageBreak/>
        <w:drawing>
          <wp:inline distT="0" distB="0" distL="0" distR="0" wp14:anchorId="0D95DDEA" wp14:editId="7467D91F">
            <wp:extent cx="6274105" cy="4841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6.png"/>
                    <pic:cNvPicPr/>
                  </pic:nvPicPr>
                  <pic:blipFill>
                    <a:blip r:embed="rId26">
                      <a:extLst>
                        <a:ext uri="{28A0092B-C50C-407E-A947-70E740481C1C}">
                          <a14:useLocalDpi xmlns:a14="http://schemas.microsoft.com/office/drawing/2010/main" val="0"/>
                        </a:ext>
                      </a:extLst>
                    </a:blip>
                    <a:stretch>
                      <a:fillRect/>
                    </a:stretch>
                  </pic:blipFill>
                  <pic:spPr>
                    <a:xfrm>
                      <a:off x="0" y="0"/>
                      <a:ext cx="6274105" cy="4841184"/>
                    </a:xfrm>
                    <a:prstGeom prst="rect">
                      <a:avLst/>
                    </a:prstGeom>
                  </pic:spPr>
                </pic:pic>
              </a:graphicData>
            </a:graphic>
          </wp:inline>
        </w:drawing>
      </w:r>
      <w:commentRangeEnd w:id="362"/>
      <w:r w:rsidR="006178DA">
        <w:rPr>
          <w:rStyle w:val="CommentReference"/>
        </w:rPr>
        <w:commentReference w:id="362"/>
      </w:r>
    </w:p>
    <w:p w14:paraId="6E132A24" w14:textId="76BE75A9" w:rsidR="00A17BC0" w:rsidRPr="00A17BC0" w:rsidRDefault="00EA1802" w:rsidP="00EF34D0">
      <w:pPr>
        <w:pStyle w:val="Caption"/>
      </w:pPr>
      <w:r w:rsidRPr="002267C2">
        <w:rPr>
          <w:b/>
        </w:rPr>
        <w:t>Extended Data Fig</w:t>
      </w:r>
      <w:r>
        <w:rPr>
          <w:b/>
        </w:rPr>
        <w:t>ure</w:t>
      </w:r>
      <w:r w:rsidRPr="002267C2">
        <w:rPr>
          <w:b/>
        </w:rPr>
        <w:t xml:space="preserve"> </w:t>
      </w:r>
      <w:ins w:id="363" w:author="Perica, Tina" w:date="2020-05-03T21:39:00Z">
        <w:r w:rsidR="00E95BE9">
          <w:rPr>
            <w:b/>
          </w:rPr>
          <w:t>7</w:t>
        </w:r>
      </w:ins>
      <w:del w:id="364"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 (except for A180T which has two replicates). </w:t>
      </w:r>
      <w:r w:rsidRPr="001A1E30">
        <w:rPr>
          <w:b/>
        </w:rPr>
        <w:t>c,</w:t>
      </w:r>
      <w:r>
        <w:t xml:space="preserve"> Percent population in </w:t>
      </w:r>
      <w:r>
        <w:rPr>
          <w:lang w:val="el-GR"/>
        </w:rPr>
        <w:t>γ</w:t>
      </w:r>
      <w:r w:rsidRPr="00354076">
        <w:t>2</w:t>
      </w:r>
      <w:r>
        <w:t xml:space="preserve"> state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 xml:space="preserve">of intrinsic GTP hydrolysis measurements (except for A180T which has two replicates). </w:t>
      </w:r>
      <w:r>
        <w:rPr>
          <w:b/>
        </w:rPr>
        <w:t xml:space="preserve">d, </w:t>
      </w:r>
      <w:r>
        <w:t>Structures of HRas (in cartoon representation, blue) bound to allosteric inhibitors</w:t>
      </w:r>
      <w:r w:rsidR="001072DB">
        <w:t xml:space="preserve"> shown in stick representation:</w:t>
      </w:r>
      <w:r>
        <w:t xml:space="preserve"> BI 2852 (PDB ID: 6gj8, light violet), vinylsulfonamide (PDB ID: 4m1w, dark violet)</w:t>
      </w:r>
      <w:r w:rsidR="001072DB">
        <w:t>, and AMG 510 (PDB ID: 6oim, deepsalmon)</w:t>
      </w:r>
      <w:r>
        <w:t xml:space="preserve">. Switch I and switch </w:t>
      </w:r>
      <w:r w:rsidR="00937D5D">
        <w:t>II</w:t>
      </w:r>
      <w:r>
        <w:t xml:space="preserve"> regions of HRas are in green and yellow, respectively. Human HRas residues corresponding to Gsp1 allosteric sites (identified from the sequence alignment between Gsp1 and human HRas)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63403175">
            <wp:extent cx="6262162" cy="459127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7.png"/>
                    <pic:cNvPicPr/>
                  </pic:nvPicPr>
                  <pic:blipFill>
                    <a:blip r:embed="rId27">
                      <a:extLst>
                        <a:ext uri="{28A0092B-C50C-407E-A947-70E740481C1C}">
                          <a14:useLocalDpi xmlns:a14="http://schemas.microsoft.com/office/drawing/2010/main" val="0"/>
                        </a:ext>
                      </a:extLst>
                    </a:blip>
                    <a:stretch>
                      <a:fillRect/>
                    </a:stretch>
                  </pic:blipFill>
                  <pic:spPr>
                    <a:xfrm>
                      <a:off x="0" y="0"/>
                      <a:ext cx="6262162" cy="4591270"/>
                    </a:xfrm>
                    <a:prstGeom prst="rect">
                      <a:avLst/>
                    </a:prstGeom>
                  </pic:spPr>
                </pic:pic>
              </a:graphicData>
            </a:graphic>
          </wp:inline>
        </w:drawing>
      </w:r>
    </w:p>
    <w:p w14:paraId="4542A6BB" w14:textId="46F4F8B1" w:rsidR="00EA1802" w:rsidRPr="00A801BE" w:rsidRDefault="00EA1802" w:rsidP="00EF34D0">
      <w:pPr>
        <w:pStyle w:val="Caption"/>
      </w:pPr>
      <w:r w:rsidRPr="006601D0">
        <w:t xml:space="preserve">Extended Data Figure </w:t>
      </w:r>
      <w:ins w:id="365" w:author="Perica, Tina" w:date="2020-05-03T21:39:00Z">
        <w:r w:rsidR="00E95BE9">
          <w:t>8</w:t>
        </w:r>
      </w:ins>
      <w:del w:id="366" w:author="Perica, Tina" w:date="2020-05-03T21:39:00Z">
        <w:r w:rsidRPr="006601D0" w:rsidDel="00E95BE9">
          <w:delText>7</w:delText>
        </w:r>
      </w:del>
      <w:r w:rsidRPr="001A1E30">
        <w:t xml:space="preserve"> </w:t>
      </w:r>
      <w:r w:rsidRPr="006601D0">
        <w:t>Changes in relative prey protein abundance log</w:t>
      </w:r>
      <w:r w:rsidRPr="006601D0">
        <w:rPr>
          <w:vertAlign w:val="subscript"/>
        </w:rPr>
        <w:t>2</w:t>
      </w:r>
      <w:r w:rsidRPr="006601D0">
        <w:t>(prey</w:t>
      </w:r>
      <w:r w:rsidRPr="006601D0">
        <w:rPr>
          <w:vertAlign w:val="subscript"/>
        </w:rPr>
        <w:t xml:space="preserve"> </w:t>
      </w:r>
      <w:r w:rsidRPr="006601D0">
        <w:t>abundance</w:t>
      </w:r>
      <w:r w:rsidR="00262095" w:rsidRPr="006601D0">
        <w:rPr>
          <w:vertAlign w:val="superscript"/>
        </w:rPr>
        <w:t>MUT</w:t>
      </w:r>
      <w:r w:rsidRPr="006601D0">
        <w:t>/prey abundance</w:t>
      </w:r>
      <w:r w:rsidR="00262095" w:rsidRPr="006601D0">
        <w:rPr>
          <w:vertAlign w:val="superscript"/>
        </w:rPr>
        <w:t>WT</w:t>
      </w:r>
      <w:r w:rsidR="00937D5D" w:rsidRPr="006601D0">
        <w:t>)</w:t>
      </w:r>
      <w:r w:rsidRPr="006601D0">
        <w:t xml:space="preserve"> for each Gsp1 point mutant compared to the wild type with corresponding 3xFLAG tag from the AP-MS proteomics experiment</w:t>
      </w:r>
      <w:r w:rsidR="00F12A63" w:rsidRPr="006601D0">
        <w:t>,</w:t>
      </w:r>
      <w:r w:rsidRPr="006601D0">
        <w:t xml:space="preserve"> overlaid onto the effects of each mutation on relative </w:t>
      </w:r>
      <w:r w:rsidRPr="006601D0">
        <w:rPr>
          <w:i/>
        </w:rPr>
        <w:t>in vitro</w:t>
      </w:r>
      <w:r w:rsidRPr="006601D0">
        <w:t xml:space="preserve"> efficiencies of GAP-mediated GTP hydrolysis and GEF-mediated nucleotide exchange.</w:t>
      </w:r>
      <w:r>
        <w:t xml:space="preserve"> Relative GAP-mediated hydrolysis and GEF-mediated exchange efficiencies are defined as ln(k</w:t>
      </w:r>
      <w:r w:rsidRPr="00A17BB8">
        <w:rPr>
          <w:vertAlign w:val="subscript"/>
        </w:rPr>
        <w:t>cat</w:t>
      </w:r>
      <w:r w:rsidR="00262095" w:rsidRPr="006C117D">
        <w:rPr>
          <w:vertAlign w:val="superscript"/>
        </w:rPr>
        <w:t>MUT</w:t>
      </w:r>
      <w:r>
        <w:t>/K</w:t>
      </w:r>
      <w:r w:rsidRPr="00A17BB8">
        <w:rPr>
          <w:vertAlign w:val="subscript"/>
        </w:rPr>
        <w:t>m</w:t>
      </w:r>
      <w:r w:rsidRPr="006C117D">
        <w:rPr>
          <w:vertAlign w:val="superscript"/>
        </w:rPr>
        <w:t>MUT</w:t>
      </w:r>
      <w:r>
        <w:t>/k</w:t>
      </w:r>
      <w:r w:rsidRPr="00A17BB8">
        <w:rPr>
          <w:vertAlign w:val="subscript"/>
        </w:rPr>
        <w:t>cat</w:t>
      </w:r>
      <w:r w:rsidRPr="006C117D">
        <w:rPr>
          <w:vertAlign w:val="superscript"/>
        </w:rPr>
        <w:t>WT</w:t>
      </w:r>
      <w:r>
        <w:t>/K</w:t>
      </w:r>
      <w:r w:rsidRPr="00A17BB8">
        <w:rPr>
          <w:vertAlign w:val="subscript"/>
        </w:rPr>
        <w:t>m</w:t>
      </w:r>
      <w:r w:rsidRPr="006C117D">
        <w:rPr>
          <w:vertAlign w:val="superscript"/>
        </w:rPr>
        <w:t>WT</w:t>
      </w:r>
      <w:r w:rsidRPr="00A17BB8">
        <w:t>)</w:t>
      </w:r>
      <w:r>
        <w:t xml:space="preserve">. </w:t>
      </w:r>
      <w:moveToRangeStart w:id="367" w:author="Christopher Mathy" w:date="2020-05-14T10:29:00Z" w:name="move40344582"/>
      <w:commentRangeStart w:id="368"/>
      <w:moveTo w:id="369" w:author="Christopher Mathy" w:date="2020-05-14T10:29:00Z">
        <w:r w:rsidR="00EF34D0" w:rsidRPr="007C2FD3">
          <w:rPr>
            <w:b/>
          </w:rPr>
          <w:t>a,</w:t>
        </w:r>
        <w:r w:rsidR="00EF34D0" w:rsidRPr="004716FC">
          <w:t xml:space="preserve"> </w:t>
        </w:r>
        <w:r w:rsidR="00EF34D0">
          <w:t>Log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r w:rsidR="00EF34D0" w:rsidRPr="004818BD">
          <w:t xml:space="preserve"> </w:t>
        </w:r>
        <w:r w:rsidR="00EF34D0">
          <w:t xml:space="preserve">from the </w:t>
        </w:r>
        <w:r w:rsidR="00EF34D0" w:rsidRPr="004818BD">
          <w:t xml:space="preserve">AP-MS </w:t>
        </w:r>
        <w:r w:rsidR="00EF34D0">
          <w:t xml:space="preserve">proteomics experiment </w:t>
        </w:r>
        <w:r w:rsidR="00EF34D0" w:rsidRPr="006F657D">
          <w:t>overlai</w:t>
        </w:r>
        <w:r w:rsidR="00EF34D0">
          <w:t>d</w:t>
        </w:r>
        <w:r w:rsidR="00EF34D0" w:rsidRPr="004818BD">
          <w:t xml:space="preserve"> onto </w:t>
        </w:r>
        <w:r w:rsidR="00EF34D0">
          <w:t>the</w:t>
        </w:r>
        <w:r w:rsidR="00EF34D0" w:rsidRPr="004818BD">
          <w:t xml:space="preserve"> relative enzymatic efficiencies</w:t>
        </w:r>
        <w:r w:rsidR="00EF34D0">
          <w:t xml:space="preserve"> of GAP-mediated GTP hydrolysis and GEF-mediated nucleotide exchange</w:t>
        </w:r>
        <w:r w:rsidR="00EF34D0" w:rsidRPr="007C2FD3">
          <w:t>.</w:t>
        </w:r>
        <w:r w:rsidR="00EF34D0">
          <w:t xml:space="preserve"> Log</w:t>
        </w:r>
        <w:r w:rsidR="00EF34D0" w:rsidRPr="00710F42">
          <w:rPr>
            <w:vertAlign w:val="subscript"/>
          </w:rPr>
          <w:t>2</w:t>
        </w:r>
        <w:r w:rsidR="00EF34D0">
          <w:t>-transformed ratio of GAP and GEF abundance fold change is defined as log</w:t>
        </w:r>
        <w:r w:rsidR="00EF34D0" w:rsidRPr="00AB7985">
          <w:rPr>
            <w:vertAlign w:val="subscript"/>
          </w:rPr>
          <w:t>2</w:t>
        </w:r>
        <w:r w:rsidR="00EF34D0">
          <w:rPr>
            <w:vertAlign w:val="subscript"/>
          </w:rPr>
          <w:t xml:space="preserve"> </w:t>
        </w:r>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 / (</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 Relative GAP-mediated hydrolysis and GEF-mediated exchange efficiencies are defined as ln((k</w:t>
        </w:r>
        <w:r w:rsidR="00EF34D0" w:rsidRPr="00A17BB8">
          <w:rPr>
            <w:vertAlign w:val="subscript"/>
          </w:rPr>
          <w:t>cat</w:t>
        </w:r>
        <w:r w:rsidR="00EF34D0" w:rsidRPr="00B82533">
          <w:rPr>
            <w:vertAlign w:val="superscript"/>
          </w:rPr>
          <w:t>MUT</w:t>
        </w:r>
        <w:r w:rsidR="00EF34D0">
          <w:t>/K</w:t>
        </w:r>
        <w:r w:rsidR="00EF34D0" w:rsidRPr="00A17BB8">
          <w:rPr>
            <w:vertAlign w:val="subscript"/>
          </w:rPr>
          <w:t>m</w:t>
        </w:r>
        <w:r w:rsidR="00EF34D0" w:rsidRPr="00D84A6E">
          <w:rPr>
            <w:vertAlign w:val="superscript"/>
          </w:rPr>
          <w:t>MUT</w:t>
        </w:r>
        <w:r w:rsidR="00EF34D0">
          <w:t>)/(k</w:t>
        </w:r>
        <w:r w:rsidR="00EF34D0" w:rsidRPr="00A17BB8">
          <w:rPr>
            <w:vertAlign w:val="subscript"/>
          </w:rPr>
          <w:t>cat</w:t>
        </w:r>
        <w:r w:rsidR="00EF34D0" w:rsidRPr="00D84A6E">
          <w:rPr>
            <w:vertAlign w:val="superscript"/>
          </w:rPr>
          <w:t>WT</w:t>
        </w:r>
        <w:r w:rsidR="00EF34D0">
          <w:t>/K</w:t>
        </w:r>
        <w:r w:rsidR="00EF34D0" w:rsidRPr="00A17BB8">
          <w:rPr>
            <w:vertAlign w:val="subscript"/>
          </w:rPr>
          <w:t>m</w:t>
        </w:r>
        <w:r w:rsidR="00EF34D0" w:rsidRPr="00B82533">
          <w:rPr>
            <w:vertAlign w:val="superscript"/>
          </w:rPr>
          <w:t>WT</w:t>
        </w:r>
        <w:r w:rsidR="00EF34D0" w:rsidRPr="00A17BB8">
          <w:t>)</w:t>
        </w:r>
        <w:r w:rsidR="00EF34D0">
          <w:t>).</w:t>
        </w:r>
      </w:moveTo>
      <w:moveToRangeEnd w:id="367"/>
      <w:ins w:id="370" w:author="Christopher Mathy" w:date="2020-05-14T10:29:00Z">
        <w:r w:rsidR="00EF34D0">
          <w:t xml:space="preserve"> </w:t>
        </w:r>
        <w:commentRangeEnd w:id="368"/>
        <w:r w:rsidR="00EF34D0">
          <w:rPr>
            <w:rStyle w:val="CommentReference"/>
            <w:bCs w:val="0"/>
            <w:color w:val="auto"/>
          </w:rPr>
          <w:commentReference w:id="368"/>
        </w:r>
      </w:ins>
      <w:r>
        <w:t xml:space="preserve">Decreased </w:t>
      </w:r>
      <w:r w:rsidR="00C375CE">
        <w:t xml:space="preserve">prey </w:t>
      </w:r>
      <w:r>
        <w:t xml:space="preserve">abundance from AP-MS </w:t>
      </w:r>
      <w:r w:rsidR="00A96085">
        <w:t xml:space="preserve">in pulled-down complexes with a </w:t>
      </w:r>
      <w:r w:rsidR="003D5FFF">
        <w:t xml:space="preserve">mutant </w:t>
      </w:r>
      <w:r w:rsidR="00A96085">
        <w:t xml:space="preserve">Gsp1 compared to complexes with the </w:t>
      </w:r>
      <w:r w:rsidR="003D5FFF">
        <w:t xml:space="preserve">wild-type </w:t>
      </w:r>
      <w:r w:rsidR="00A96085">
        <w:t xml:space="preserve">Gsp1 </w:t>
      </w:r>
      <w:r>
        <w:t xml:space="preserve">is represented in red and increased </w:t>
      </w:r>
      <w:r>
        <w:lastRenderedPageBreak/>
        <w:t xml:space="preserve">abundance in blue. </w:t>
      </w:r>
      <w:r w:rsidR="00B47338">
        <w:t>The log</w:t>
      </w:r>
      <w:r w:rsidR="00B47338" w:rsidRPr="00AB7985">
        <w:rPr>
          <w:vertAlign w:val="subscript"/>
        </w:rPr>
        <w:t>2</w:t>
      </w:r>
      <w:r w:rsidR="00B47338">
        <w:t>(PREY abundance</w:t>
      </w:r>
      <w:r w:rsidR="00B47338" w:rsidRPr="007C2FD3">
        <w:rPr>
          <w:vertAlign w:val="superscript"/>
        </w:rPr>
        <w:t>MUT</w:t>
      </w:r>
      <w:r w:rsidR="00B47338">
        <w:t>/PREY abundance</w:t>
      </w:r>
      <w:r w:rsidR="00B47338" w:rsidRPr="007C2FD3">
        <w:rPr>
          <w:vertAlign w:val="superscript"/>
        </w:rPr>
        <w:t>WT</w:t>
      </w:r>
      <w:r w:rsidR="00B47338">
        <w:t xml:space="preserve">) values are capped at +/- 4. </w:t>
      </w:r>
      <w:r>
        <w:t xml:space="preserve">Left semi-circle represents an amino-terminal 3xFLAG-tagged Gsp1 point mutant, and right semi-circle represents carboxy-terminal 3xFLAG-tagged Gsp1 point mutant, relative to wild-type Gsp1 with the corresponding tag. Prey proteins: </w:t>
      </w:r>
      <w:r w:rsidRPr="006601D0">
        <w:t>a</w:t>
      </w:r>
      <w:r w:rsidRPr="0031758B">
        <w:t>,</w:t>
      </w:r>
      <w:r>
        <w:t xml:space="preserve"> Rna1</w:t>
      </w:r>
      <w:r w:rsidR="00937D5D">
        <w:t xml:space="preserve"> (GAP)</w:t>
      </w:r>
      <w:r>
        <w:t xml:space="preserve">; </w:t>
      </w:r>
      <w:r w:rsidRPr="006601D0">
        <w:t>b</w:t>
      </w:r>
      <w:r w:rsidRPr="0031758B">
        <w:t>,</w:t>
      </w:r>
      <w:r>
        <w:t xml:space="preserve"> Srm1</w:t>
      </w:r>
      <w:r w:rsidR="00937D5D">
        <w:t xml:space="preserve"> (GEF)</w:t>
      </w:r>
      <w:r>
        <w:t xml:space="preserve">; </w:t>
      </w:r>
      <w:r w:rsidRPr="006601D0">
        <w:t>c</w:t>
      </w:r>
      <w:r w:rsidRPr="0031758B">
        <w:t>,</w:t>
      </w:r>
      <w:r>
        <w:t xml:space="preserve"> Yrb1; </w:t>
      </w:r>
      <w:r w:rsidRPr="006601D0">
        <w:t>d</w:t>
      </w:r>
      <w:r w:rsidRPr="0031758B">
        <w:t>,</w:t>
      </w:r>
      <w:r>
        <w:t xml:space="preserve"> Kap95; </w:t>
      </w:r>
      <w:r w:rsidRPr="006601D0">
        <w:t>e</w:t>
      </w:r>
      <w:r w:rsidRPr="0031758B">
        <w:t>,</w:t>
      </w:r>
      <w:r>
        <w:t xml:space="preserve"> Vps71; and </w:t>
      </w:r>
      <w:r w:rsidRPr="006601D0">
        <w:t>f</w:t>
      </w:r>
      <w:r w:rsidRPr="0031758B">
        <w:t>,</w:t>
      </w:r>
      <w:r>
        <w:t xml:space="preserve"> Pol2.</w:t>
      </w:r>
      <w:r w:rsidR="00561FA2" w:rsidRPr="00561FA2">
        <w:t xml:space="preserve"> </w:t>
      </w:r>
      <w:r w:rsidR="00561FA2">
        <w:t xml:space="preserve">Yrb1 and Pol2 follow a pattern more similar to that of Rna1 (GAP), while Kap95 and Vps71 </w:t>
      </w:r>
      <w:r w:rsidR="003660AE">
        <w:t>are</w:t>
      </w:r>
      <w:r w:rsidR="00561FA2">
        <w:t xml:space="preserve"> more similar to Srm1 (GEF)</w:t>
      </w:r>
      <w:r w:rsidR="003660AE">
        <w:t>.</w:t>
      </w:r>
    </w:p>
    <w:p w14:paraId="4709D6A1" w14:textId="77777777" w:rsidR="00EA1802" w:rsidRPr="007310B6" w:rsidRDefault="00EA1802" w:rsidP="00EA1802"/>
    <w:p w14:paraId="7792F288" w14:textId="77777777" w:rsidR="00EA1802" w:rsidRDefault="00EA1802" w:rsidP="00EA1802">
      <w:pPr>
        <w:keepNext/>
      </w:pPr>
      <w:r>
        <w:rPr>
          <w:noProof/>
        </w:rPr>
        <w:drawing>
          <wp:inline distT="0" distB="0" distL="0" distR="0" wp14:anchorId="792D1FCB" wp14:editId="38AD3656">
            <wp:extent cx="6291675" cy="4636749"/>
            <wp:effectExtent l="0" t="0" r="762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8.png"/>
                    <pic:cNvPicPr/>
                  </pic:nvPicPr>
                  <pic:blipFill>
                    <a:blip r:embed="rId28">
                      <a:extLst>
                        <a:ext uri="{28A0092B-C50C-407E-A947-70E740481C1C}">
                          <a14:useLocalDpi xmlns:a14="http://schemas.microsoft.com/office/drawing/2010/main" val="0"/>
                        </a:ext>
                      </a:extLst>
                    </a:blip>
                    <a:stretch>
                      <a:fillRect/>
                    </a:stretch>
                  </pic:blipFill>
                  <pic:spPr>
                    <a:xfrm>
                      <a:off x="0" y="0"/>
                      <a:ext cx="6291675" cy="4636749"/>
                    </a:xfrm>
                    <a:prstGeom prst="rect">
                      <a:avLst/>
                    </a:prstGeom>
                  </pic:spPr>
                </pic:pic>
              </a:graphicData>
            </a:graphic>
          </wp:inline>
        </w:drawing>
      </w:r>
    </w:p>
    <w:p w14:paraId="58CE24BE" w14:textId="0629C269" w:rsidR="00EA1802" w:rsidRPr="00BA28EA" w:rsidRDefault="00EA1802" w:rsidP="00EF34D0">
      <w:pPr>
        <w:pStyle w:val="Caption"/>
      </w:pPr>
      <w:r w:rsidRPr="0032224B">
        <w:t xml:space="preserve">Extended Data Figure </w:t>
      </w:r>
      <w:ins w:id="371" w:author="Perica, Tina" w:date="2020-05-03T21:39:00Z">
        <w:r w:rsidR="00E95BE9">
          <w:t>9</w:t>
        </w:r>
      </w:ins>
      <w:del w:id="372" w:author="Perica, Tina" w:date="2020-05-03T21:39:00Z">
        <w:r w:rsidRPr="0032224B" w:rsidDel="00E95BE9">
          <w:delText>8</w:delText>
        </w:r>
      </w:del>
      <w:r w:rsidRPr="0032224B">
        <w:t xml:space="preserve"> Pearson correlation coefficients between </w:t>
      </w:r>
      <w:r w:rsidR="002D1C54" w:rsidRPr="0032224B">
        <w:t>GI</w:t>
      </w:r>
      <w:r w:rsidR="00937D5D" w:rsidRPr="0032224B">
        <w:t xml:space="preserve"> </w:t>
      </w:r>
      <w:r w:rsidRPr="0032224B">
        <w:t xml:space="preserve">profiles of Gsp1 point mutants and </w:t>
      </w:r>
      <w:r w:rsidRPr="0032224B">
        <w:rPr>
          <w:i/>
        </w:rPr>
        <w:t>S. cerevisiae</w:t>
      </w:r>
      <w:r w:rsidRPr="0032224B">
        <w:t xml:space="preserve"> genes </w:t>
      </w:r>
      <w:r w:rsidRPr="006601D0">
        <w:t>recapitulate the approximate ordering of Gsp1 mutants by the effects of point mutations on the GAP-mediated GTP hydrolysis and the GEF-mediated nucleotide exchange</w:t>
      </w:r>
      <w:r w:rsidRPr="0032224B">
        <w:t>.</w:t>
      </w:r>
      <w:r w:rsidRPr="00E40024">
        <w:t xml:space="preserve"> </w:t>
      </w:r>
      <w:r w:rsidRPr="00D26B8F">
        <w:t>a,</w:t>
      </w:r>
      <w:r>
        <w:t xml:space="preserve"> The </w:t>
      </w:r>
      <w:r>
        <w:lastRenderedPageBreak/>
        <w:t>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4b</w:t>
      </w:r>
      <w:r>
        <w:t xml:space="preserve"> compared to </w:t>
      </w:r>
      <w:r w:rsidR="008E76BC">
        <w:t>GAP-mediated GTP hydrolysis and GEF-mediated nucleotide exchange efficiencies (k</w:t>
      </w:r>
      <w:r w:rsidR="008E76BC" w:rsidRPr="002F3476">
        <w:rPr>
          <w:vertAlign w:val="subscript"/>
        </w:rPr>
        <w:t>cat</w:t>
      </w:r>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373" w:author="Christopher Mathy" w:date="2020-05-14T11:36:00Z">
        <w:r w:rsidR="00B45D49">
          <w:t xml:space="preserve"> For display purposes, the bar lengths representing the log ratio of GAP/GEF relative efficiencies w</w:t>
        </w:r>
      </w:ins>
      <w:ins w:id="374" w:author="Christopher Mathy" w:date="2020-05-15T01:55:00Z">
        <w:r w:rsidR="00273A93">
          <w:t>ere</w:t>
        </w:r>
      </w:ins>
      <w:ins w:id="375" w:author="Christopher Mathy" w:date="2020-05-14T11:36:00Z">
        <w:r w:rsidR="00B45D49">
          <w:t xml:space="preserve"> cut off for K101R and R108L (darkest cyan bars). Lengths were capped at ~3.4, </w:t>
        </w:r>
      </w:ins>
      <w:ins w:id="376" w:author="Christopher Mathy" w:date="2020-05-15T01:59:00Z">
        <w:r w:rsidR="00FF5D80">
          <w:t>actual</w:t>
        </w:r>
      </w:ins>
      <w:ins w:id="377" w:author="Christopher Mathy" w:date="2020-05-14T11:36:00Z">
        <w:r w:rsidR="00B45D49">
          <w:t xml:space="preserve"> log ratios are K101R = 6.13</w:t>
        </w:r>
      </w:ins>
      <w:ins w:id="378" w:author="Christopher Mathy" w:date="2020-05-15T02:01:00Z">
        <w:r w:rsidR="00FF5D80">
          <w:t xml:space="preserve"> and </w:t>
        </w:r>
      </w:ins>
      <w:ins w:id="379" w:author="Christopher Mathy" w:date="2020-05-14T11:36:00Z">
        <w:r w:rsidR="00B45D49">
          <w:t>R108L = 3.64.</w:t>
        </w:r>
      </w:ins>
      <w:r>
        <w:t xml:space="preserve"> </w:t>
      </w:r>
      <w:r w:rsidRPr="00D26B8F">
        <w:t>b-d,</w:t>
      </w:r>
      <w:r>
        <w:t xml:space="preserve"> Heatmaps of gene sets shown in </w:t>
      </w:r>
      <w:r w:rsidRPr="00D26B8F">
        <w:t>Fig</w:t>
      </w:r>
      <w:r w:rsidR="00F12A63" w:rsidRPr="00D26B8F">
        <w:t>.</w:t>
      </w:r>
      <w:r w:rsidRPr="00D26B8F">
        <w:t xml:space="preserve"> 4c</w:t>
      </w:r>
      <w:r>
        <w:t xml:space="preserve"> colored by Pearson correlation</w:t>
      </w:r>
      <w:r w:rsidR="00E03D3A">
        <w:t>s</w:t>
      </w:r>
      <w:r>
        <w:t xml:space="preserve">. </w:t>
      </w:r>
      <w:r w:rsidRPr="00B43A6C">
        <w:t>e,</w:t>
      </w:r>
      <w:r>
        <w:t xml:space="preserve"> Relative k</w:t>
      </w:r>
      <w:r>
        <w:rPr>
          <w:vertAlign w:val="subscript"/>
        </w:rPr>
        <w:t>cat</w:t>
      </w:r>
      <w:r>
        <w:t xml:space="preserve"> and K</w:t>
      </w:r>
      <w:r>
        <w:rPr>
          <w:vertAlign w:val="subscript"/>
        </w:rPr>
        <w:t>m</w:t>
      </w:r>
      <w:r>
        <w:t xml:space="preserve"> values of GEF-mediated nucleotide exchange and GAP-mediated GTP hydrolysis for Gsp1 mutants compared to wild type.</w:t>
      </w:r>
      <w:r w:rsidDel="009C5E76">
        <w:t xml:space="preserve"> </w:t>
      </w:r>
      <w:ins w:id="380" w:author="Christopher Mathy" w:date="2020-05-15T01:46:00Z">
        <w:r w:rsidR="00AA1078">
          <w:t xml:space="preserve">For display purposes, the bar lengths for </w:t>
        </w:r>
      </w:ins>
      <w:ins w:id="381" w:author="Christopher Mathy" w:date="2020-05-15T01:48:00Z">
        <w:r w:rsidR="00BA28EA">
          <w:t xml:space="preserve">the </w:t>
        </w:r>
      </w:ins>
      <w:ins w:id="382" w:author="Christopher Mathy" w:date="2020-05-15T02:00:00Z">
        <w:r w:rsidR="00FF5D80">
          <w:t xml:space="preserve">relative </w:t>
        </w:r>
      </w:ins>
      <w:ins w:id="383" w:author="Christopher Mathy" w:date="2020-05-15T01:54:00Z">
        <w:r w:rsidR="00273A93">
          <w:t>GEF</w:t>
        </w:r>
      </w:ins>
      <w:ins w:id="384" w:author="Christopher Mathy" w:date="2020-05-15T01:48:00Z">
        <w:r w:rsidR="00BA28EA">
          <w:t xml:space="preserve"> K</w:t>
        </w:r>
        <w:r w:rsidR="00BA28EA" w:rsidRPr="002F3476">
          <w:rPr>
            <w:vertAlign w:val="subscript"/>
          </w:rPr>
          <w:t>m</w:t>
        </w:r>
        <w:r w:rsidR="00BA28EA">
          <w:t xml:space="preserve"> values were cut</w:t>
        </w:r>
      </w:ins>
      <w:ins w:id="385" w:author="Christopher Mathy" w:date="2020-05-15T01:49:00Z">
        <w:r w:rsidR="00BA28EA">
          <w:t xml:space="preserve"> </w:t>
        </w:r>
      </w:ins>
      <w:ins w:id="386" w:author="Christopher Mathy" w:date="2020-05-15T01:48:00Z">
        <w:r w:rsidR="00BA28EA">
          <w:t>off</w:t>
        </w:r>
      </w:ins>
      <w:ins w:id="387" w:author="Christopher Mathy" w:date="2020-05-15T01:55:00Z">
        <w:r w:rsidR="00273A93">
          <w:t xml:space="preserve"> for</w:t>
        </w:r>
      </w:ins>
      <w:ins w:id="388" w:author="Christopher Mathy" w:date="2020-05-15T01:56:00Z">
        <w:r w:rsidR="00FF5D80">
          <w:t xml:space="preserve"> K101R, R108I, and R108L (longest bars, leftmost plot).</w:t>
        </w:r>
      </w:ins>
      <w:ins w:id="389" w:author="Christopher Mathy" w:date="2020-05-15T01:59:00Z">
        <w:r w:rsidR="00FF5D80">
          <w:t xml:space="preserve"> Lengths were capped at 30, actual relati</w:t>
        </w:r>
      </w:ins>
      <w:ins w:id="390" w:author="Christopher Mathy" w:date="2020-05-15T02:00:00Z">
        <w:r w:rsidR="00FF5D80">
          <w:t>ve GEF K</w:t>
        </w:r>
        <w:r w:rsidR="00FF5D80" w:rsidRPr="002F3476">
          <w:rPr>
            <w:vertAlign w:val="subscript"/>
          </w:rPr>
          <w:t>m</w:t>
        </w:r>
        <w:r w:rsidR="00FF5D80">
          <w:t xml:space="preserve"> values are K101R = 333, R108I = </w:t>
        </w:r>
      </w:ins>
      <w:ins w:id="391" w:author="Christopher Mathy" w:date="2020-05-15T02:01:00Z">
        <w:r w:rsidR="00FF5D80">
          <w:t>163, and R108L = 53.7.</w:t>
        </w:r>
      </w:ins>
    </w:p>
    <w:p w14:paraId="77647F83" w14:textId="77777777" w:rsidR="00EA1802" w:rsidRDefault="00EA1802" w:rsidP="00EA1802">
      <w:pPr>
        <w:keepNext/>
      </w:pPr>
      <w:r>
        <w:rPr>
          <w:noProof/>
        </w:rPr>
        <w:lastRenderedPageBreak/>
        <w:drawing>
          <wp:inline distT="0" distB="0" distL="0" distR="0" wp14:anchorId="7FD64148" wp14:editId="3A9AE99B">
            <wp:extent cx="6229452" cy="77201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_Fig9.png"/>
                    <pic:cNvPicPr/>
                  </pic:nvPicPr>
                  <pic:blipFill>
                    <a:blip r:embed="rId29">
                      <a:extLst>
                        <a:ext uri="{28A0092B-C50C-407E-A947-70E740481C1C}">
                          <a14:useLocalDpi xmlns:a14="http://schemas.microsoft.com/office/drawing/2010/main" val="0"/>
                        </a:ext>
                      </a:extLst>
                    </a:blip>
                    <a:stretch>
                      <a:fillRect/>
                    </a:stretch>
                  </pic:blipFill>
                  <pic:spPr>
                    <a:xfrm>
                      <a:off x="0" y="0"/>
                      <a:ext cx="6229452" cy="7720135"/>
                    </a:xfrm>
                    <a:prstGeom prst="rect">
                      <a:avLst/>
                    </a:prstGeom>
                  </pic:spPr>
                </pic:pic>
              </a:graphicData>
            </a:graphic>
          </wp:inline>
        </w:drawing>
      </w:r>
    </w:p>
    <w:p w14:paraId="12987830" w14:textId="20F9C9E3" w:rsidR="00EA1802" w:rsidRDefault="00EA1802" w:rsidP="00EF34D0">
      <w:pPr>
        <w:pStyle w:val="Caption"/>
      </w:pPr>
      <w:r w:rsidRPr="006601D0">
        <w:lastRenderedPageBreak/>
        <w:t xml:space="preserve">Extended Data Figure </w:t>
      </w:r>
      <w:ins w:id="392" w:author="Perica, Tina" w:date="2020-05-03T21:39:00Z">
        <w:r w:rsidR="00E95BE9">
          <w:t>10</w:t>
        </w:r>
      </w:ins>
      <w:del w:id="393" w:author="Perica, Tina" w:date="2020-05-03T21:39:00Z">
        <w:r w:rsidRPr="006601D0" w:rsidDel="00E95BE9">
          <w:delText>9</w:delText>
        </w:r>
      </w:del>
      <w:r w:rsidRPr="006601D0">
        <w:t xml:space="preserve"> Sets of </w:t>
      </w:r>
      <w:r w:rsidRPr="006601D0">
        <w:rPr>
          <w:i/>
        </w:rPr>
        <w:t>S. cerevisiae</w:t>
      </w:r>
      <w:r w:rsidRPr="006601D0">
        <w:t xml:space="preserve"> genes grouped by biological functions correlate either with all Gsp1 mutants that perturb the balance of the GTPase cycle, or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Ref.</w:t>
      </w:r>
      <w:r w:rsidR="00186F9C">
        <w:t>{Costanzo, 2016 #163}</w:t>
      </w:r>
      <w:r w:rsidRPr="00102FA5">
        <w:t>.</w:t>
      </w:r>
      <w:r>
        <w:t xml:space="preserve"> The p-value is represented as a white to purple range, </w:t>
      </w:r>
      <w:r w:rsidR="00336672">
        <w:t>with purple being most significant</w:t>
      </w:r>
      <w:r>
        <w:t xml:space="preserve">. Genes are organized in gene sets based on their biological function (Methods). </w:t>
      </w:r>
      <w:r w:rsidRPr="006601D0">
        <w:t>a</w:t>
      </w:r>
      <w:r w:rsidRPr="009E1FB7">
        <w:t>,</w:t>
      </w:r>
      <w:r>
        <w:t xml:space="preserve"> Gsp1 point mutants and alleles of Gsp1 binding partners with available co-com</w:t>
      </w:r>
      <w:r w:rsidR="0031758B">
        <w:t xml:space="preserve">plex X-ray crystal structures. </w:t>
      </w:r>
      <w:r w:rsidRPr="006601D0">
        <w:t>b</w:t>
      </w:r>
      <w:r w:rsidRPr="009E1FB7">
        <w:t>,</w:t>
      </w:r>
      <w:r>
        <w:t xml:space="preserve"> Gsp1 point mutants and </w:t>
      </w:r>
      <w:r w:rsidRPr="0054666A">
        <w:rPr>
          <w:i/>
        </w:rPr>
        <w:t>S. cerevis</w:t>
      </w:r>
      <w:r w:rsidR="00F34B50">
        <w:rPr>
          <w:i/>
        </w:rPr>
        <w:t>i</w:t>
      </w:r>
      <w:r w:rsidRPr="0054666A">
        <w:rPr>
          <w:i/>
        </w:rPr>
        <w:t>ae</w:t>
      </w:r>
      <w:r>
        <w:t xml:space="preserve"> genes involved in nuclear transport of RNA and proteins. </w:t>
      </w:r>
      <w:r w:rsidRPr="006601D0">
        <w:t>c</w:t>
      </w:r>
      <w:r w:rsidRPr="009E1FB7">
        <w:t>,</w:t>
      </w:r>
      <w:r>
        <w:t xml:space="preserve"> Gsp1 point mutants and </w:t>
      </w:r>
      <w:r w:rsidRPr="00CA3FA4">
        <w:rPr>
          <w:i/>
        </w:rPr>
        <w:t>S. cerevisiae</w:t>
      </w:r>
      <w:r>
        <w:t xml:space="preserve"> genes involved in transcription regulation or 5</w:t>
      </w:r>
      <w:r w:rsidR="00595E9E">
        <w:t>′</w:t>
      </w:r>
      <w:r>
        <w:t xml:space="preserve"> mRNA capping. </w:t>
      </w:r>
      <w:r w:rsidRPr="006601D0">
        <w:t>d</w:t>
      </w:r>
      <w:r w:rsidRPr="009E1FB7">
        <w:t>,</w:t>
      </w:r>
      <w:r>
        <w:t xml:space="preserve"> Gsp1 point mutants and </w:t>
      </w:r>
      <w:r w:rsidRPr="00F97B7A">
        <w:rPr>
          <w:i/>
        </w:rPr>
        <w:t>S. cerevisiae</w:t>
      </w:r>
      <w:r>
        <w:t xml:space="preserve"> genes involved in the cytoplasm-to-vacuole targeting (CVT) pathway and cell polarity. </w:t>
      </w:r>
      <w:r w:rsidRPr="006601D0">
        <w:t>e</w:t>
      </w:r>
      <w:r w:rsidRPr="009E1FB7">
        <w:t>,</w:t>
      </w:r>
      <w:r>
        <w:t xml:space="preserve"> Gsp1 point mutants and </w:t>
      </w:r>
      <w:r w:rsidRPr="00F97B7A">
        <w:rPr>
          <w:i/>
        </w:rPr>
        <w:t>S. cerevisiae</w:t>
      </w:r>
      <w:r>
        <w:t xml:space="preserve"> genes involved in histone modifications and chromatin.</w:t>
      </w:r>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(rASA)</w:t>
      </w:r>
      <w:r w:rsidR="003568E4" w:rsidRPr="007B2B1D">
        <w:rPr>
          <w:color w:val="FF0000"/>
        </w:rPr>
        <w:t xml:space="preserve">, as </w:t>
      </w:r>
      <w:r w:rsidR="002C7768" w:rsidRPr="007B2B1D">
        <w:rPr>
          <w:color w:val="FF0000"/>
        </w:rPr>
        <w:t xml:space="preserve">previously </w:t>
      </w:r>
      <w:r w:rsidR="003568E4" w:rsidRPr="007B2B1D">
        <w:rPr>
          <w:color w:val="FF0000"/>
        </w:rPr>
        <w:t>defined</w:t>
      </w:r>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rASAmonomer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rASAcomplex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rASAm &gt; 25% </w:t>
      </w:r>
      <w:r w:rsidR="00D6363D">
        <w:rPr>
          <w:color w:val="FF0000"/>
        </w:rPr>
        <w:t>and</w:t>
      </w:r>
      <w:r w:rsidR="008A2EDD" w:rsidRPr="008A2EDD">
        <w:rPr>
          <w:color w:val="FF0000"/>
        </w:rPr>
        <w:t xml:space="preserve"> rASAcomplex &lt; 25%. </w:t>
      </w:r>
      <w:r w:rsidR="008B750A">
        <w:t>Accessible surface area was calculated using the bio3d R package</w:t>
      </w:r>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(clonNAT</w:t>
      </w:r>
      <w:r w:rsidR="00A52E3C">
        <w:t xml:space="preserve"> / </w:t>
      </w:r>
      <w:r>
        <w:t>nourseothricin</w:t>
      </w:r>
      <w:r w:rsidR="00A52E3C">
        <w:t xml:space="preserve">, </w:t>
      </w:r>
      <w:r>
        <w:t>Werner BioAgents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r w:rsidRPr="008C575F">
        <w:t xml:space="preserve">QuikChange™ Site-Directed Mutagenesis (Stratagene,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EF34D0">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LiAc protocol. The final transformation mixture contained 10 mM LiAc (Lithium acetate dihydrate, 98%, extra pure, ACROS Organics™, CAS 6108-17-4), 50 </w:t>
      </w:r>
      <w:r>
        <w:rPr>
          <w:lang w:val="el-GR"/>
        </w:rPr>
        <w:t>μ</w:t>
      </w:r>
      <w:r>
        <w:t xml:space="preserve">g ssDNA (UltraPure™ Salmon Sperm DNA Solution, Invitrogen, 15632011), 30 % sterile-filtered PEG 8000 (Poly(ethylene glycol), BioUltra,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Bacto™ Peptone (CAT # 211820, BD Diagnostic Systems), 10 g Bacto™ Yeast Extract (CAT # 212720 BD), and 20 g Dextrose (CAT # D16-3, Fisher Chemicals) per 1-liter medium) + clonNAT plates and incubated at 30 ºC for 3 to 6 days. Many colonies that appeared after 24-48 hours carried the clonNAT cassette but not the </w:t>
      </w:r>
      <w:r w:rsidRPr="004E7A56">
        <w:rPr>
          <w:i/>
        </w:rPr>
        <w:t>GSP1</w:t>
      </w:r>
      <w:r>
        <w:t xml:space="preserve"> point mutation, or the 3xFLAG tag. Cells were therefore sparsely plated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miniarray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DAmP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{Braberg,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described</w:t>
      </w:r>
      <w:r w:rsidR="00186F9C">
        <w:t>{Collins, 2006, r05480}</w:t>
      </w:r>
      <w:r>
        <w:t xml:space="preserve"> by comparing individual scores to the average score for each mutant</w:t>
      </w:r>
      <w:r w:rsidR="00A52E3C">
        <w:t>:</w:t>
      </w:r>
      <w:r>
        <w:t xml:space="preserve">gene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All E-MAP library DAmP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30"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Clustered heatmaps were produced using the ComplexHeatmap package</w:t>
      </w:r>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{Usaj,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a previously described E-MAP dataset used to study chromatin biology</w:t>
      </w:r>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from CellMap.org</w:t>
      </w:r>
      <w:r w:rsidR="00186F9C">
        <w:t>{Usaj, 2017 #130}</w:t>
      </w:r>
      <w:r>
        <w:t>.</w:t>
      </w:r>
      <w:r w:rsidR="00F76C49">
        <w:t xml:space="preserve"> The scaling code is provided in </w:t>
      </w:r>
      <w:hyperlink r:id="rId31"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The S-score metric used in scoring genetic interactions measured by the E-MAP method has been previously characterized in terms of confidence that any given averaged S-score represents a significant interaction</w:t>
      </w:r>
      <w:r w:rsidR="00186F9C">
        <w:t>{Collins, 2006, r05480}</w:t>
      </w:r>
      <w:r>
        <w:t xml:space="preserve">. We fit a spline to data points from </w:t>
      </w:r>
      <w:r w:rsidRPr="00FF4B7E">
        <w:t>Fig. 4c</w:t>
      </w:r>
      <w:r>
        <w:t xml:space="preserve"> from Collins et al</w:t>
      </w:r>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dataset</w:t>
      </w:r>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SGA data from Ref.</w:t>
      </w:r>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r w:rsidR="001D3EA5">
        <w:t>Ref.</w:t>
      </w:r>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Statistical significance of correlations was computed using both two-sided and one-sided (positive) t-tests adjusted for multiple hypothesis testing using both the Bonferroni method and the FDR method, which controls the false discovery rate</w:t>
      </w:r>
      <w:r w:rsidR="00186F9C">
        <w:t>{Benjamini,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2"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r>
        <w:t xml:space="preserve">mutants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394"/>
      <w:ins w:id="395"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394"/>
        <w:r w:rsidR="00C80AED">
          <w:rPr>
            <w:rStyle w:val="CommentReference"/>
          </w:rPr>
          <w:commentReference w:id="394"/>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analysis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396"/>
      <w:ins w:id="397" w:author="Christopher Mathy" w:date="2020-05-14T10:33:00Z">
        <w:r w:rsidR="00C80AED">
          <w:t xml:space="preserve"> </w:t>
        </w:r>
        <w:commentRangeEnd w:id="396"/>
        <w:r w:rsidR="00C80AED">
          <w:rPr>
            <w:rStyle w:val="CommentReference"/>
          </w:rPr>
          <w:commentReference w:id="396"/>
        </w:r>
      </w:ins>
      <w:del w:id="398"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Bacto™ Peptone (CAT # 211820, BD Diagnostic Systems), 10 g Bacto™ Yeast Extract (CAT # 212720 BD), and 20 g Dextrose (CAT # D16-3, Fisher Chemicals) per 1 L medium) for 1.5 - 2 hours until OD600 reached 0.3.</w:t>
      </w:r>
      <w:r w:rsidR="00DC56B5">
        <w:t xml:space="preserve"> </w:t>
      </w:r>
      <w:r>
        <w:t>Cell culture aliquots of 1 ml were centrifuged for 3 minutes at ~ 21,000 x g and resuspended in 30 μl of phosphate buffered saline (137 mM NaCl, 2.7 mM KCl,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pH = 7.4) and 10 µl of SDS-PAGE Sample Buffer (CAT # 161-0747, BioRad), to a final SDS concentration of 1%, and ~ 2mM beta-mercaptoethanol.</w:t>
      </w:r>
      <w:r w:rsidR="00DC56B5">
        <w:t xml:space="preserve"> </w:t>
      </w:r>
      <w:r>
        <w:t>Lysates were run (3 µl for most, and 6 µl for slow growing mutants with lower OD</w:t>
      </w:r>
      <w:r w:rsidRPr="00DC56B5">
        <w:rPr>
          <w:vertAlign w:val="subscript"/>
        </w:rPr>
        <w:t>600</w:t>
      </w:r>
      <w:r>
        <w:t xml:space="preserve">) on Stain-Free gels (4-20%, CAT #4568096, BioRad, Tris/Glycine SDS Buffer (CAT #161-0732, BioRad)). After electrophoresis, the gel was scanned for total protein quantification and the proteins were subsequently transferred to an Immobilon-FL PVDF membrane (CAT #IPF00010, EMD Millipore). The membrane was probed with Rabbit anti-RAN (CAT # PA 1-5783, ThermoFisher Scientific) primary, and </w:t>
      </w:r>
      <w:r>
        <w:lastRenderedPageBreak/>
        <w:t>Goat anti-Rabbit-IgG(H+L)-HRP (CAT #31460, Thermo Fisher) secondary antibodies. The membrane was developed using Super Signal West Femto substrate (CAT # 34096, Thermo Fisher), and scanned and analyzed with Image Lab software on a ChemiDoc MP (BioRad). Each blot had at least one wild-type (WT-GSP1-clonNAT) and at least one MAT:α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hemisulfate salt (CAT # A9126, SIGMA), 10 g Bacto yeast extract (CAT # BD 212720), 20 g Bacto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O, followed by a wash in 50 ml of 2x lysis buffer (200 mM HEPES pH 7.5, 200 mM KCl, 2 mM MgCl</w:t>
      </w:r>
      <w:r w:rsidRPr="00634E9B">
        <w:rPr>
          <w:vertAlign w:val="subscript"/>
        </w:rPr>
        <w:t>2</w:t>
      </w:r>
      <w:r>
        <w:t xml:space="preserve">, 30 μM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μl was then resuspended in 500 μl of 2X lysis buffer supplemented with protease inhibitors without EDTA (cOmplete, Mini, EDTA-free Protease Inhibitor Cocktail, CAT # 11836170001, Roche) and dripped through a syringe into liquid nitrogen. The frozen </w:t>
      </w:r>
      <w:r w:rsidRPr="004E579B">
        <w:rPr>
          <w:i/>
        </w:rPr>
        <w:t>S. cerevisiae</w:t>
      </w:r>
      <w:r>
        <w:t xml:space="preserve"> cell pellets were lysed in liquid nitrogen with a SPEX™ SamplePrep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FLAG immunoprecipitations were performed as previously described</w:t>
      </w:r>
      <w:r w:rsidR="00186F9C">
        <w:t>{Jäger,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C in all subsequent steps, unless indicated otherwise. Following the addition of 1.5 – 3.0 ml Suspension Buffer (0.1 M HEPES pH 7.5, 0.1 M KCl,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cOmplete mini EDTA-free protease and PhosSTOP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RapiGest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(BioRad)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Following digestion, peptides were acidified with formic acid and desalted using C18 ZipTips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Q-Exactive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January 13, 2015) using the default settings in MaxQuant</w:t>
      </w:r>
      <w:r w:rsidR="0023245E">
        <w:t xml:space="preserve"> </w:t>
      </w:r>
      <w:r>
        <w:t>(version 1.5.7.4), with a match-between-runs enabled</w:t>
      </w:r>
      <w:r w:rsidR="00186F9C">
        <w:t>{Cox, 2008, r05458;Cox, 2014, r05451}</w:t>
      </w:r>
      <w:r w:rsidRPr="00016007">
        <w:t xml:space="preserve">. </w:t>
      </w:r>
      <w:r>
        <w:t>Peptides and proteins were filtered to 1% false discovery rate in MaxQuant, and identified proteins were then subjected to protein-protein interaction scoring using SAINTexpress</w:t>
      </w:r>
      <w:r w:rsidR="00186F9C">
        <w:t>{Teo, 2014, r05667}</w:t>
      </w:r>
      <w:r>
        <w:t>. Label free quantification and statistical analysis were performed using MSstats</w:t>
      </w:r>
      <w:r w:rsidR="00186F9C">
        <w:t>{Choi, 2014, r05461}</w:t>
      </w:r>
      <w:r>
        <w:t xml:space="preserve">. Fold change in abundance of preys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(Uniprot P21827)) was purified as Δ1-27S</w:t>
      </w:r>
      <w:r w:rsidR="00DE0F3D">
        <w:t>rm</w:t>
      </w:r>
      <w:r>
        <w:t xml:space="preserve">1 and GAP (Rna1 from </w:t>
      </w:r>
      <w:r w:rsidRPr="00A12A57">
        <w:rPr>
          <w:i/>
        </w:rPr>
        <w:t>S. pombe</w:t>
      </w:r>
      <w:r>
        <w:t>, Uniprot P41391) as a full-length protein. Sc</w:t>
      </w:r>
      <w:r w:rsidR="00DE0F3D">
        <w:t>Δ1-27</w:t>
      </w:r>
      <w:r>
        <w:t>Srm1 and SpRna1 were expressed in 2xYT medium (10 g NaCl, 10 g yeast extract (BD Bacto</w:t>
      </w:r>
      <w:r w:rsidRPr="00886029">
        <w:rPr>
          <w:vertAlign w:val="superscript"/>
        </w:rPr>
        <w:t>TM</w:t>
      </w:r>
      <w:r>
        <w:t xml:space="preserve"> Yeast Extract #212720), 16 g tryptone (Fisher, BP1421) per 1 L of medium) overnight at 25 ºC upon addition of 300 μmol/L </w:t>
      </w:r>
      <w:r w:rsidRPr="000F0B1E">
        <w:rPr>
          <w:lang w:val="en-GB"/>
        </w:rPr>
        <w:t>Isopropyl-β-D-thiogalactoside</w:t>
      </w:r>
      <w:r>
        <w:rPr>
          <w:lang w:val="en-GB"/>
        </w:rPr>
        <w:t xml:space="preserve"> (</w:t>
      </w:r>
      <w:r>
        <w:t>IPTG). Gsp1 variants were expressed by autoinduction for 60 hours at 20ºC</w:t>
      </w:r>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β-mercaptoethanol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(HiLoad 26/600 Superdex 200 pg column from GE Healthcare), and purity was confirmed to be at least 90% by SDS polyacrylamide gel electrophoresis. Samples were concentrated on 10 kDa spin filter columns (Amicon Catalog # UFC901024) into storage buffer (50 mM Tris pH 7.5, 150 mM NaCl, 1 mM </w:t>
      </w:r>
      <w:r w:rsidRPr="00685266">
        <w:rPr>
          <w:lang w:val="en-GB"/>
        </w:rPr>
        <w:t>Dithiothreitol</w:t>
      </w:r>
      <w:r>
        <w:t>)</w:t>
      </w:r>
      <w:r w:rsidR="00513973">
        <w:t>. Storage buffer for Gsp1 proteins was supplemented with 5 mM MgCl</w:t>
      </w:r>
      <w:r w:rsidR="00513973" w:rsidRPr="00634E9B">
        <w:rPr>
          <w:vertAlign w:val="subscript"/>
        </w:rPr>
        <w:t>2</w:t>
      </w:r>
      <w:r w:rsidR="00513973">
        <w:t>..</w:t>
      </w:r>
      <w:r>
        <w:t xml:space="preserve"> </w:t>
      </w:r>
      <w:r w:rsidR="00513973">
        <w:t>P</w:t>
      </w:r>
      <w:r>
        <w:t>rotein concentration</w:t>
      </w:r>
      <w:r w:rsidR="00513973">
        <w:t>s</w:t>
      </w:r>
      <w:r>
        <w:t xml:space="preserve"> w</w:t>
      </w:r>
      <w:r w:rsidR="00513973">
        <w:t>ere</w:t>
      </w:r>
      <w:r>
        <w:t xml:space="preserve"> confirmed by measuring at </w:t>
      </w:r>
      <w:r w:rsidR="00513973">
        <w:t>10-</w:t>
      </w:r>
      <w:r>
        <w:t xml:space="preserve">50x dilution using a Nanodrop (ThermoScientific).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as described in</w:t>
      </w:r>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ProtParam </w:t>
      </w:r>
      <w:r w:rsidRPr="008B15E3">
        <w:rPr>
          <w:color w:val="000000" w:themeColor="text1"/>
        </w:rPr>
        <w:t>tool (</w:t>
      </w:r>
      <w:hyperlink r:id="rId33"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Uniprot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Uniprot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Samples for CD analysis were prepared at approximately 2 μM Gsp1 in 2 mM HEPES pH 7.5, 5 mM NaCl, 200 μM MgCl</w:t>
      </w:r>
      <w:r w:rsidRPr="00634E9B">
        <w:rPr>
          <w:vertAlign w:val="subscript"/>
        </w:rPr>
        <w:t>2</w:t>
      </w:r>
      <w:r>
        <w:t xml:space="preserve">, and 50 μM </w:t>
      </w:r>
      <w:r w:rsidRPr="00685266">
        <w:rPr>
          <w:lang w:val="en-GB"/>
        </w:rPr>
        <w:t>Dithiothreitol</w:t>
      </w:r>
      <w:r>
        <w:t xml:space="preserve">. CD spectra were recorded at 25 °C using 2 mm cuvettes (Starna,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-Triphosphate, Disodium Salt, CAT # 371701, Calbiochem)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r>
        <w:t>described</w:t>
      </w:r>
      <w:r w:rsidR="00186F9C">
        <w:t>{Smith, 2002, r04493}</w:t>
      </w:r>
      <w:r>
        <w:t xml:space="preserve"> using a C18 column (HAISIL TS Targa C18, particle size 5 μm, pore size 120 Å, dimensions 150 x 4.6 mm, Higgins Analytical # TS-1546-C185). The column was preceded by a precolumn filter (The Nest Group, Inc, Part # UA318, requires 0.5 μm frits, Part # UA102) and a C18 guard column (HAICart SS Cartridge Column, HAISIL Targa C18, 3.2x20 mm, 5μm, 120 Å Higgins Analytical # TF-0232-C185, requires a Guard Holder Kit, Higgins Analytical # HK-GUARD-FF). To prepare the nucleotide for analysis, a Gsp1 sample was first diluted to a concentration of 25-30 μM and a volume of 40 μl. The protein was denatured by addition of 2.5 μl of 10% perchloric acid (</w:t>
      </w:r>
      <w:r w:rsidRPr="00167077">
        <w:rPr>
          <w:lang w:val="en-GB"/>
        </w:rPr>
        <w:t>HClO</w:t>
      </w:r>
      <w:r w:rsidRPr="00167077">
        <w:rPr>
          <w:vertAlign w:val="subscript"/>
          <w:lang w:val="en-GB"/>
        </w:rPr>
        <w:t>4</w:t>
      </w:r>
      <w:r>
        <w:t>). The pH was raised by addition of 1.75 μl 4 M sodium acetate (CH</w:t>
      </w:r>
      <w:r w:rsidRPr="00EA0D83">
        <w:rPr>
          <w:vertAlign w:val="subscript"/>
        </w:rPr>
        <w:t>3</w:t>
      </w:r>
      <w:r>
        <w:t>COONa) pH 4.0. The nucleotide was separated from the precipitated protein before application to the column by spinning at 20,000 x g for 20 minutes. 30 μl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μl of sample was injected onto the equilibrated column, and was run isocratically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μM and 2 mM, and 400 ul of sample was loaded into 5 mm Shigemi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r w:rsidRPr="00AF6BAD">
        <w:t>Shigemi Co. L</w:t>
      </w:r>
      <w:r>
        <w:t>td</w:t>
      </w:r>
      <w:r w:rsidRPr="00AF6BAD">
        <w:t>, Tokyo, Japan.</w:t>
      </w:r>
      <w:r w:rsidRPr="000011C8">
        <w:t xml:space="preserve">). </w:t>
      </w:r>
      <w:r w:rsidRPr="00930B77">
        <w:rPr>
          <w:vertAlign w:val="superscript"/>
        </w:rPr>
        <w:t>31</w:t>
      </w:r>
      <w:r w:rsidRPr="000011C8">
        <w:t>P NMR experiments were performed on a Bruker Avance III 600 MHz NMR spectrometer with a 5</w:t>
      </w:r>
      <w:r>
        <w:t xml:space="preserve"> </w:t>
      </w:r>
      <w:r w:rsidRPr="000011C8">
        <w:t xml:space="preserve">mm </w:t>
      </w:r>
      <w:r w:rsidRPr="000011C8">
        <w:lastRenderedPageBreak/>
        <w:t xml:space="preserve">BBFO Z-gradient Probe. Spectra were acquired and processed with the Bruker TopSpin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was done using the IUPAC-IUB recommended ratios</w:t>
      </w:r>
      <w:r w:rsidR="00186F9C">
        <w:t>{Markley, 1998, r05229}</w:t>
      </w:r>
      <w:r w:rsidR="00B474D5">
        <w:t xml:space="preserve">. </w:t>
      </w:r>
      <w:r w:rsidRPr="000011C8">
        <w:t xml:space="preserve">Spectra were recorded at 25°C using the pulse and acquire program zg </w:t>
      </w:r>
      <w:r>
        <w:t>(</w:t>
      </w:r>
      <w:r w:rsidRPr="00AF6BAD">
        <w:t>TopSpin</w:t>
      </w:r>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Peaks were integrated using the auto-integrate function in TopSpin</w:t>
      </w:r>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099674B2" w:rsidR="008C3410" w:rsidRDefault="00EA1802" w:rsidP="00EA1802">
      <w:pPr>
        <w:rPr>
          <w:ins w:id="399"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r>
        <w:t>described</w:t>
      </w:r>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μl reaction volume using a Synergy H1 plate reader from BioTek,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400" w:author="Perica, Tina" w:date="2020-05-28T15:56:00Z">
        <w:r w:rsidR="00070FC4">
          <w:t xml:space="preserve"> to obtain a conversion factor between fluorescence and phosphate concentration</w:t>
        </w:r>
      </w:ins>
      <w:r>
        <w:t>. For most mutants a concentration of 1 nM GAP (</w:t>
      </w:r>
      <w:r w:rsidR="00DE0F3D">
        <w:t xml:space="preserve">SpRna1, </w:t>
      </w:r>
      <w:r>
        <w:t xml:space="preserve">Rna1 from </w:t>
      </w:r>
      <w:r w:rsidRPr="00634E9B">
        <w:rPr>
          <w:i/>
        </w:rPr>
        <w:t>S. pombe</w:t>
      </w:r>
      <w:r>
        <w:t>) was used. In order to run the time courses to completion, for mutants with low k</w:t>
      </w:r>
      <w:r w:rsidRPr="00634E9B">
        <w:rPr>
          <w:vertAlign w:val="subscript"/>
        </w:rPr>
        <w:t>cat</w:t>
      </w:r>
      <w:r>
        <w:t>/K</w:t>
      </w:r>
      <w:r w:rsidRPr="00634E9B">
        <w:rPr>
          <w:vertAlign w:val="subscript"/>
        </w:rPr>
        <w:t>m</w:t>
      </w:r>
      <w:r>
        <w:t xml:space="preserve"> enzyme concentrations of 2-7 nM were used. Initially we collected time course data for all Gsp1 variants at approximately 8 μM concentration of loaded Gsp1:GTP with 1 nM GAP and 20 μM phosphate sensor. </w:t>
      </w:r>
      <w:moveFromRangeStart w:id="401" w:author="Perica, Tina" w:date="2020-05-28T17:03:00Z" w:name="move41577838"/>
      <w:moveFrom w:id="402" w:author="Perica, Tina" w:date="2020-05-28T17:03:00Z">
        <w:r w:rsidDel="008C3410">
          <w:t xml:space="preserve">Exact concentrations of loaded Gsp1:GTP were then estimated based on the plateau fluorescence and the sensor calibration parameters. </w:t>
        </w:r>
      </w:moveFrom>
      <w:moveFromRangeEnd w:id="401"/>
      <w:r>
        <w:t>Each time course was then fitted to an integrated Michaelis Menten equation</w:t>
      </w:r>
      <w:ins w:id="403" w:author="Perica, Tina" w:date="2020-05-28T16:08:00Z">
        <w:r w:rsidR="004B7DED">
          <w:t xml:space="preserve">: </w:t>
        </w:r>
      </w:ins>
      <m:oMath>
        <m:r>
          <w:ins w:id="404" w:author="Perica, Tina" w:date="2020-05-28T16:08:00Z">
            <w:rPr>
              <w:rFonts w:ascii="Cambria Math" w:hAnsi="Cambria Math"/>
              <w:color w:val="FF0000"/>
              <w:rPrChange w:id="405" w:author="Perica, Tina" w:date="2020-05-28T17:06:00Z">
                <w:rPr>
                  <w:rFonts w:ascii="Cambria Math" w:hAnsi="Cambria Math"/>
                </w:rPr>
              </w:rPrChange>
            </w:rPr>
            <m:t>fluorescence=</m:t>
          </w:ins>
        </m:r>
        <m:r>
          <w:ins w:id="406" w:author="Perica, Tina" w:date="2020-05-28T16:09:00Z">
            <w:rPr>
              <w:rFonts w:ascii="Cambria Math" w:hAnsi="Cambria Math"/>
              <w:color w:val="FF0000"/>
              <w:rPrChange w:id="407" w:author="Perica, Tina" w:date="2020-05-28T17:06:00Z">
                <w:rPr>
                  <w:rFonts w:ascii="Cambria Math" w:hAnsi="Cambria Math"/>
                </w:rPr>
              </w:rPrChange>
            </w:rPr>
            <m:t>B+</m:t>
          </w:ins>
        </m:r>
        <m:r>
          <w:ins w:id="408" w:author="Perica, Tina" w:date="2020-05-28T16:10:00Z">
            <w:rPr>
              <w:rFonts w:ascii="Cambria Math" w:hAnsi="Cambria Math"/>
              <w:color w:val="FF0000"/>
              <w:rPrChange w:id="409" w:author="Perica, Tina" w:date="2020-05-28T17:06:00Z">
                <w:rPr>
                  <w:rFonts w:ascii="Cambria Math" w:hAnsi="Cambria Math"/>
                </w:rPr>
              </w:rPrChange>
            </w:rPr>
            <m:t xml:space="preserve"> </m:t>
          </w:ins>
        </m:r>
        <m:sSub>
          <m:sSubPr>
            <m:ctrlPr>
              <w:ins w:id="410" w:author="Perica, Tina" w:date="2020-05-28T16:10:00Z">
                <w:rPr>
                  <w:rFonts w:ascii="Cambria Math" w:hAnsi="Cambria Math"/>
                  <w:i/>
                  <w:color w:val="FF0000"/>
                </w:rPr>
              </w:ins>
            </m:ctrlPr>
          </m:sSubPr>
          <m:e>
            <m:r>
              <w:ins w:id="411" w:author="Perica, Tina" w:date="2020-05-28T16:34:00Z">
                <w:rPr>
                  <w:rFonts w:ascii="Cambria Math" w:hAnsi="Cambria Math"/>
                  <w:color w:val="FF0000"/>
                  <w:rPrChange w:id="412" w:author="Perica, Tina" w:date="2020-05-28T17:06:00Z">
                    <w:rPr>
                      <w:rFonts w:ascii="Cambria Math" w:hAnsi="Cambria Math"/>
                    </w:rPr>
                  </w:rPrChange>
                </w:rPr>
                <m:t>[</m:t>
              </w:ins>
            </m:r>
            <m:r>
              <w:ins w:id="413" w:author="Perica, Tina" w:date="2020-05-28T16:11:00Z">
                <w:rPr>
                  <w:rFonts w:ascii="Cambria Math" w:hAnsi="Cambria Math"/>
                  <w:color w:val="FF0000"/>
                  <w:rPrChange w:id="414" w:author="Perica, Tina" w:date="2020-05-28T17:06:00Z">
                    <w:rPr>
                      <w:rFonts w:ascii="Cambria Math" w:hAnsi="Cambria Math"/>
                    </w:rPr>
                  </w:rPrChange>
                </w:rPr>
                <m:t>E</m:t>
              </w:ins>
            </m:r>
            <m:r>
              <w:ins w:id="415" w:author="Perica, Tina" w:date="2020-05-28T16:34:00Z">
                <w:rPr>
                  <w:rFonts w:ascii="Cambria Math" w:hAnsi="Cambria Math"/>
                  <w:color w:val="FF0000"/>
                  <w:rPrChange w:id="416" w:author="Perica, Tina" w:date="2020-05-28T17:06:00Z">
                    <w:rPr>
                      <w:rFonts w:ascii="Cambria Math" w:hAnsi="Cambria Math"/>
                    </w:rPr>
                  </w:rPrChange>
                </w:rPr>
                <m:t>]</m:t>
              </w:ins>
            </m:r>
          </m:e>
          <m:sub>
            <m:r>
              <w:ins w:id="417" w:author="Perica, Tina" w:date="2020-05-28T16:11:00Z">
                <w:rPr>
                  <w:rFonts w:ascii="Cambria Math" w:hAnsi="Cambria Math"/>
                  <w:color w:val="FF0000"/>
                  <w:rPrChange w:id="418" w:author="Perica, Tina" w:date="2020-05-28T17:06:00Z">
                    <w:rPr>
                      <w:rFonts w:ascii="Cambria Math" w:hAnsi="Cambria Math"/>
                    </w:rPr>
                  </w:rPrChange>
                </w:rPr>
                <m:t>t</m:t>
              </w:ins>
            </m:r>
          </m:sub>
        </m:sSub>
        <m:r>
          <w:ins w:id="419" w:author="Perica, Tina" w:date="2020-05-28T16:11:00Z">
            <w:rPr>
              <w:rFonts w:ascii="Cambria Math" w:hAnsi="Cambria Math"/>
              <w:color w:val="FF0000"/>
              <w:rPrChange w:id="420" w:author="Perica, Tina" w:date="2020-05-28T17:06:00Z">
                <w:rPr>
                  <w:rFonts w:ascii="Cambria Math" w:hAnsi="Cambria Math"/>
                </w:rPr>
              </w:rPrChange>
            </w:rPr>
            <m:t>(</m:t>
          </w:ins>
        </m:r>
        <m:sSub>
          <m:sSubPr>
            <m:ctrlPr>
              <w:ins w:id="421" w:author="Perica, Tina" w:date="2020-05-28T16:11:00Z">
                <w:rPr>
                  <w:rFonts w:ascii="Cambria Math" w:hAnsi="Cambria Math"/>
                  <w:i/>
                  <w:color w:val="FF0000"/>
                </w:rPr>
              </w:ins>
            </m:ctrlPr>
          </m:sSubPr>
          <m:e>
            <m:r>
              <w:ins w:id="422" w:author="Perica, Tina" w:date="2020-05-28T16:11:00Z">
                <w:rPr>
                  <w:rFonts w:ascii="Cambria Math" w:hAnsi="Cambria Math"/>
                  <w:color w:val="FF0000"/>
                  <w:rPrChange w:id="423" w:author="Perica, Tina" w:date="2020-05-28T17:06:00Z">
                    <w:rPr>
                      <w:rFonts w:ascii="Cambria Math" w:hAnsi="Cambria Math"/>
                    </w:rPr>
                  </w:rPrChange>
                </w:rPr>
                <m:t>C</m:t>
              </w:ins>
            </m:r>
          </m:e>
          <m:sub>
            <m:r>
              <w:ins w:id="424" w:author="Perica, Tina" w:date="2020-05-28T16:11:00Z">
                <w:rPr>
                  <w:rFonts w:ascii="Cambria Math" w:hAnsi="Cambria Math"/>
                  <w:color w:val="FF0000"/>
                  <w:rPrChange w:id="425" w:author="Perica, Tina" w:date="2020-05-28T17:06:00Z">
                    <w:rPr>
                      <w:rFonts w:ascii="Cambria Math" w:hAnsi="Cambria Math"/>
                    </w:rPr>
                  </w:rPrChange>
                </w:rPr>
                <m:t>i</m:t>
              </w:ins>
            </m:r>
          </m:sub>
        </m:sSub>
        <m:r>
          <w:ins w:id="426" w:author="Perica, Tina" w:date="2020-05-28T16:11:00Z">
            <w:rPr>
              <w:rFonts w:ascii="Cambria Math" w:hAnsi="Cambria Math"/>
              <w:color w:val="FF0000"/>
              <w:rPrChange w:id="427" w:author="Perica, Tina" w:date="2020-05-28T17:06:00Z">
                <w:rPr>
                  <w:rFonts w:ascii="Cambria Math" w:hAnsi="Cambria Math"/>
                </w:rPr>
              </w:rPrChange>
            </w:rPr>
            <m:t>+</m:t>
          </w:ins>
        </m:r>
        <m:d>
          <m:dPr>
            <m:ctrlPr>
              <w:ins w:id="428" w:author="Perica, Tina" w:date="2020-05-28T16:11:00Z">
                <w:rPr>
                  <w:rFonts w:ascii="Cambria Math" w:hAnsi="Cambria Math"/>
                  <w:i/>
                  <w:color w:val="FF0000"/>
                </w:rPr>
              </w:ins>
            </m:ctrlPr>
          </m:dPr>
          <m:e>
            <m:sSub>
              <m:sSubPr>
                <m:ctrlPr>
                  <w:ins w:id="429" w:author="Perica, Tina" w:date="2020-05-28T16:11:00Z">
                    <w:rPr>
                      <w:rFonts w:ascii="Cambria Math" w:hAnsi="Cambria Math"/>
                      <w:i/>
                      <w:color w:val="FF0000"/>
                    </w:rPr>
                  </w:ins>
                </m:ctrlPr>
              </m:sSubPr>
              <m:e>
                <m:r>
                  <w:ins w:id="430" w:author="Perica, Tina" w:date="2020-05-28T16:11:00Z">
                    <w:rPr>
                      <w:rFonts w:ascii="Cambria Math" w:hAnsi="Cambria Math"/>
                      <w:color w:val="FF0000"/>
                      <w:rPrChange w:id="431" w:author="Perica, Tina" w:date="2020-05-28T17:06:00Z">
                        <w:rPr>
                          <w:rFonts w:ascii="Cambria Math" w:hAnsi="Cambria Math"/>
                        </w:rPr>
                      </w:rPrChange>
                    </w:rPr>
                    <m:t>C</m:t>
                  </w:ins>
                </m:r>
              </m:e>
              <m:sub>
                <m:r>
                  <w:ins w:id="432" w:author="Perica, Tina" w:date="2020-05-28T16:11:00Z">
                    <w:rPr>
                      <w:rFonts w:ascii="Cambria Math" w:hAnsi="Cambria Math"/>
                      <w:color w:val="FF0000"/>
                      <w:rPrChange w:id="433" w:author="Perica, Tina" w:date="2020-05-28T17:06:00Z">
                        <w:rPr>
                          <w:rFonts w:ascii="Cambria Math" w:hAnsi="Cambria Math"/>
                        </w:rPr>
                      </w:rPrChange>
                    </w:rPr>
                    <m:t>f</m:t>
                  </w:ins>
                </m:r>
              </m:sub>
            </m:sSub>
            <m:r>
              <w:ins w:id="434" w:author="Perica, Tina" w:date="2020-05-28T16:11:00Z">
                <w:rPr>
                  <w:rFonts w:ascii="Cambria Math" w:hAnsi="Cambria Math"/>
                  <w:color w:val="FF0000"/>
                  <w:rPrChange w:id="435" w:author="Perica, Tina" w:date="2020-05-28T17:06:00Z">
                    <w:rPr>
                      <w:rFonts w:ascii="Cambria Math" w:hAnsi="Cambria Math"/>
                    </w:rPr>
                  </w:rPrChange>
                </w:rPr>
                <m:t xml:space="preserve">- </m:t>
              </w:ins>
            </m:r>
            <m:sSub>
              <m:sSubPr>
                <m:ctrlPr>
                  <w:ins w:id="436" w:author="Perica, Tina" w:date="2020-05-28T16:11:00Z">
                    <w:rPr>
                      <w:rFonts w:ascii="Cambria Math" w:hAnsi="Cambria Math"/>
                      <w:i/>
                      <w:color w:val="FF0000"/>
                    </w:rPr>
                  </w:ins>
                </m:ctrlPr>
              </m:sSubPr>
              <m:e>
                <m:r>
                  <w:ins w:id="437" w:author="Perica, Tina" w:date="2020-05-28T16:11:00Z">
                    <w:rPr>
                      <w:rFonts w:ascii="Cambria Math" w:hAnsi="Cambria Math"/>
                      <w:color w:val="FF0000"/>
                      <w:rPrChange w:id="438" w:author="Perica, Tina" w:date="2020-05-28T17:06:00Z">
                        <w:rPr>
                          <w:rFonts w:ascii="Cambria Math" w:hAnsi="Cambria Math"/>
                        </w:rPr>
                      </w:rPrChange>
                    </w:rPr>
                    <m:t>C</m:t>
                  </w:ins>
                </m:r>
              </m:e>
              <m:sub>
                <m:r>
                  <w:ins w:id="439" w:author="Perica, Tina" w:date="2020-05-28T16:12:00Z">
                    <w:rPr>
                      <w:rFonts w:ascii="Cambria Math" w:hAnsi="Cambria Math"/>
                      <w:color w:val="FF0000"/>
                      <w:rPrChange w:id="440" w:author="Perica, Tina" w:date="2020-05-28T17:06:00Z">
                        <w:rPr>
                          <w:rFonts w:ascii="Cambria Math" w:hAnsi="Cambria Math"/>
                        </w:rPr>
                      </w:rPrChange>
                    </w:rPr>
                    <m:t>i</m:t>
                  </w:ins>
                </m:r>
              </m:sub>
            </m:sSub>
          </m:e>
        </m:d>
        <m:r>
          <w:ins w:id="441" w:author="Perica, Tina" w:date="2020-05-28T16:12:00Z">
            <w:rPr>
              <w:rFonts w:ascii="Cambria Math" w:hAnsi="Cambria Math"/>
              <w:color w:val="FF0000"/>
              <w:rPrChange w:id="442" w:author="Perica, Tina" w:date="2020-05-28T17:06:00Z">
                <w:rPr>
                  <w:rFonts w:ascii="Cambria Math" w:hAnsi="Cambria Math"/>
                </w:rPr>
              </w:rPrChange>
            </w:rPr>
            <m:t xml:space="preserve">(1- </m:t>
          </w:ins>
        </m:r>
        <m:sSub>
          <m:sSubPr>
            <m:ctrlPr>
              <w:ins w:id="443" w:author="Perica, Tina" w:date="2020-05-28T16:12:00Z">
                <w:rPr>
                  <w:rFonts w:ascii="Cambria Math" w:hAnsi="Cambria Math"/>
                  <w:i/>
                  <w:color w:val="FF0000"/>
                </w:rPr>
              </w:ins>
            </m:ctrlPr>
          </m:sSubPr>
          <m:e>
            <m:r>
              <w:ins w:id="444" w:author="Perica, Tina" w:date="2020-05-28T16:12:00Z">
                <w:rPr>
                  <w:rFonts w:ascii="Cambria Math" w:hAnsi="Cambria Math"/>
                  <w:color w:val="FF0000"/>
                  <w:rPrChange w:id="445" w:author="Perica, Tina" w:date="2020-05-28T17:06:00Z">
                    <w:rPr>
                      <w:rFonts w:ascii="Cambria Math" w:hAnsi="Cambria Math"/>
                    </w:rPr>
                  </w:rPrChange>
                </w:rPr>
                <m:t>K</m:t>
              </w:ins>
            </m:r>
          </m:e>
          <m:sub>
            <m:r>
              <w:ins w:id="446" w:author="Perica, Tina" w:date="2020-05-28T16:12:00Z">
                <w:rPr>
                  <w:rFonts w:ascii="Cambria Math" w:hAnsi="Cambria Math"/>
                  <w:color w:val="FF0000"/>
                  <w:rPrChange w:id="447" w:author="Perica, Tina" w:date="2020-05-28T17:06:00Z">
                    <w:rPr>
                      <w:rFonts w:ascii="Cambria Math" w:hAnsi="Cambria Math"/>
                    </w:rPr>
                  </w:rPrChange>
                </w:rPr>
                <m:t>m</m:t>
              </w:ins>
            </m:r>
          </m:sub>
        </m:sSub>
        <m:r>
          <w:ins w:id="448" w:author="Perica, Tina" w:date="2020-05-28T16:32:00Z">
            <w:rPr>
              <w:rFonts w:ascii="Cambria Math" w:hAnsi="Cambria Math"/>
              <w:color w:val="FF0000"/>
              <w:rPrChange w:id="449" w:author="Perica, Tina" w:date="2020-05-28T17:06:00Z">
                <w:rPr>
                  <w:rFonts w:ascii="Cambria Math" w:hAnsi="Cambria Math"/>
                </w:rPr>
              </w:rPrChange>
            </w:rPr>
            <m:t xml:space="preserve">* </m:t>
          </w:ins>
        </m:r>
        <m:f>
          <m:fPr>
            <m:ctrlPr>
              <w:ins w:id="450" w:author="Perica, Tina" w:date="2020-05-28T16:33:00Z">
                <w:rPr>
                  <w:rFonts w:ascii="Cambria Math" w:hAnsi="Cambria Math"/>
                  <w:i/>
                  <w:color w:val="FF0000"/>
                </w:rPr>
              </w:ins>
            </m:ctrlPr>
          </m:fPr>
          <m:num>
            <m:r>
              <w:ins w:id="451" w:author="Perica, Tina" w:date="2020-05-28T16:33:00Z">
                <w:rPr>
                  <w:rFonts w:ascii="Cambria Math" w:hAnsi="Cambria Math"/>
                  <w:color w:val="FF0000"/>
                  <w:rPrChange w:id="452" w:author="Perica, Tina" w:date="2020-05-28T17:06:00Z">
                    <w:rPr>
                      <w:rFonts w:ascii="Cambria Math" w:hAnsi="Cambria Math"/>
                    </w:rPr>
                  </w:rPrChange>
                </w:rPr>
                <m:t>ω</m:t>
              </w:ins>
            </m:r>
          </m:num>
          <m:den>
            <m:sSub>
              <m:sSubPr>
                <m:ctrlPr>
                  <w:ins w:id="453" w:author="Perica, Tina" w:date="2020-05-28T16:33:00Z">
                    <w:rPr>
                      <w:rFonts w:ascii="Cambria Math" w:hAnsi="Cambria Math"/>
                      <w:i/>
                      <w:color w:val="FF0000"/>
                    </w:rPr>
                  </w:ins>
                </m:ctrlPr>
              </m:sSubPr>
              <m:e>
                <m:r>
                  <w:ins w:id="454" w:author="Perica, Tina" w:date="2020-05-28T16:33:00Z">
                    <w:rPr>
                      <w:rFonts w:ascii="Cambria Math" w:hAnsi="Cambria Math"/>
                      <w:color w:val="FF0000"/>
                      <w:rPrChange w:id="455" w:author="Perica, Tina" w:date="2020-05-28T17:06:00Z">
                        <w:rPr>
                          <w:rFonts w:ascii="Cambria Math" w:hAnsi="Cambria Math"/>
                        </w:rPr>
                      </w:rPrChange>
                    </w:rPr>
                    <m:t>[S]</m:t>
                  </w:ins>
                </m:r>
              </m:e>
              <m:sub>
                <m:r>
                  <w:ins w:id="456" w:author="Perica, Tina" w:date="2020-05-28T16:33:00Z">
                    <w:rPr>
                      <w:rFonts w:ascii="Cambria Math" w:hAnsi="Cambria Math"/>
                      <w:color w:val="FF0000"/>
                      <w:rPrChange w:id="457" w:author="Perica, Tina" w:date="2020-05-28T17:06:00Z">
                        <w:rPr>
                          <w:rFonts w:ascii="Cambria Math" w:hAnsi="Cambria Math"/>
                        </w:rPr>
                      </w:rPrChange>
                    </w:rPr>
                    <m:t>0</m:t>
                  </w:ins>
                </m:r>
              </m:sub>
            </m:sSub>
          </m:den>
        </m:f>
        <m:r>
          <w:ins w:id="458" w:author="Perica, Tina" w:date="2020-05-28T16:12:00Z">
            <w:rPr>
              <w:rFonts w:ascii="Cambria Math" w:hAnsi="Cambria Math"/>
              <w:color w:val="FF0000"/>
              <w:rPrChange w:id="459" w:author="Perica, Tina" w:date="2020-05-28T17:06:00Z">
                <w:rPr>
                  <w:rFonts w:ascii="Cambria Math" w:hAnsi="Cambria Math"/>
                </w:rPr>
              </w:rPrChange>
            </w:rPr>
            <m:t>)</m:t>
          </w:ins>
        </m:r>
      </m:oMath>
      <w:ins w:id="460" w:author="Perica, Tina" w:date="2020-05-28T16:33:00Z">
        <w:r w:rsidR="009B2A6D" w:rsidRPr="00997CA5">
          <w:rPr>
            <w:color w:val="FF0000"/>
            <w:rPrChange w:id="461" w:author="Perica, Tina" w:date="2020-05-28T17:06:00Z">
              <w:rPr/>
            </w:rPrChange>
          </w:rPr>
          <w:t>, where</w:t>
        </w:r>
      </w:ins>
      <w:ins w:id="462" w:author="Perica, Tina" w:date="2020-05-28T16:34:00Z">
        <w:r w:rsidR="009B2A6D" w:rsidRPr="00997CA5">
          <w:rPr>
            <w:color w:val="FF0000"/>
            <w:rPrChange w:id="463" w:author="Perica, Tina" w:date="2020-05-28T17:06:00Z">
              <w:rPr/>
            </w:rPrChange>
          </w:rPr>
          <w:t xml:space="preserve"> [E]</w:t>
        </w:r>
        <w:r w:rsidR="009B2A6D" w:rsidRPr="00997CA5">
          <w:rPr>
            <w:color w:val="FF0000"/>
            <w:vertAlign w:val="subscript"/>
            <w:rPrChange w:id="464" w:author="Perica, Tina" w:date="2020-05-28T17:06:00Z">
              <w:rPr/>
            </w:rPrChange>
          </w:rPr>
          <w:t>t</w:t>
        </w:r>
        <w:r w:rsidR="009B2A6D" w:rsidRPr="00997CA5">
          <w:rPr>
            <w:color w:val="FF0000"/>
            <w:rPrChange w:id="465" w:author="Perica, Tina" w:date="2020-05-28T17:06:00Z">
              <w:rPr/>
            </w:rPrChange>
          </w:rPr>
          <w:t xml:space="preserve"> is the total enzyme (GAP) concentration, C</w:t>
        </w:r>
        <w:r w:rsidR="009B2A6D" w:rsidRPr="00997CA5">
          <w:rPr>
            <w:color w:val="FF0000"/>
            <w:vertAlign w:val="subscript"/>
            <w:rPrChange w:id="466" w:author="Perica, Tina" w:date="2020-05-28T17:06:00Z">
              <w:rPr/>
            </w:rPrChange>
          </w:rPr>
          <w:t>i</w:t>
        </w:r>
        <w:r w:rsidR="009B2A6D" w:rsidRPr="00997CA5">
          <w:rPr>
            <w:color w:val="FF0000"/>
            <w:rPrChange w:id="467" w:author="Perica, Tina" w:date="2020-05-28T17:06:00Z">
              <w:rPr/>
            </w:rPrChange>
          </w:rPr>
          <w:t xml:space="preserve"> is the initial fluorescen</w:t>
        </w:r>
      </w:ins>
      <w:ins w:id="468" w:author="Perica, Tina" w:date="2020-05-28T16:35:00Z">
        <w:r w:rsidR="009B2A6D" w:rsidRPr="00997CA5">
          <w:rPr>
            <w:color w:val="FF0000"/>
            <w:rPrChange w:id="469" w:author="Perica, Tina" w:date="2020-05-28T17:06:00Z">
              <w:rPr/>
            </w:rPrChange>
          </w:rPr>
          <w:t>c</w:t>
        </w:r>
      </w:ins>
      <w:ins w:id="470" w:author="Perica, Tina" w:date="2020-05-28T16:34:00Z">
        <w:r w:rsidR="009B2A6D" w:rsidRPr="00997CA5">
          <w:rPr>
            <w:color w:val="FF0000"/>
            <w:rPrChange w:id="471" w:author="Perica, Tina" w:date="2020-05-28T17:06:00Z">
              <w:rPr/>
            </w:rPrChange>
          </w:rPr>
          <w:t>e, C</w:t>
        </w:r>
        <w:r w:rsidR="009B2A6D" w:rsidRPr="00997CA5">
          <w:rPr>
            <w:color w:val="FF0000"/>
            <w:vertAlign w:val="subscript"/>
            <w:rPrChange w:id="472" w:author="Perica, Tina" w:date="2020-05-28T17:06:00Z">
              <w:rPr/>
            </w:rPrChange>
          </w:rPr>
          <w:t>f</w:t>
        </w:r>
        <w:r w:rsidR="009B2A6D" w:rsidRPr="00997CA5">
          <w:rPr>
            <w:color w:val="FF0000"/>
            <w:rPrChange w:id="473" w:author="Perica, Tina" w:date="2020-05-28T17:06:00Z">
              <w:rPr/>
            </w:rPrChange>
          </w:rPr>
          <w:t xml:space="preserve"> is the final fluorescence, </w:t>
        </w:r>
      </w:ins>
      <w:ins w:id="474" w:author="Perica, Tina" w:date="2020-05-28T16:35:00Z">
        <w:r w:rsidR="009B2A6D" w:rsidRPr="00997CA5">
          <w:rPr>
            <w:color w:val="FF0000"/>
            <w:rPrChange w:id="475" w:author="Perica, Tina" w:date="2020-05-28T17:06:00Z">
              <w:rPr/>
            </w:rPrChange>
          </w:rPr>
          <w:t>and [S]</w:t>
        </w:r>
        <w:r w:rsidR="009B2A6D" w:rsidRPr="00997CA5">
          <w:rPr>
            <w:color w:val="FF0000"/>
            <w:vertAlign w:val="subscript"/>
            <w:rPrChange w:id="476" w:author="Perica, Tina" w:date="2020-05-28T17:06:00Z">
              <w:rPr/>
            </w:rPrChange>
          </w:rPr>
          <w:t>0</w:t>
        </w:r>
        <w:r w:rsidR="009B2A6D" w:rsidRPr="00997CA5">
          <w:rPr>
            <w:color w:val="FF0000"/>
            <w:rPrChange w:id="477" w:author="Perica, Tina" w:date="2020-05-28T17:06:00Z">
              <w:rPr/>
            </w:rPrChange>
          </w:rPr>
          <w:t xml:space="preserve"> is the initial concentration of the substrate (GTP loaded Gsp1)</w:t>
        </w:r>
      </w:ins>
      <w:ins w:id="478" w:author="Perica, Tina" w:date="2020-05-28T16:36:00Z">
        <w:r w:rsidR="003B5EEB" w:rsidRPr="00997CA5">
          <w:rPr>
            <w:color w:val="FF0000"/>
            <w:rPrChange w:id="479" w:author="Perica, Tina" w:date="2020-05-28T17:06:00Z">
              <w:rPr/>
            </w:rPrChange>
          </w:rPr>
          <w:t>, and B is the baseline slope in fluorescence per second</w:t>
        </w:r>
      </w:ins>
      <w:ins w:id="480" w:author="Perica, Tina" w:date="2020-05-28T16:35:00Z">
        <w:r w:rsidR="009B2A6D" w:rsidRPr="00997CA5">
          <w:rPr>
            <w:color w:val="FF0000"/>
            <w:rPrChange w:id="481" w:author="Perica, Tina" w:date="2020-05-28T17:06:00Z">
              <w:rPr/>
            </w:rPrChange>
          </w:rPr>
          <w:t>.</w:t>
        </w:r>
      </w:ins>
      <w:ins w:id="482" w:author="Perica, Tina" w:date="2020-05-28T17:03:00Z">
        <w:r w:rsidR="008C3410" w:rsidRPr="00997CA5">
          <w:rPr>
            <w:color w:val="FF0000"/>
            <w:rPrChange w:id="483" w:author="Perica, Tina" w:date="2020-05-28T17:06:00Z">
              <w:rPr/>
            </w:rPrChange>
          </w:rPr>
          <w:t xml:space="preserve"> </w:t>
        </w:r>
      </w:ins>
      <w:moveToRangeStart w:id="484" w:author="Perica, Tina" w:date="2020-05-28T17:03:00Z" w:name="move41577838"/>
      <w:moveTo w:id="485" w:author="Perica, Tina" w:date="2020-05-28T17:03:00Z">
        <w:r w:rsidR="008C3410" w:rsidRPr="00997CA5">
          <w:rPr>
            <w:color w:val="FF0000"/>
            <w:rPrChange w:id="486" w:author="Perica, Tina" w:date="2020-05-28T17:06:00Z">
              <w:rPr/>
            </w:rPrChange>
          </w:rPr>
          <w:t>Exact concentration</w:t>
        </w:r>
        <w:del w:id="487" w:author="Perica, Tina" w:date="2020-05-28T17:04:00Z">
          <w:r w:rsidR="008C3410" w:rsidRPr="00997CA5" w:rsidDel="008C3410">
            <w:rPr>
              <w:color w:val="FF0000"/>
              <w:rPrChange w:id="488" w:author="Perica, Tina" w:date="2020-05-28T17:06:00Z">
                <w:rPr/>
              </w:rPrChange>
            </w:rPr>
            <w:delText>s</w:delText>
          </w:r>
        </w:del>
        <w:r w:rsidR="008C3410" w:rsidRPr="00997CA5">
          <w:rPr>
            <w:color w:val="FF0000"/>
            <w:rPrChange w:id="489" w:author="Perica, Tina" w:date="2020-05-28T17:06:00Z">
              <w:rPr/>
            </w:rPrChange>
          </w:rPr>
          <w:t xml:space="preserve"> of loaded Gsp1:GTP </w:t>
        </w:r>
      </w:moveTo>
      <w:ins w:id="490" w:author="Perica, Tina" w:date="2020-05-28T17:03:00Z">
        <w:r w:rsidR="008C3410" w:rsidRPr="00997CA5">
          <w:rPr>
            <w:color w:val="FF0000"/>
            <w:rPrChange w:id="491" w:author="Perica, Tina" w:date="2020-05-28T17:06:00Z">
              <w:rPr/>
            </w:rPrChange>
          </w:rPr>
          <w:t>[S]</w:t>
        </w:r>
        <w:r w:rsidR="008C3410" w:rsidRPr="00997CA5">
          <w:rPr>
            <w:color w:val="FF0000"/>
            <w:vertAlign w:val="subscript"/>
            <w:rPrChange w:id="492" w:author="Perica, Tina" w:date="2020-05-28T17:06:00Z">
              <w:rPr>
                <w:vertAlign w:val="subscript"/>
              </w:rPr>
            </w:rPrChange>
          </w:rPr>
          <w:t>0</w:t>
        </w:r>
        <w:r w:rsidR="008C3410" w:rsidRPr="00997CA5">
          <w:rPr>
            <w:color w:val="FF0000"/>
            <w:rPrChange w:id="493" w:author="Perica, Tina" w:date="2020-05-28T17:06:00Z">
              <w:rPr/>
            </w:rPrChange>
          </w:rPr>
          <w:t xml:space="preserve"> </w:t>
        </w:r>
      </w:ins>
      <w:moveTo w:id="494" w:author="Perica, Tina" w:date="2020-05-28T17:03:00Z">
        <w:del w:id="495" w:author="Perica, Tina" w:date="2020-05-28T17:04:00Z">
          <w:r w:rsidR="008C3410" w:rsidRPr="00997CA5" w:rsidDel="008C3410">
            <w:rPr>
              <w:color w:val="FF0000"/>
              <w:rPrChange w:id="496" w:author="Perica, Tina" w:date="2020-05-28T17:06:00Z">
                <w:rPr/>
              </w:rPrChange>
            </w:rPr>
            <w:delText>were</w:delText>
          </w:r>
        </w:del>
      </w:moveTo>
      <w:ins w:id="497" w:author="Perica, Tina" w:date="2020-05-28T17:04:00Z">
        <w:r w:rsidR="008C3410" w:rsidRPr="00997CA5">
          <w:rPr>
            <w:color w:val="FF0000"/>
            <w:rPrChange w:id="498" w:author="Perica, Tina" w:date="2020-05-28T17:06:00Z">
              <w:rPr/>
            </w:rPrChange>
          </w:rPr>
          <w:t>was</w:t>
        </w:r>
      </w:ins>
      <w:moveTo w:id="499" w:author="Perica, Tina" w:date="2020-05-28T17:03:00Z">
        <w:r w:rsidR="008C3410" w:rsidRPr="00997CA5">
          <w:rPr>
            <w:color w:val="FF0000"/>
            <w:rPrChange w:id="500" w:author="Perica, Tina" w:date="2020-05-28T17:06:00Z">
              <w:rPr/>
            </w:rPrChange>
          </w:rPr>
          <w:t xml:space="preserve"> </w:t>
        </w:r>
        <w:del w:id="501" w:author="Perica, Tina" w:date="2020-05-28T17:03:00Z">
          <w:r w:rsidR="008C3410" w:rsidRPr="00997CA5" w:rsidDel="008C3410">
            <w:rPr>
              <w:color w:val="FF0000"/>
              <w:rPrChange w:id="502" w:author="Perica, Tina" w:date="2020-05-28T17:06:00Z">
                <w:rPr/>
              </w:rPrChange>
            </w:rPr>
            <w:delText xml:space="preserve">then </w:delText>
          </w:r>
        </w:del>
        <w:r w:rsidR="008C3410" w:rsidRPr="00997CA5">
          <w:rPr>
            <w:color w:val="FF0000"/>
            <w:rPrChange w:id="503" w:author="Perica, Tina" w:date="2020-05-28T17:06:00Z">
              <w:rPr/>
            </w:rPrChange>
          </w:rPr>
          <w:t>estimated based on the plateau fluorescence and the sensor calibration parameters</w:t>
        </w:r>
      </w:moveTo>
      <w:ins w:id="504" w:author="Perica, Tina" w:date="2020-05-28T17:04:00Z">
        <w:r w:rsidR="008C3410" w:rsidRPr="00997CA5">
          <w:rPr>
            <w:color w:val="FF0000"/>
            <w:rPrChange w:id="505" w:author="Perica, Tina" w:date="2020-05-28T17:06:00Z">
              <w:rPr/>
            </w:rPrChange>
          </w:rPr>
          <w:t xml:space="preserve"> to convert the fluorescence to free phosphate concentration</w:t>
        </w:r>
      </w:ins>
      <w:moveTo w:id="506" w:author="Perica, Tina" w:date="2020-05-28T17:03:00Z">
        <w:r w:rsidR="008C3410" w:rsidRPr="00997CA5">
          <w:rPr>
            <w:color w:val="FF0000"/>
            <w:rPrChange w:id="507" w:author="Perica, Tina" w:date="2020-05-28T17:06:00Z">
              <w:rPr/>
            </w:rPrChange>
          </w:rPr>
          <w:t>.</w:t>
        </w:r>
      </w:moveTo>
      <w:moveToRangeEnd w:id="484"/>
      <w:ins w:id="508" w:author="Perica, Tina" w:date="2020-05-28T16:35:00Z">
        <w:r w:rsidR="009B2A6D" w:rsidRPr="00997CA5">
          <w:rPr>
            <w:color w:val="FF0000"/>
            <w:rPrChange w:id="509" w:author="Perica, Tina" w:date="2020-05-28T17:06:00Z">
              <w:rPr/>
            </w:rPrChange>
          </w:rPr>
          <w:t xml:space="preserve"> </w:t>
        </w:r>
      </w:ins>
      <w:del w:id="510" w:author="Perica, Tina" w:date="2020-05-28T16:33:00Z">
        <w:r w:rsidRPr="00997CA5" w:rsidDel="009B2A6D">
          <w:rPr>
            <w:color w:val="FF0000"/>
            <w:rPrChange w:id="511" w:author="Perica, Tina" w:date="2020-05-28T17:06:00Z">
              <w:rPr/>
            </w:rPrChange>
          </w:rPr>
          <w:delText xml:space="preserve"> </w:delText>
        </w:r>
      </w:del>
      <w:del w:id="512" w:author="Perica, Tina" w:date="2020-05-28T16:37:00Z">
        <w:r w:rsidRPr="00997CA5" w:rsidDel="003B5EEB">
          <w:rPr>
            <w:color w:val="FF0000"/>
            <w:rPrChange w:id="513" w:author="Perica, Tina" w:date="2020-05-28T17:06:00Z">
              <w:rPr/>
            </w:rPrChange>
          </w:rPr>
          <w:delText>using</w:delText>
        </w:r>
      </w:del>
      <w:ins w:id="514" w:author="Perica, Tina" w:date="2020-05-28T16:37:00Z">
        <w:r w:rsidR="003B5EEB" w:rsidRPr="00997CA5">
          <w:rPr>
            <w:color w:val="FF0000"/>
            <w:rPrChange w:id="515"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516" w:author="Perica, Tina" w:date="2020-05-28T16:37:00Z">
        <w:r w:rsidRPr="00997CA5" w:rsidDel="003B5EEB">
          <w:rPr>
            <w:color w:val="FF0000"/>
            <w:rPrChange w:id="517" w:author="Perica, Tina" w:date="2020-05-28T17:06:00Z">
              <w:rPr/>
            </w:rPrChange>
          </w:rPr>
          <w:delText xml:space="preserve"> a </w:delText>
        </w:r>
      </w:del>
      <w:r w:rsidRPr="00997CA5">
        <w:rPr>
          <w:color w:val="FF0000"/>
          <w:rPrChange w:id="518" w:author="Perica, Tina" w:date="2020-05-28T17:06:00Z">
            <w:rPr/>
          </w:rPrChange>
        </w:rPr>
        <w:t xml:space="preserve">Lambert </w:t>
      </w:r>
      <w:r w:rsidR="00526BC0" w:rsidRPr="00997CA5">
        <w:rPr>
          <w:color w:val="FF0000"/>
          <w:lang w:val="el-GR"/>
        </w:rPr>
        <w:t>ω</w:t>
      </w:r>
      <w:r w:rsidRPr="00997CA5">
        <w:rPr>
          <w:color w:val="FF0000"/>
          <w:rPrChange w:id="519" w:author="Perica, Tina" w:date="2020-05-28T17:06:00Z">
            <w:rPr/>
          </w:rPrChange>
        </w:rPr>
        <w:t xml:space="preserve"> </w:t>
      </w:r>
      <w:del w:id="520" w:author="Perica, Tina" w:date="2020-05-28T16:37:00Z">
        <w:r w:rsidRPr="00997CA5" w:rsidDel="003B5EEB">
          <w:rPr>
            <w:color w:val="FF0000"/>
            <w:rPrChange w:id="521" w:author="Perica, Tina" w:date="2020-05-28T17:06:00Z">
              <w:rPr/>
            </w:rPrChange>
          </w:rPr>
          <w:delText>function</w:delText>
        </w:r>
      </w:del>
      <w:ins w:id="522" w:author="Perica, Tina" w:date="2020-05-28T16:37:00Z">
        <w:r w:rsidR="003B5EEB" w:rsidRPr="00997CA5">
          <w:rPr>
            <w:color w:val="FF0000"/>
            <w:rPrChange w:id="523" w:author="Perica, Tina" w:date="2020-05-28T17:06:00Z">
              <w:rPr/>
            </w:rPrChange>
          </w:rPr>
          <w:t>algorithm</w:t>
        </w:r>
      </w:ins>
      <w:r w:rsidRPr="00997CA5">
        <w:rPr>
          <w:color w:val="FF0000"/>
          <w:rPrChange w:id="524" w:author="Perica, Tina" w:date="2020-05-28T17:06:00Z">
            <w:rPr/>
          </w:rPrChange>
        </w:rPr>
        <w:t xml:space="preserve">, as </w:t>
      </w:r>
      <w:r w:rsidR="00E700DE" w:rsidRPr="00997CA5">
        <w:rPr>
          <w:color w:val="FF0000"/>
          <w:rPrChange w:id="525" w:author="Perica, Tina" w:date="2020-05-28T17:06:00Z">
            <w:rPr/>
          </w:rPrChange>
        </w:rPr>
        <w:t xml:space="preserve">previously </w:t>
      </w:r>
      <w:r w:rsidRPr="00997CA5">
        <w:rPr>
          <w:color w:val="FF0000"/>
          <w:rPrChange w:id="526" w:author="Perica, Tina" w:date="2020-05-28T17:06:00Z">
            <w:rPr/>
          </w:rPrChange>
        </w:rPr>
        <w:t>described</w:t>
      </w:r>
      <w:r w:rsidR="00186F9C" w:rsidRPr="00997CA5">
        <w:rPr>
          <w:color w:val="FF0000"/>
          <w:rPrChange w:id="527" w:author="Perica, Tina" w:date="2020-05-28T17:06:00Z">
            <w:rPr/>
          </w:rPrChange>
        </w:rPr>
        <w:t>{Goudar, 1999, r04995}</w:t>
      </w:r>
      <w:ins w:id="528" w:author="Perica, Tina" w:date="2020-05-28T16:37:00Z">
        <w:r w:rsidR="003B5EEB" w:rsidRPr="00997CA5">
          <w:rPr>
            <w:color w:val="FF0000"/>
            <w:rPrChange w:id="529" w:author="Perica, Tina" w:date="2020-05-28T17:06:00Z">
              <w:rPr/>
            </w:rPrChange>
          </w:rPr>
          <w:t xml:space="preserve">, where </w:t>
        </w:r>
      </w:ins>
      <m:oMath>
        <m:r>
          <w:ins w:id="530" w:author="Perica, Tina" w:date="2020-05-28T16:37:00Z">
            <w:rPr>
              <w:rFonts w:ascii="Cambria Math" w:hAnsi="Cambria Math"/>
              <w:color w:val="FF0000"/>
              <w:rPrChange w:id="531" w:author="Perica, Tina" w:date="2020-05-28T17:06:00Z">
                <w:rPr>
                  <w:rFonts w:ascii="Cambria Math" w:hAnsi="Cambria Math"/>
                </w:rPr>
              </w:rPrChange>
            </w:rPr>
            <m:t>ω=</m:t>
          </w:ins>
        </m:r>
        <m:r>
          <w:ins w:id="532" w:author="Perica, Tina" w:date="2020-05-28T16:38:00Z">
            <w:rPr>
              <w:rFonts w:ascii="Cambria Math" w:hAnsi="Cambria Math"/>
              <w:color w:val="FF0000"/>
              <w:rPrChange w:id="533" w:author="Perica, Tina" w:date="2020-05-28T17:06:00Z">
                <w:rPr>
                  <w:rFonts w:ascii="Cambria Math" w:hAnsi="Cambria Math"/>
                </w:rPr>
              </w:rPrChange>
            </w:rPr>
            <m:t>Lambert omega(</m:t>
          </w:ins>
        </m:r>
        <m:f>
          <m:fPr>
            <m:ctrlPr>
              <w:ins w:id="534" w:author="Perica, Tina" w:date="2020-05-28T16:47:00Z">
                <w:rPr>
                  <w:rFonts w:ascii="Cambria Math" w:hAnsi="Cambria Math"/>
                  <w:i/>
                  <w:color w:val="FF0000"/>
                </w:rPr>
              </w:ins>
            </m:ctrlPr>
          </m:fPr>
          <m:num>
            <m:sSub>
              <m:sSubPr>
                <m:ctrlPr>
                  <w:ins w:id="535" w:author="Perica, Tina" w:date="2020-05-28T16:47:00Z">
                    <w:rPr>
                      <w:rFonts w:ascii="Cambria Math" w:hAnsi="Cambria Math"/>
                      <w:i/>
                      <w:color w:val="FF0000"/>
                    </w:rPr>
                  </w:ins>
                </m:ctrlPr>
              </m:sSubPr>
              <m:e>
                <m:d>
                  <m:dPr>
                    <m:begChr m:val="["/>
                    <m:endChr m:val="]"/>
                    <m:ctrlPr>
                      <w:ins w:id="536" w:author="Perica, Tina" w:date="2020-05-28T16:47:00Z">
                        <w:rPr>
                          <w:rFonts w:ascii="Cambria Math" w:hAnsi="Cambria Math"/>
                          <w:i/>
                          <w:color w:val="FF0000"/>
                        </w:rPr>
                      </w:ins>
                    </m:ctrlPr>
                  </m:dPr>
                  <m:e>
                    <m:r>
                      <w:ins w:id="537" w:author="Perica, Tina" w:date="2020-05-28T16:47:00Z">
                        <w:rPr>
                          <w:rFonts w:ascii="Cambria Math" w:hAnsi="Cambria Math"/>
                          <w:color w:val="FF0000"/>
                          <w:rPrChange w:id="538" w:author="Perica, Tina" w:date="2020-05-28T17:06:00Z">
                            <w:rPr>
                              <w:rFonts w:ascii="Cambria Math" w:hAnsi="Cambria Math"/>
                            </w:rPr>
                          </w:rPrChange>
                        </w:rPr>
                        <m:t>S</m:t>
                      </w:ins>
                    </m:r>
                  </m:e>
                </m:d>
              </m:e>
              <m:sub>
                <m:r>
                  <w:ins w:id="539" w:author="Perica, Tina" w:date="2020-05-28T16:47:00Z">
                    <w:rPr>
                      <w:rFonts w:ascii="Cambria Math" w:hAnsi="Cambria Math"/>
                      <w:color w:val="FF0000"/>
                      <w:rPrChange w:id="540" w:author="Perica, Tina" w:date="2020-05-28T17:06:00Z">
                        <w:rPr>
                          <w:rFonts w:ascii="Cambria Math" w:hAnsi="Cambria Math"/>
                        </w:rPr>
                      </w:rPrChange>
                    </w:rPr>
                    <m:t>0</m:t>
                  </w:ins>
                </m:r>
              </m:sub>
            </m:sSub>
          </m:num>
          <m:den>
            <m:sSub>
              <m:sSubPr>
                <m:ctrlPr>
                  <w:ins w:id="541" w:author="Perica, Tina" w:date="2020-05-28T16:47:00Z">
                    <w:rPr>
                      <w:rFonts w:ascii="Cambria Math" w:hAnsi="Cambria Math"/>
                      <w:i/>
                      <w:color w:val="FF0000"/>
                    </w:rPr>
                  </w:ins>
                </m:ctrlPr>
              </m:sSubPr>
              <m:e>
                <m:r>
                  <w:ins w:id="542" w:author="Perica, Tina" w:date="2020-05-28T16:48:00Z">
                    <w:rPr>
                      <w:rFonts w:ascii="Cambria Math" w:hAnsi="Cambria Math"/>
                      <w:color w:val="FF0000"/>
                      <w:rPrChange w:id="543" w:author="Perica, Tina" w:date="2020-05-28T17:06:00Z">
                        <w:rPr>
                          <w:rFonts w:ascii="Cambria Math" w:hAnsi="Cambria Math"/>
                        </w:rPr>
                      </w:rPrChange>
                    </w:rPr>
                    <m:t>K</m:t>
                  </w:ins>
                </m:r>
              </m:e>
              <m:sub>
                <m:r>
                  <w:ins w:id="544" w:author="Perica, Tina" w:date="2020-05-28T16:48:00Z">
                    <w:rPr>
                      <w:rFonts w:ascii="Cambria Math" w:hAnsi="Cambria Math"/>
                      <w:color w:val="FF0000"/>
                      <w:rPrChange w:id="545" w:author="Perica, Tina" w:date="2020-05-28T17:06:00Z">
                        <w:rPr>
                          <w:rFonts w:ascii="Cambria Math" w:hAnsi="Cambria Math"/>
                        </w:rPr>
                      </w:rPrChange>
                    </w:rPr>
                    <m:t>m</m:t>
                  </w:ins>
                </m:r>
              </m:sub>
            </m:sSub>
          </m:den>
        </m:f>
        <m:r>
          <w:ins w:id="546" w:author="Perica, Tina" w:date="2020-05-28T16:48:00Z">
            <w:rPr>
              <w:rFonts w:ascii="Cambria Math" w:hAnsi="Cambria Math"/>
              <w:color w:val="FF0000"/>
              <w:rPrChange w:id="547" w:author="Perica, Tina" w:date="2020-05-28T17:06:00Z">
                <w:rPr>
                  <w:rFonts w:ascii="Cambria Math" w:hAnsi="Cambria Math"/>
                </w:rPr>
              </w:rPrChange>
            </w:rPr>
            <m:t xml:space="preserve"> </m:t>
          </w:ins>
        </m:r>
        <m:sSup>
          <m:sSupPr>
            <m:ctrlPr>
              <w:ins w:id="548" w:author="Perica, Tina" w:date="2020-05-28T16:48:00Z">
                <w:rPr>
                  <w:rFonts w:ascii="Cambria Math" w:hAnsi="Cambria Math"/>
                  <w:i/>
                  <w:color w:val="FF0000"/>
                </w:rPr>
              </w:ins>
            </m:ctrlPr>
          </m:sSupPr>
          <m:e>
            <m:r>
              <w:ins w:id="549" w:author="Perica, Tina" w:date="2020-05-28T16:48:00Z">
                <w:rPr>
                  <w:rFonts w:ascii="Cambria Math" w:hAnsi="Cambria Math"/>
                  <w:color w:val="FF0000"/>
                  <w:rPrChange w:id="550" w:author="Perica, Tina" w:date="2020-05-28T17:06:00Z">
                    <w:rPr>
                      <w:rFonts w:ascii="Cambria Math" w:hAnsi="Cambria Math"/>
                    </w:rPr>
                  </w:rPrChange>
                </w:rPr>
                <m:t>e</m:t>
              </w:ins>
            </m:r>
          </m:e>
          <m:sup>
            <m:sSub>
              <m:sSubPr>
                <m:ctrlPr>
                  <w:ins w:id="551" w:author="Perica, Tina" w:date="2020-05-28T16:48:00Z">
                    <w:rPr>
                      <w:rFonts w:ascii="Cambria Math" w:hAnsi="Cambria Math"/>
                      <w:i/>
                      <w:color w:val="FF0000"/>
                    </w:rPr>
                  </w:ins>
                </m:ctrlPr>
              </m:sSubPr>
              <m:e>
                <m:d>
                  <m:dPr>
                    <m:begChr m:val="["/>
                    <m:endChr m:val="]"/>
                    <m:ctrlPr>
                      <w:ins w:id="552" w:author="Perica, Tina" w:date="2020-05-28T16:48:00Z">
                        <w:rPr>
                          <w:rFonts w:ascii="Cambria Math" w:hAnsi="Cambria Math"/>
                          <w:i/>
                          <w:color w:val="FF0000"/>
                        </w:rPr>
                      </w:ins>
                    </m:ctrlPr>
                  </m:dPr>
                  <m:e>
                    <m:r>
                      <w:ins w:id="553" w:author="Perica, Tina" w:date="2020-05-28T16:48:00Z">
                        <w:rPr>
                          <w:rFonts w:ascii="Cambria Math" w:hAnsi="Cambria Math"/>
                          <w:color w:val="FF0000"/>
                          <w:rPrChange w:id="554" w:author="Perica, Tina" w:date="2020-05-28T17:06:00Z">
                            <w:rPr>
                              <w:rFonts w:ascii="Cambria Math" w:hAnsi="Cambria Math"/>
                            </w:rPr>
                          </w:rPrChange>
                        </w:rPr>
                        <m:t>S</m:t>
                      </w:ins>
                    </m:r>
                  </m:e>
                </m:d>
              </m:e>
              <m:sub>
                <m:r>
                  <w:ins w:id="555" w:author="Perica, Tina" w:date="2020-05-28T16:48:00Z">
                    <w:rPr>
                      <w:rFonts w:ascii="Cambria Math" w:hAnsi="Cambria Math"/>
                      <w:color w:val="FF0000"/>
                      <w:rPrChange w:id="556" w:author="Perica, Tina" w:date="2020-05-28T17:06:00Z">
                        <w:rPr>
                          <w:rFonts w:ascii="Cambria Math" w:hAnsi="Cambria Math"/>
                        </w:rPr>
                      </w:rPrChange>
                    </w:rPr>
                    <m:t>0</m:t>
                  </w:ins>
                </m:r>
              </m:sub>
            </m:sSub>
            <m:r>
              <w:ins w:id="557" w:author="Perica, Tina" w:date="2020-05-28T16:49:00Z">
                <w:rPr>
                  <w:rFonts w:ascii="Cambria Math" w:hAnsi="Cambria Math"/>
                  <w:color w:val="FF0000"/>
                  <w:rPrChange w:id="558" w:author="Perica, Tina" w:date="2020-05-28T17:06:00Z">
                    <w:rPr>
                      <w:rFonts w:ascii="Cambria Math" w:hAnsi="Cambria Math"/>
                    </w:rPr>
                  </w:rPrChange>
                </w:rPr>
                <m:t>-</m:t>
              </w:ins>
            </m:r>
            <m:f>
              <m:fPr>
                <m:ctrlPr>
                  <w:ins w:id="559" w:author="Perica, Tina" w:date="2020-05-28T16:50:00Z">
                    <w:rPr>
                      <w:rFonts w:ascii="Cambria Math" w:hAnsi="Cambria Math"/>
                      <w:i/>
                      <w:color w:val="FF0000"/>
                    </w:rPr>
                  </w:ins>
                </m:ctrlPr>
              </m:fPr>
              <m:num>
                <m:sSub>
                  <m:sSubPr>
                    <m:ctrlPr>
                      <w:ins w:id="560" w:author="Perica, Tina" w:date="2020-05-28T16:50:00Z">
                        <w:rPr>
                          <w:rFonts w:ascii="Cambria Math" w:hAnsi="Cambria Math"/>
                          <w:i/>
                          <w:color w:val="FF0000"/>
                        </w:rPr>
                      </w:ins>
                    </m:ctrlPr>
                  </m:sSubPr>
                  <m:e>
                    <m:r>
                      <w:ins w:id="561" w:author="Perica, Tina" w:date="2020-05-28T16:50:00Z">
                        <w:rPr>
                          <w:rFonts w:ascii="Cambria Math" w:hAnsi="Cambria Math"/>
                          <w:color w:val="FF0000"/>
                          <w:rPrChange w:id="562" w:author="Perica, Tina" w:date="2020-05-28T17:06:00Z">
                            <w:rPr>
                              <w:rFonts w:ascii="Cambria Math" w:hAnsi="Cambria Math"/>
                            </w:rPr>
                          </w:rPrChange>
                        </w:rPr>
                        <m:t>k</m:t>
                      </w:ins>
                    </m:r>
                  </m:e>
                  <m:sub>
                    <m:r>
                      <w:ins w:id="563" w:author="Perica, Tina" w:date="2020-05-28T16:50:00Z">
                        <w:rPr>
                          <w:rFonts w:ascii="Cambria Math" w:hAnsi="Cambria Math"/>
                          <w:color w:val="FF0000"/>
                          <w:rPrChange w:id="564" w:author="Perica, Tina" w:date="2020-05-28T17:06:00Z">
                            <w:rPr>
                              <w:rFonts w:ascii="Cambria Math" w:hAnsi="Cambria Math"/>
                            </w:rPr>
                          </w:rPrChange>
                        </w:rPr>
                        <m:t>cat</m:t>
                      </w:ins>
                    </m:r>
                  </m:sub>
                </m:sSub>
                <m:sSub>
                  <m:sSubPr>
                    <m:ctrlPr>
                      <w:ins w:id="565" w:author="Perica, Tina" w:date="2020-05-28T16:50:00Z">
                        <w:rPr>
                          <w:rFonts w:ascii="Cambria Math" w:hAnsi="Cambria Math"/>
                          <w:i/>
                          <w:color w:val="FF0000"/>
                        </w:rPr>
                      </w:ins>
                    </m:ctrlPr>
                  </m:sSubPr>
                  <m:e>
                    <m:d>
                      <m:dPr>
                        <m:begChr m:val="["/>
                        <m:endChr m:val="]"/>
                        <m:ctrlPr>
                          <w:ins w:id="566" w:author="Perica, Tina" w:date="2020-05-28T16:50:00Z">
                            <w:rPr>
                              <w:rFonts w:ascii="Cambria Math" w:hAnsi="Cambria Math"/>
                              <w:i/>
                              <w:color w:val="FF0000"/>
                            </w:rPr>
                          </w:ins>
                        </m:ctrlPr>
                      </m:dPr>
                      <m:e>
                        <m:r>
                          <w:ins w:id="567" w:author="Perica, Tina" w:date="2020-05-28T16:50:00Z">
                            <w:rPr>
                              <w:rFonts w:ascii="Cambria Math" w:hAnsi="Cambria Math"/>
                              <w:color w:val="FF0000"/>
                              <w:rPrChange w:id="568" w:author="Perica, Tina" w:date="2020-05-28T17:06:00Z">
                                <w:rPr>
                                  <w:rFonts w:ascii="Cambria Math" w:hAnsi="Cambria Math"/>
                                </w:rPr>
                              </w:rPrChange>
                            </w:rPr>
                            <m:t>E</m:t>
                          </w:ins>
                        </m:r>
                      </m:e>
                    </m:d>
                  </m:e>
                  <m:sub>
                    <m:r>
                      <w:ins w:id="569" w:author="Perica, Tina" w:date="2020-05-28T16:50:00Z">
                        <w:rPr>
                          <w:rFonts w:ascii="Cambria Math" w:hAnsi="Cambria Math"/>
                          <w:color w:val="FF0000"/>
                          <w:rPrChange w:id="570" w:author="Perica, Tina" w:date="2020-05-28T17:06:00Z">
                            <w:rPr>
                              <w:rFonts w:ascii="Cambria Math" w:hAnsi="Cambria Math"/>
                            </w:rPr>
                          </w:rPrChange>
                        </w:rPr>
                        <m:t>t</m:t>
                      </w:ins>
                    </m:r>
                  </m:sub>
                </m:sSub>
                <m:r>
                  <w:ins w:id="571" w:author="Perica, Tina" w:date="2020-05-28T16:50:00Z">
                    <w:rPr>
                      <w:rFonts w:ascii="Cambria Math" w:hAnsi="Cambria Math"/>
                      <w:color w:val="FF0000"/>
                      <w:rPrChange w:id="572" w:author="Perica, Tina" w:date="2020-05-28T17:06:00Z">
                        <w:rPr>
                          <w:rFonts w:ascii="Cambria Math" w:hAnsi="Cambria Math"/>
                        </w:rPr>
                      </w:rPrChange>
                    </w:rPr>
                    <m:t>*time</m:t>
                  </w:ins>
                </m:r>
              </m:num>
              <m:den>
                <m:sSub>
                  <m:sSubPr>
                    <m:ctrlPr>
                      <w:ins w:id="573" w:author="Perica, Tina" w:date="2020-05-28T16:50:00Z">
                        <w:rPr>
                          <w:rFonts w:ascii="Cambria Math" w:hAnsi="Cambria Math"/>
                          <w:i/>
                          <w:color w:val="FF0000"/>
                        </w:rPr>
                      </w:ins>
                    </m:ctrlPr>
                  </m:sSubPr>
                  <m:e>
                    <m:r>
                      <w:ins w:id="574" w:author="Perica, Tina" w:date="2020-05-28T16:51:00Z">
                        <w:rPr>
                          <w:rFonts w:ascii="Cambria Math" w:hAnsi="Cambria Math"/>
                          <w:color w:val="FF0000"/>
                          <w:rPrChange w:id="575" w:author="Perica, Tina" w:date="2020-05-28T17:06:00Z">
                            <w:rPr>
                              <w:rFonts w:ascii="Cambria Math" w:hAnsi="Cambria Math"/>
                            </w:rPr>
                          </w:rPrChange>
                        </w:rPr>
                        <m:t>K</m:t>
                      </w:ins>
                    </m:r>
                  </m:e>
                  <m:sub>
                    <m:r>
                      <w:ins w:id="576" w:author="Perica, Tina" w:date="2020-05-28T16:51:00Z">
                        <w:rPr>
                          <w:rFonts w:ascii="Cambria Math" w:hAnsi="Cambria Math"/>
                          <w:color w:val="FF0000"/>
                          <w:rPrChange w:id="577" w:author="Perica, Tina" w:date="2020-05-28T17:06:00Z">
                            <w:rPr>
                              <w:rFonts w:ascii="Cambria Math" w:hAnsi="Cambria Math"/>
                            </w:rPr>
                          </w:rPrChange>
                        </w:rPr>
                        <m:t>m</m:t>
                      </w:ins>
                    </m:r>
                  </m:sub>
                </m:sSub>
              </m:den>
            </m:f>
            <m:r>
              <w:ins w:id="578" w:author="Perica, Tina" w:date="2020-05-28T16:50:00Z">
                <w:rPr>
                  <w:rFonts w:ascii="Cambria Math" w:hAnsi="Cambria Math"/>
                  <w:color w:val="FF0000"/>
                  <w:rPrChange w:id="579" w:author="Perica, Tina" w:date="2020-05-28T17:06:00Z">
                    <w:rPr>
                      <w:rFonts w:ascii="Cambria Math" w:hAnsi="Cambria Math"/>
                    </w:rPr>
                  </w:rPrChange>
                </w:rPr>
                <m:t>)</m:t>
              </w:ins>
            </m:r>
          </m:sup>
        </m:sSup>
        <m:r>
          <w:ins w:id="580" w:author="Perica, Tina" w:date="2020-05-28T16:38:00Z">
            <w:rPr>
              <w:rFonts w:ascii="Cambria Math" w:hAnsi="Cambria Math"/>
              <w:color w:val="FF0000"/>
              <w:rPrChange w:id="581" w:author="Perica, Tina" w:date="2020-05-28T17:06:00Z">
                <w:rPr>
                  <w:rFonts w:ascii="Cambria Math" w:hAnsi="Cambria Math"/>
                </w:rPr>
              </w:rPrChange>
            </w:rPr>
            <m:t>)</m:t>
          </w:ins>
        </m:r>
      </m:oMath>
      <w:r w:rsidRPr="00997CA5">
        <w:rPr>
          <w:color w:val="FF0000"/>
          <w:rPrChange w:id="582" w:author="Perica, Tina" w:date="2020-05-28T17:06:00Z">
            <w:rPr/>
          </w:rPrChange>
        </w:rPr>
        <w:t xml:space="preserve">. </w:t>
      </w:r>
      <w:del w:id="583" w:author="Perica, Tina" w:date="2020-05-28T17:04:00Z">
        <w:r w:rsidDel="008C3410">
          <w:delText xml:space="preserve">We </w:delText>
        </w:r>
      </w:del>
      <w:ins w:id="584" w:author="Perica, Tina" w:date="2020-05-28T17:04:00Z">
        <w:r w:rsidR="008C3410">
          <w:t xml:space="preserve">The curves were fit </w:t>
        </w:r>
      </w:ins>
      <w:del w:id="585"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586" w:author="Perica, Tina" w:date="2020-05-28T17:05:00Z">
        <w:r w:rsidDel="008C3410">
          <w:delText xml:space="preserve"> </w:delText>
        </w:r>
      </w:del>
      <w:r>
        <w:t>If the estimated K</w:t>
      </w:r>
      <w:r w:rsidRPr="00F14D5D">
        <w:rPr>
          <w:vertAlign w:val="subscript"/>
        </w:rPr>
        <w:t>m</w:t>
      </w:r>
      <w:r>
        <w:t xml:space="preserve"> was higher than 1 μM, we repeated the time course kinetic experiments with higher concentration of Gsp1:GTP of approximately tenfold above the K</w:t>
      </w:r>
      <w:r w:rsidRPr="00F14D5D">
        <w:rPr>
          <w:vertAlign w:val="subscript"/>
        </w:rPr>
        <w:t>m</w:t>
      </w:r>
      <w:r>
        <w:t>. The Michaelis Menten k</w:t>
      </w:r>
      <w:r w:rsidRPr="00634E9B">
        <w:rPr>
          <w:vertAlign w:val="subscript"/>
        </w:rPr>
        <w:t>cat</w:t>
      </w:r>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fluorescence resonance energy transfer (FRET) based protocol</w:t>
      </w:r>
      <w:r w:rsidR="00186F9C">
        <w:t>{Klebe, 1995, r04255}</w:t>
      </w:r>
      <w:r>
        <w:t>. Each Gsp1 variant was purified as a Gsp1:GDP complex, as confirmed by reverse phase chromatography. Nucleotide exchange from GDP to mant-GTP (2'-(or-3')-O-(N-Methylanthraniloyl) Guanosine 5</w:t>
      </w:r>
      <w:r w:rsidR="00595E9E">
        <w:t>′</w:t>
      </w:r>
      <w:r>
        <w:t>-Triphosphate, CAT # NU-206L, Jena Biosciences) was monitored by measuring a decrease in intrinsic Gsp1 tryptophan fluorescence (295 nm excitation, 335 nm detection) due to FRET upon binding of the mant group. Each time course was measured in GEF assay buffer (40 mM HEPES pH 7.5, 100 mM NaCl, 4 mM MgCl</w:t>
      </w:r>
      <w:r w:rsidRPr="00634E9B">
        <w:rPr>
          <w:vertAlign w:val="subscript"/>
        </w:rPr>
        <w:t>2</w:t>
      </w:r>
      <w:r>
        <w:t xml:space="preserve">, 1 mM </w:t>
      </w:r>
      <w:r w:rsidRPr="00685266">
        <w:rPr>
          <w:lang w:val="en-GB"/>
        </w:rPr>
        <w:t>Dithiothreitol</w:t>
      </w:r>
      <w:r>
        <w:t>) with excess of mant-GTP. For most variants of Gsp1 we measured time courses at Gsp1:GDP concentrations ranging from 0.25 to 12 μM with an excess mant-GTP concentration of 200 μM. For Gsp1 variants with high K</w:t>
      </w:r>
      <w:r w:rsidRPr="00634E9B">
        <w:rPr>
          <w:vertAlign w:val="subscript"/>
        </w:rPr>
        <w:t>m</w:t>
      </w:r>
      <w:r>
        <w:t xml:space="preserve"> values that had to be measured at concentrations of up to 200 μM we used an excess of 1000 μM mant-GTP. All kinetic measurements were done at 30ºC in 100 μl reaction volume using 5 nM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nM </w:t>
      </w:r>
      <w:r w:rsidR="002A5CC9">
        <w:t>GEF</w:t>
      </w:r>
      <w:r>
        <w:t>. Data were collected in a Synergy H1 plate reader from BioTek, using Corning 3686 96-well half-area non-binding surface plates. For low concentrations of Gsp1:GDP the time course data were fit to a combination of two exponential decays:</w:t>
      </w:r>
    </w:p>
    <w:p w14:paraId="5A311DE2" w14:textId="77777777" w:rsidR="00EA1802" w:rsidRDefault="00EA1802" w:rsidP="00EA1802">
      <w:r>
        <w:t>Y = span1 * exp(k</w:t>
      </w:r>
      <w:r w:rsidRPr="00634E9B">
        <w:rPr>
          <w:vertAlign w:val="subscript"/>
        </w:rPr>
        <w:t>nucleotide exchange</w:t>
      </w:r>
      <w:r>
        <w:t xml:space="preserve"> * Time) + span2 * exp(k</w:t>
      </w:r>
      <w:r w:rsidRPr="00634E9B">
        <w:rPr>
          <w:vertAlign w:val="subscript"/>
        </w:rPr>
        <w:t>background</w:t>
      </w:r>
      <w:r>
        <w:t xml:space="preserve"> * Time) + fluorescence</w:t>
      </w:r>
      <w:r w:rsidRPr="007737C0">
        <w:rPr>
          <w:vertAlign w:val="subscript"/>
        </w:rPr>
        <w:t>plateau</w:t>
      </w:r>
    </w:p>
    <w:p w14:paraId="5427C0BD" w14:textId="58B415D5" w:rsidR="00EA1802" w:rsidRDefault="00EA1802" w:rsidP="00315BD7">
      <w:r>
        <w:t>where k</w:t>
      </w:r>
      <w:r w:rsidRPr="00634E9B">
        <w:rPr>
          <w:vertAlign w:val="subscript"/>
        </w:rPr>
        <w:t>nucleotide</w:t>
      </w:r>
      <w:r>
        <w:t xml:space="preserve"> </w:t>
      </w:r>
      <w:r w:rsidRPr="00634E9B">
        <w:rPr>
          <w:vertAlign w:val="subscript"/>
        </w:rPr>
        <w:t>exchange</w:t>
      </w:r>
      <w:r>
        <w:t xml:space="preserve"> is the rate constant of the GDP to mant-GTP exchange, k</w:t>
      </w:r>
      <w:r w:rsidRPr="00634E9B">
        <w:rPr>
          <w:vertAlign w:val="subscript"/>
        </w:rPr>
        <w:t>background</w:t>
      </w:r>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per Gsp1 point mutant for a range of substrate concentrations from [Gsp1:GDP] = 0.25 μM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Michaelis-Menten k</w:t>
      </w:r>
      <w:r w:rsidRPr="00E700DE">
        <w:rPr>
          <w:vertAlign w:val="subscript"/>
        </w:rPr>
        <w:t>cat</w:t>
      </w:r>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k</w:t>
      </w:r>
      <w:r w:rsidRPr="00E9214F">
        <w:rPr>
          <w:vertAlign w:val="subscript"/>
        </w:rPr>
        <w:t>cat</w:t>
      </w:r>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(k</w:t>
      </w:r>
      <w:r w:rsidRPr="00E9214F">
        <w:rPr>
          <w:vertAlign w:val="subscript"/>
        </w:rPr>
        <w:t>cat</w:t>
      </w:r>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4"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r w:rsidRPr="001961EB">
        <w:t>scores</w:t>
      </w:r>
      <w:r w:rsidR="00186F9C">
        <w:t>{Usaj,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Melero,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Danbi Kim, and Kale Kundert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Dave Agard</w:t>
      </w:r>
      <w:r w:rsidR="00A60051">
        <w:rPr>
          <w:rFonts w:cs="Times New Roman"/>
        </w:rPr>
        <w:t>,</w:t>
      </w:r>
      <w:r w:rsidR="00B9597C" w:rsidRPr="00217354">
        <w:rPr>
          <w:rFonts w:cs="Times New Roman"/>
        </w:rPr>
        <w:t xml:space="preserve"> Geeta Narlikar</w:t>
      </w:r>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Sir Henry Wel</w:t>
      </w:r>
      <w:r w:rsidR="00AE1480" w:rsidRPr="00217354">
        <w:rPr>
          <w:rFonts w:cs="Times New Roman"/>
        </w:rPr>
        <w:t>l</w:t>
      </w:r>
      <w:r w:rsidR="004D6EFF" w:rsidRPr="00217354">
        <w:rPr>
          <w:rFonts w:cs="Times New Roman"/>
        </w:rPr>
        <w:t xml:space="preserve">come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C.J.P.M. is a UCSF Discovery Fellow. T.K. is a Chan Zuckerberg Biohub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to</w:t>
      </w:r>
      <w:r w:rsidR="00482B18" w:rsidRPr="00217354">
        <w:rPr>
          <w:rFonts w:cs="Times New Roman"/>
        </w:rPr>
        <w:t xml:space="preserve">: </w:t>
      </w:r>
      <w:r w:rsidR="00B11A76" w:rsidRPr="00217354">
        <w:rPr>
          <w:rFonts w:cs="Times New Roman"/>
        </w:rPr>
        <w:t xml:space="preserve">Tanja Kortemme </w:t>
      </w:r>
      <w:r w:rsidR="00161276" w:rsidRPr="00161276">
        <w:rPr>
          <w:rFonts w:cs="Times New Roman"/>
        </w:rPr>
        <w:t xml:space="preserve">(kortemme@cgl.ucsf.edu) </w:t>
      </w:r>
      <w:r w:rsidR="00BC28B4">
        <w:rPr>
          <w:rFonts w:cs="Times New Roman"/>
        </w:rPr>
        <w:t>and Nevan Krogan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47" w:author="Christopher Mathy" w:date="2020-05-15T02:11:00Z" w:initials="CM">
    <w:p w14:paraId="64C5591F" w14:textId="2AD48D7D" w:rsidR="00476B55" w:rsidRDefault="00476B55">
      <w:pPr>
        <w:pStyle w:val="CommentText"/>
      </w:pPr>
      <w:r>
        <w:rPr>
          <w:rStyle w:val="CommentReference"/>
        </w:rPr>
        <w:annotationRef/>
      </w:r>
      <w:r>
        <w:t>The Switch I annotation in plot c is way too large, and it’s now different from what it was in the initial submission? Tina can you fix this please? I tried to open the illustrator file to fix it but illustrator says it can’t find one of the structure files (for plot a), so I wouldn’t be able to export the corrected png.</w:t>
      </w:r>
    </w:p>
    <w:p w14:paraId="2061F242" w14:textId="77777777" w:rsidR="00476B55" w:rsidRDefault="00476B55">
      <w:pPr>
        <w:pStyle w:val="CommentText"/>
      </w:pPr>
    </w:p>
    <w:p w14:paraId="2149DC44" w14:textId="06A8CF97" w:rsidR="00476B55" w:rsidRDefault="00476B55">
      <w:pPr>
        <w:pStyle w:val="CommentText"/>
      </w:pPr>
      <w:r>
        <w:t>The correct residues for the switch loops are:</w:t>
      </w:r>
    </w:p>
    <w:p w14:paraId="55C9AAD8" w14:textId="77777777" w:rsidR="00476B55" w:rsidRDefault="00476B55" w:rsidP="00944FEF">
      <w:pPr>
        <w:pStyle w:val="CommentText"/>
      </w:pPr>
      <w:r>
        <w:t>Switch I - 39-45</w:t>
      </w:r>
    </w:p>
    <w:p w14:paraId="26964D3F" w14:textId="34AC12CF" w:rsidR="00476B55" w:rsidRDefault="00476B55" w:rsidP="00944FEF">
      <w:pPr>
        <w:pStyle w:val="CommentText"/>
      </w:pPr>
      <w:r>
        <w:t>Switch II - 67-75</w:t>
      </w:r>
    </w:p>
  </w:comment>
  <w:comment w:id="352" w:author="Christopher Mathy" w:date="2020-05-04T22:03:00Z" w:initials="CM">
    <w:p w14:paraId="675E66C3" w14:textId="77777777" w:rsidR="00476B55" w:rsidRDefault="00476B55"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w:t>
      </w:r>
    </w:p>
  </w:comment>
  <w:comment w:id="353" w:author="Tanja Kortemme" w:date="2020-05-16T11:04:00Z" w:initials="MOU">
    <w:p w14:paraId="389BAD2B" w14:textId="7B693820" w:rsidR="00476B55" w:rsidRDefault="00476B55">
      <w:pPr>
        <w:pStyle w:val="CommentText"/>
      </w:pPr>
      <w:r>
        <w:rPr>
          <w:rStyle w:val="CommentReference"/>
        </w:rPr>
        <w:annotationRef/>
      </w:r>
      <w:r>
        <w:t>Need number or range</w:t>
      </w:r>
    </w:p>
  </w:comment>
  <w:comment w:id="362" w:author="Christopher Mathy" w:date="2020-05-15T02:03:00Z" w:initials="CM">
    <w:p w14:paraId="72FA9970" w14:textId="41147376" w:rsidR="00476B55" w:rsidRDefault="00476B55">
      <w:pPr>
        <w:pStyle w:val="CommentText"/>
      </w:pPr>
      <w:r>
        <w:rPr>
          <w:rStyle w:val="CommentReference"/>
        </w:rPr>
        <w:annotationRef/>
      </w:r>
      <w:r>
        <w:t>Does plot c need to be remade with different error bars?</w:t>
      </w:r>
    </w:p>
  </w:comment>
  <w:comment w:id="368" w:author="Christopher Mathy" w:date="2020-05-14T10:29:00Z" w:initials="CM">
    <w:p w14:paraId="6A931032" w14:textId="42A1547B" w:rsidR="00476B55" w:rsidRDefault="00476B55">
      <w:pPr>
        <w:pStyle w:val="CommentText"/>
      </w:pPr>
      <w:r>
        <w:rPr>
          <w:rStyle w:val="CommentReference"/>
        </w:rPr>
        <w:annotationRef/>
      </w:r>
      <w:r>
        <w:t>Took this out of the Fig 4 caption, needs to be merged with the text, as some of it may be redundant</w:t>
      </w:r>
    </w:p>
  </w:comment>
  <w:comment w:id="394" w:author="Christopher Mathy" w:date="2020-05-06T14:49:00Z" w:initials="CM">
    <w:p w14:paraId="284A7DAE" w14:textId="77777777" w:rsidR="00476B55" w:rsidRDefault="00476B55"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396" w:author="Christopher Mathy" w:date="2020-05-06T14:52:00Z" w:initials="CM">
    <w:p w14:paraId="691CDF6B" w14:textId="77777777" w:rsidR="00476B55" w:rsidRDefault="00476B55"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476B55" w:rsidRDefault="00476B55" w:rsidP="00C80AED">
      <w:pPr>
        <w:pStyle w:val="CommentText"/>
      </w:pPr>
    </w:p>
    <w:p w14:paraId="7A40891A" w14:textId="77777777" w:rsidR="00476B55" w:rsidRDefault="00476B55"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6964D3F" w15:done="0"/>
  <w15:commentEx w15:paraId="675E66C3" w15:done="0"/>
  <w15:commentEx w15:paraId="389BAD2B" w15:done="0"/>
  <w15:commentEx w15:paraId="72FA9970" w15:done="0"/>
  <w15:commentEx w15:paraId="6A931032"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878C4" w16cex:dateUtc="2020-05-15T09:11:00Z"/>
  <w16cex:commentExtensible w16cex:durableId="226876E9" w16cex:dateUtc="2020-05-15T09:03:00Z"/>
  <w16cex:commentExtensible w16cex:durableId="22679C14" w16cex:dateUtc="2020-05-14T1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6964D3F" w16cid:durableId="226878C4"/>
  <w16cid:commentId w16cid:paraId="675E66C3" w16cid:durableId="225B0FBF"/>
  <w16cid:commentId w16cid:paraId="389BAD2B" w16cid:durableId="226A4720"/>
  <w16cid:commentId w16cid:paraId="72FA9970" w16cid:durableId="226876E9"/>
  <w16cid:commentId w16cid:paraId="6A931032" w16cid:durableId="22679C14"/>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EE892E" w14:textId="77777777" w:rsidR="00796B6A" w:rsidRDefault="00796B6A">
      <w:pPr>
        <w:spacing w:after="0" w:line="240" w:lineRule="auto"/>
      </w:pPr>
      <w:r>
        <w:separator/>
      </w:r>
    </w:p>
  </w:endnote>
  <w:endnote w:type="continuationSeparator" w:id="0">
    <w:p w14:paraId="3C51EE7A" w14:textId="77777777" w:rsidR="00796B6A" w:rsidRDefault="00796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476B55" w:rsidRDefault="00476B55">
    <w:pPr>
      <w:framePr w:wrap="around" w:vAnchor="text" w:hAnchor="margin" w:xAlign="outside" w:y="1"/>
    </w:pPr>
    <w:r>
      <w:fldChar w:fldCharType="begin"/>
    </w:r>
    <w:r>
      <w:instrText xml:space="preserve">PAGE  </w:instrText>
    </w:r>
    <w:r>
      <w:fldChar w:fldCharType="end"/>
    </w:r>
  </w:p>
  <w:p w14:paraId="6307076A" w14:textId="77777777" w:rsidR="00476B55" w:rsidRDefault="00476B55">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997CA5" w:rsidRDefault="00997CA5" w:rsidP="000E0829">
    <w:pPr>
      <w:ind w:right="360"/>
      <w:jc w:val="center"/>
      <w:rPr>
        <w:ins w:id="257" w:author="Perica, Tina" w:date="2020-05-28T17:06:00Z"/>
        <w:rFonts w:cs="Arial"/>
        <w:sz w:val="20"/>
        <w:szCs w:val="20"/>
      </w:rPr>
    </w:pPr>
  </w:p>
  <w:p w14:paraId="1FAADBA4" w14:textId="0FDA8C43" w:rsidR="00476B55" w:rsidRPr="00FB3F02" w:rsidRDefault="00476B55"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02F00" w14:textId="77777777" w:rsidR="00796B6A" w:rsidRDefault="00796B6A">
      <w:pPr>
        <w:spacing w:after="0" w:line="240" w:lineRule="auto"/>
      </w:pPr>
      <w:r>
        <w:separator/>
      </w:r>
    </w:p>
  </w:footnote>
  <w:footnote w:type="continuationSeparator" w:id="0">
    <w:p w14:paraId="4983F55E" w14:textId="77777777" w:rsidR="00796B6A" w:rsidRDefault="00796B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0"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19"/>
  </w:num>
  <w:num w:numId="5">
    <w:abstractNumId w:val="12"/>
  </w:num>
  <w:num w:numId="6">
    <w:abstractNumId w:val="6"/>
  </w:num>
  <w:num w:numId="7">
    <w:abstractNumId w:val="21"/>
  </w:num>
  <w:num w:numId="8">
    <w:abstractNumId w:val="10"/>
  </w:num>
  <w:num w:numId="9">
    <w:abstractNumId w:val="13"/>
  </w:num>
  <w:num w:numId="10">
    <w:abstractNumId w:val="16"/>
  </w:num>
  <w:num w:numId="11">
    <w:abstractNumId w:val="14"/>
  </w:num>
  <w:num w:numId="12">
    <w:abstractNumId w:val="15"/>
  </w:num>
  <w:num w:numId="13">
    <w:abstractNumId w:val="17"/>
  </w:num>
  <w:num w:numId="14">
    <w:abstractNumId w:val="18"/>
  </w:num>
  <w:num w:numId="15">
    <w:abstractNumId w:val="11"/>
  </w:num>
  <w:num w:numId="16">
    <w:abstractNumId w:val="1"/>
  </w:num>
  <w:num w:numId="17">
    <w:abstractNumId w:val="8"/>
  </w:num>
  <w:num w:numId="18">
    <w:abstractNumId w:val="20"/>
  </w:num>
  <w:num w:numId="19">
    <w:abstractNumId w:val="4"/>
  </w:num>
  <w:num w:numId="20">
    <w:abstractNumId w:val="7"/>
  </w:num>
  <w:num w:numId="21">
    <w:abstractNumId w:val="5"/>
  </w:num>
  <w:num w:numId="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50EA"/>
    <w:rsid w:val="00095260"/>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687D"/>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3671"/>
    <w:rsid w:val="002C3EE6"/>
    <w:rsid w:val="002C43EF"/>
    <w:rsid w:val="002C47BB"/>
    <w:rsid w:val="002C4C9F"/>
    <w:rsid w:val="002C4E3E"/>
    <w:rsid w:val="002C5062"/>
    <w:rsid w:val="002C5BA3"/>
    <w:rsid w:val="002C6794"/>
    <w:rsid w:val="002C6BF0"/>
    <w:rsid w:val="002C6C57"/>
    <w:rsid w:val="002C706C"/>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9F9"/>
    <w:rsid w:val="00335D45"/>
    <w:rsid w:val="00336672"/>
    <w:rsid w:val="00336793"/>
    <w:rsid w:val="00336F27"/>
    <w:rsid w:val="00337DE4"/>
    <w:rsid w:val="0034013F"/>
    <w:rsid w:val="003401DE"/>
    <w:rsid w:val="003403B1"/>
    <w:rsid w:val="0034060B"/>
    <w:rsid w:val="003407F3"/>
    <w:rsid w:val="0034082E"/>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7AD"/>
    <w:rsid w:val="003C0985"/>
    <w:rsid w:val="003C0A8A"/>
    <w:rsid w:val="003C10ED"/>
    <w:rsid w:val="003C16BE"/>
    <w:rsid w:val="003C1C44"/>
    <w:rsid w:val="003C1F32"/>
    <w:rsid w:val="003C20D0"/>
    <w:rsid w:val="003C2948"/>
    <w:rsid w:val="003C4093"/>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B7E"/>
    <w:rsid w:val="00445DDD"/>
    <w:rsid w:val="00446105"/>
    <w:rsid w:val="004467FC"/>
    <w:rsid w:val="004468D8"/>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A01"/>
    <w:rsid w:val="004E6B18"/>
    <w:rsid w:val="004E70E1"/>
    <w:rsid w:val="004E71DA"/>
    <w:rsid w:val="004E72D2"/>
    <w:rsid w:val="004E7455"/>
    <w:rsid w:val="004E7518"/>
    <w:rsid w:val="004E77E5"/>
    <w:rsid w:val="004E77F9"/>
    <w:rsid w:val="004E78BE"/>
    <w:rsid w:val="004F0690"/>
    <w:rsid w:val="004F07AD"/>
    <w:rsid w:val="004F07DE"/>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75"/>
    <w:rsid w:val="00885D9F"/>
    <w:rsid w:val="00885FA3"/>
    <w:rsid w:val="00886072"/>
    <w:rsid w:val="0088623A"/>
    <w:rsid w:val="00886B57"/>
    <w:rsid w:val="00886E4B"/>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E69"/>
    <w:rsid w:val="008E4FCB"/>
    <w:rsid w:val="008E5A0D"/>
    <w:rsid w:val="008E5CDF"/>
    <w:rsid w:val="008E6259"/>
    <w:rsid w:val="008E64F5"/>
    <w:rsid w:val="008E6E48"/>
    <w:rsid w:val="008E6E57"/>
    <w:rsid w:val="008E6FF7"/>
    <w:rsid w:val="008E76BC"/>
    <w:rsid w:val="008E7938"/>
    <w:rsid w:val="008F0EEB"/>
    <w:rsid w:val="008F16F5"/>
    <w:rsid w:val="008F192F"/>
    <w:rsid w:val="008F1F26"/>
    <w:rsid w:val="008F2225"/>
    <w:rsid w:val="008F23E1"/>
    <w:rsid w:val="008F40CA"/>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22"/>
    <w:rsid w:val="00983490"/>
    <w:rsid w:val="00983980"/>
    <w:rsid w:val="00983F51"/>
    <w:rsid w:val="00984DA5"/>
    <w:rsid w:val="009850B0"/>
    <w:rsid w:val="009851F4"/>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52FD"/>
    <w:rsid w:val="00B35DBE"/>
    <w:rsid w:val="00B3664C"/>
    <w:rsid w:val="00B36874"/>
    <w:rsid w:val="00B36D06"/>
    <w:rsid w:val="00B372D8"/>
    <w:rsid w:val="00B37888"/>
    <w:rsid w:val="00B37C15"/>
    <w:rsid w:val="00B40084"/>
    <w:rsid w:val="00B405F2"/>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F60"/>
    <w:rsid w:val="00B81489"/>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601"/>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3079"/>
    <w:rsid w:val="00D43239"/>
    <w:rsid w:val="00D438EB"/>
    <w:rsid w:val="00D43A90"/>
    <w:rsid w:val="00D44707"/>
    <w:rsid w:val="00D448CE"/>
    <w:rsid w:val="00D449E3"/>
    <w:rsid w:val="00D44A47"/>
    <w:rsid w:val="00D44CFB"/>
    <w:rsid w:val="00D45544"/>
    <w:rsid w:val="00D4576B"/>
    <w:rsid w:val="00D45BC6"/>
    <w:rsid w:val="00D460F0"/>
    <w:rsid w:val="00D46EC4"/>
    <w:rsid w:val="00D4788F"/>
    <w:rsid w:val="00D47ABE"/>
    <w:rsid w:val="00D47E1C"/>
    <w:rsid w:val="00D507B0"/>
    <w:rsid w:val="00D5092E"/>
    <w:rsid w:val="00D50F59"/>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61"/>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EF34D0"/>
    <w:pPr>
      <w:spacing w:line="360" w:lineRule="auto"/>
    </w:pPr>
    <w:rPr>
      <w:bCs/>
      <w:color w:val="000000" w:themeColor="text1"/>
      <w:szCs w:val="18"/>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11/relationships/commentsExtended" Target="commentsExtended.xm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yperlink" Target="https://github.com/tinaperica/Gsp1_manuscript/tree/master/Scripts/kinetic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1.png"/><Relationship Id="rId33" Type="http://schemas.openxmlformats.org/officeDocument/2006/relationships/hyperlink" Target="https://web.expasy.org/protparam/" TargetMode="External"/><Relationship Id="rId2" Type="http://schemas.openxmlformats.org/officeDocument/2006/relationships/numbering" Target="numbering.xml"/><Relationship Id="rId16" Type="http://schemas.openxmlformats.org/officeDocument/2006/relationships/image" Target="media/image6.png"/><Relationship Id="rId20" Type="http://schemas.microsoft.com/office/2018/08/relationships/commentsExtensible" Target="commentsExtensible.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github.com/tinaperica/Gsp1_manuscript/tree/master/Scripts/E-MAP/correlation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microsoft.com/office/2011/relationships/people" Target="people.xml"/><Relationship Id="rId10" Type="http://schemas.openxmlformats.org/officeDocument/2006/relationships/footer" Target="footer1.xml"/><Relationship Id="rId19" Type="http://schemas.microsoft.com/office/2016/09/relationships/commentsIds" Target="commentsIds.xml"/><Relationship Id="rId31" Type="http://schemas.openxmlformats.org/officeDocument/2006/relationships/hyperlink" Target="https://github.com/tinaperica/Gsp1_manuscript/tree/master/Scripts/SGA_Scali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github.com/tinaperica/Gsp1_manuscript/tree/master/Scripts/E-MAP" TargetMode="External"/><Relationship Id="rId35" Type="http://schemas.openxmlformats.org/officeDocument/2006/relationships/fontTable" Target="fontTable.xml"/><Relationship Id="rId8" Type="http://schemas.openxmlformats.org/officeDocument/2006/relationships/hyperlink" Target="mailto:kortemme@cgl.ucsf.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73A1-129B-B841-8696-A0B47CD0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13921</Words>
  <Characters>79356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93091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3</cp:revision>
  <cp:lastPrinted>2020-01-01T22:53:00Z</cp:lastPrinted>
  <dcterms:created xsi:type="dcterms:W3CDTF">2020-06-08T02:14:00Z</dcterms:created>
  <dcterms:modified xsi:type="dcterms:W3CDTF">2020-06-08T23:18:00Z</dcterms:modified>
  <cp:category/>
</cp:coreProperties>
</file>