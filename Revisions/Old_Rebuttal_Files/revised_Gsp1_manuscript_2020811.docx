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66FF6A10" w:rsidR="001D5916" w:rsidRPr="00970051" w:rsidRDefault="001D5916" w:rsidP="00317347">
      <w:r>
        <w:t>* Correspondence:</w:t>
      </w:r>
      <w:del w:id="24" w:author="Perica, Tina" w:date="2020-07-10T14:04:00Z">
        <w:r w:rsidDel="00792A6D">
          <w:delText xml:space="preserve"> </w:delText>
        </w:r>
        <w:r w:rsidR="00D4299D" w:rsidRPr="00792A6D" w:rsidDel="00792A6D">
          <w:rPr>
            <w:color w:val="000000" w:themeColor="text1"/>
            <w:rPrChange w:id="25" w:author="Perica, Tina" w:date="2020-07-10T14:04:00Z">
              <w:rPr/>
            </w:rPrChange>
          </w:rPr>
          <w:fldChar w:fldCharType="begin"/>
        </w:r>
        <w:r w:rsidR="00D4299D" w:rsidRPr="00792A6D" w:rsidDel="00792A6D">
          <w:rPr>
            <w:color w:val="000000" w:themeColor="text1"/>
            <w:rPrChange w:id="26" w:author="Perica, Tina" w:date="2020-07-10T14:04:00Z">
              <w:rPr/>
            </w:rPrChange>
          </w:rPr>
          <w:delInstrText xml:space="preserve"> HYPERLINK "mailto:kortemme@cgl.ucsf.edu" </w:delInstrText>
        </w:r>
        <w:r w:rsidR="00D4299D" w:rsidRPr="00792A6D" w:rsidDel="00792A6D">
          <w:rPr>
            <w:color w:val="000000" w:themeColor="text1"/>
            <w:rPrChange w:id="27" w:author="Perica, Tina" w:date="2020-07-10T14:04:00Z">
              <w:rPr>
                <w:rStyle w:val="Hyperlink"/>
              </w:rPr>
            </w:rPrChange>
          </w:rPr>
          <w:fldChar w:fldCharType="separate"/>
        </w:r>
        <w:r w:rsidR="0079259F" w:rsidRPr="00792A6D" w:rsidDel="00792A6D">
          <w:rPr>
            <w:rStyle w:val="Hyperlink"/>
            <w:color w:val="000000" w:themeColor="text1"/>
            <w:rPrChange w:id="28" w:author="Perica, Tina" w:date="2020-07-10T14:04:00Z">
              <w:rPr>
                <w:rStyle w:val="Hyperlink"/>
              </w:rPr>
            </w:rPrChange>
          </w:rPr>
          <w:delText>kortemme@cgl.ucsf.edu</w:delText>
        </w:r>
        <w:r w:rsidR="00D4299D" w:rsidRPr="00792A6D" w:rsidDel="00792A6D">
          <w:rPr>
            <w:rStyle w:val="Hyperlink"/>
            <w:color w:val="000000" w:themeColor="text1"/>
            <w:rPrChange w:id="29" w:author="Perica, Tina" w:date="2020-07-10T14:04:00Z">
              <w:rPr>
                <w:rStyle w:val="Hyperlink"/>
              </w:rPr>
            </w:rPrChange>
          </w:rPr>
          <w:fldChar w:fldCharType="end"/>
        </w:r>
      </w:del>
      <w:r w:rsidR="00792A6D">
        <w:t xml:space="preserve"> </w:t>
      </w:r>
      <w:r w:rsidR="00792A6D" w:rsidRPr="00792A6D">
        <w:t>kortemme@cgl.ucsf.edu</w:t>
      </w:r>
      <w:r w:rsidR="00792A6D">
        <w:t>,</w:t>
      </w:r>
      <w:del w:id="30" w:author="Perica, Tina" w:date="2020-07-10T14:04:00Z">
        <w:r w:rsidR="0079259F" w:rsidDel="00792A6D">
          <w:delText>,</w:delText>
        </w:r>
      </w:del>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66C0D36F">
            <wp:extent cx="3233708" cy="268161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33708" cy="2681612"/>
                    </a:xfrm>
                    <a:prstGeom prst="rect">
                      <a:avLst/>
                    </a:prstGeom>
                  </pic:spPr>
                </pic:pic>
              </a:graphicData>
            </a:graphic>
          </wp:inline>
        </w:drawing>
      </w:r>
    </w:p>
    <w:p w14:paraId="42254DA9" w14:textId="1D1790E7" w:rsidR="00BD65A4" w:rsidRDefault="00711AF2" w:rsidP="00EA1802">
      <w:pPr>
        <w:pStyle w:val="Heading1"/>
      </w:pPr>
      <w:bookmarkStart w:id="31"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31"/>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4478386D" w:rsidR="00643DF7" w:rsidRPr="000932E9" w:rsidRDefault="00643DF7" w:rsidP="00643DF7">
      <w:pPr>
        <w:rPr>
          <w:b/>
        </w:rPr>
      </w:pPr>
      <w:r w:rsidRPr="005264E3">
        <w:rPr>
          <w:b/>
        </w:rPr>
        <w:t>T</w:t>
      </w:r>
      <w:r w:rsidRPr="000932E9">
        <w:rPr>
          <w:b/>
        </w:rPr>
        <w:t xml:space="preserve">argeted perturbations to </w:t>
      </w:r>
      <w:r>
        <w:rPr>
          <w:b/>
        </w:rPr>
        <w:t xml:space="preserve">GTPase </w:t>
      </w:r>
      <w:del w:id="32" w:author="Perica, Tina" w:date="2020-08-19T10:45:00Z">
        <w:r w:rsidR="004B6424" w:rsidDel="00EB6FF5">
          <w:rPr>
            <w:b/>
          </w:rPr>
          <w:delText xml:space="preserve">interaction </w:delText>
        </w:r>
      </w:del>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65A0A9C1"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ins w:id="33" w:author="Perica, Tina" w:date="2020-08-17T12:53:00Z">
        <w:r w:rsidR="00324241">
          <w:rPr>
            <w:b/>
          </w:rPr>
          <w:t>2</w:t>
        </w:r>
      </w:ins>
      <w:del w:id="34" w:author="Perica, Tina" w:date="2020-08-17T12:53:00Z">
        <w:r w:rsidR="00AE7C64" w:rsidDel="00324241">
          <w:rPr>
            <w:b/>
          </w:rPr>
          <w:delText>1</w:delText>
        </w:r>
      </w:del>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4367C312"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35" w:author="Perica, Tina" w:date="2020-05-01T11:48:00Z">
        <w:r w:rsidR="00C83776" w:rsidRPr="00970740" w:rsidDel="0040180D">
          <w:rPr>
            <w:color w:val="FF0000"/>
            <w:rPrChange w:id="36" w:author="Perica, Tina" w:date="2020-05-03T21:07:00Z">
              <w:rPr/>
            </w:rPrChange>
          </w:rPr>
          <w:delText>changes to</w:delText>
        </w:r>
      </w:del>
      <w:ins w:id="37" w:author="Perica, Tina" w:date="2020-05-01T11:48:00Z">
        <w:r w:rsidR="0040180D" w:rsidRPr="00970740">
          <w:rPr>
            <w:color w:val="FF0000"/>
            <w:rPrChange w:id="38" w:author="Perica, Tina" w:date="2020-05-03T21:07:00Z">
              <w:rPr/>
            </w:rPrChange>
          </w:rPr>
          <w:t>how</w:t>
        </w:r>
      </w:ins>
      <w:r w:rsidR="00C83776" w:rsidRPr="00970740">
        <w:rPr>
          <w:color w:val="FF0000"/>
          <w:rPrChange w:id="39" w:author="Perica, Tina" w:date="2020-05-03T21:07:00Z">
            <w:rPr/>
          </w:rPrChange>
        </w:rPr>
        <w:t xml:space="preserve"> the physical</w:t>
      </w:r>
      <w:ins w:id="40" w:author="Perica, Tina" w:date="2020-07-01T15:35:00Z">
        <w:r w:rsidR="00FA3B67">
          <w:rPr>
            <w:color w:val="FF0000"/>
          </w:rPr>
          <w:t xml:space="preserve"> protein</w:t>
        </w:r>
      </w:ins>
      <w:r w:rsidR="00C83776" w:rsidRPr="00970740">
        <w:rPr>
          <w:color w:val="FF0000"/>
          <w:rPrChange w:id="41" w:author="Perica, Tina" w:date="2020-05-03T21:07:00Z">
            <w:rPr/>
          </w:rPrChange>
        </w:rPr>
        <w:t xml:space="preserve"> interaction network</w:t>
      </w:r>
      <w:ins w:id="42" w:author="Perica, Tina" w:date="2020-05-01T11:49:00Z">
        <w:r w:rsidR="0040180D" w:rsidRPr="00970740">
          <w:rPr>
            <w:color w:val="FF0000"/>
            <w:rPrChange w:id="43" w:author="Perica, Tina" w:date="2020-05-03T21:07:00Z">
              <w:rPr/>
            </w:rPrChange>
          </w:rPr>
          <w:t xml:space="preserve"> of Gsp1 changes</w:t>
        </w:r>
      </w:ins>
      <w:r w:rsidR="00CF2930" w:rsidRPr="00970740">
        <w:rPr>
          <w:color w:val="FF0000"/>
          <w:rPrChange w:id="44" w:author="Perica, Tina" w:date="2020-05-03T21:07:00Z">
            <w:rPr/>
          </w:rPrChange>
        </w:rPr>
        <w:t xml:space="preserve"> in response to the</w:t>
      </w:r>
      <w:ins w:id="45" w:author="Perica, Tina" w:date="2020-05-01T11:49:00Z">
        <w:r w:rsidR="0040180D" w:rsidRPr="00970740">
          <w:rPr>
            <w:color w:val="FF0000"/>
            <w:rPrChange w:id="46" w:author="Perica, Tina" w:date="2020-05-03T21:07:00Z">
              <w:rPr/>
            </w:rPrChange>
          </w:rPr>
          <w:t xml:space="preserve"> interface point</w:t>
        </w:r>
      </w:ins>
      <w:r w:rsidR="00CF2930" w:rsidRPr="00970740">
        <w:rPr>
          <w:color w:val="FF0000"/>
          <w:rPrChange w:id="47" w:author="Perica, Tina" w:date="2020-05-03T21:07:00Z">
            <w:rPr/>
          </w:rPrChange>
        </w:rPr>
        <w:t xml:space="preserve"> mutations</w:t>
      </w:r>
      <w:ins w:id="48" w:author="Perica, Tina" w:date="2020-08-19T10:46:00Z">
        <w:r w:rsidR="009228F6">
          <w:rPr>
            <w:color w:val="FF0000"/>
          </w:rPr>
          <w:t xml:space="preserve"> when </w:t>
        </w:r>
        <w:r w:rsidR="009228F6">
          <w:rPr>
            <w:szCs w:val="22"/>
          </w:rPr>
          <w:t>all binding partners are present at their endogenous levels</w:t>
        </w:r>
      </w:ins>
      <w:del w:id="49"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50" w:author="Perica, Tina" w:date="2020-07-01T14:51:00Z">
        <w:r w:rsidR="00511095" w:rsidDel="00707BAF">
          <w:delText xml:space="preserve">each </w:delText>
        </w:r>
      </w:del>
      <w:ins w:id="51" w:author="Perica, Tina" w:date="2020-07-01T14:51:00Z">
        <w:r w:rsidR="00707BAF">
          <w:t>316 high-</w:t>
        </w:r>
        <w:r w:rsidR="00707BAF">
          <w:lastRenderedPageBreak/>
          <w:t>confidence</w:t>
        </w:r>
      </w:ins>
      <w:del w:id="52"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53" w:author="Perica, Tina" w:date="2020-08-19T12:06:00Z">
        <w:r w:rsidR="00276482">
          <w:rPr>
            <w:color w:val="FF0000"/>
          </w:rPr>
          <w:t>We quantified</w:t>
        </w:r>
      </w:ins>
      <w:ins w:id="54" w:author="Perica, Tina" w:date="2020-05-01T11:56:00Z">
        <w:r w:rsidR="003F7D48" w:rsidRPr="00787C40">
          <w:rPr>
            <w:color w:val="FF0000"/>
          </w:rPr>
          <w:t xml:space="preserve"> the abundance change</w:t>
        </w:r>
      </w:ins>
      <w:ins w:id="55" w:author="Perica, Tina" w:date="2020-05-01T11:57:00Z">
        <w:r w:rsidR="003F7D48" w:rsidRPr="00787C40">
          <w:rPr>
            <w:color w:val="FF0000"/>
          </w:rPr>
          <w:t xml:space="preserve">s of </w:t>
        </w:r>
      </w:ins>
      <w:ins w:id="56" w:author="Perica, Tina" w:date="2020-08-19T12:07:00Z">
        <w:r w:rsidR="00CC4F4A">
          <w:rPr>
            <w:color w:val="FF0000"/>
          </w:rPr>
          <w:t>six of the 16 Gsp1 binding partners for which we had structural information and that w</w:t>
        </w:r>
      </w:ins>
      <w:ins w:id="57" w:author="Perica, Tina" w:date="2020-08-19T12:08:00Z">
        <w:r w:rsidR="00CC4F4A">
          <w:rPr>
            <w:color w:val="FF0000"/>
          </w:rPr>
          <w:t>ere robustly observable in the AP-MS data for both Gsp1 wild type and mutants</w:t>
        </w:r>
      </w:ins>
      <w:ins w:id="58" w:author="Perica, Tina" w:date="2020-08-19T12:09:00Z">
        <w:r w:rsidR="00CC4F4A">
          <w:rPr>
            <w:color w:val="FF0000"/>
          </w:rPr>
          <w:t>:</w:t>
        </w:r>
      </w:ins>
      <w:ins w:id="59" w:author="Perica, Tina" w:date="2020-08-19T12:08:00Z">
        <w:r w:rsidR="00CC4F4A">
          <w:rPr>
            <w:color w:val="FF0000"/>
          </w:rPr>
          <w:t xml:space="preserve"> </w:t>
        </w:r>
      </w:ins>
      <w:proofErr w:type="spellStart"/>
      <w:ins w:id="60" w:author="Perica, Tina" w:date="2020-05-01T11:57:00Z">
        <w:r w:rsidR="003F7D48" w:rsidRPr="00787C40">
          <w:rPr>
            <w:color w:val="FF0000"/>
          </w:rPr>
          <w:t>the</w:t>
        </w:r>
        <w:proofErr w:type="spellEnd"/>
        <w:r w:rsidR="003F7D48" w:rsidRPr="00787C40">
          <w:rPr>
            <w:color w:val="FF0000"/>
          </w:rPr>
          <w:t xml:space="preserve"> </w:t>
        </w:r>
      </w:ins>
      <w:ins w:id="61" w:author="Perica, Tina" w:date="2020-07-01T15:36:00Z">
        <w:r w:rsidR="00FA3B67">
          <w:rPr>
            <w:color w:val="FF0000"/>
          </w:rPr>
          <w:t>two</w:t>
        </w:r>
      </w:ins>
      <w:ins w:id="62" w:author="Perica, Tina" w:date="2020-07-01T15:37:00Z">
        <w:r w:rsidR="00FA3B67">
          <w:rPr>
            <w:color w:val="FF0000"/>
          </w:rPr>
          <w:t xml:space="preserve"> </w:t>
        </w:r>
      </w:ins>
      <w:ins w:id="63" w:author="Perica, Tina" w:date="2020-05-01T11:57:00Z">
        <w:r w:rsidR="003F7D48" w:rsidRPr="00787C40">
          <w:rPr>
            <w:color w:val="FF0000"/>
          </w:rPr>
          <w:t xml:space="preserve">core regulators Rna1 (GAP) and Srm1 (GEF), </w:t>
        </w:r>
      </w:ins>
      <w:ins w:id="64" w:author="Perica, Tina" w:date="2020-05-09T18:26:00Z">
        <w:r w:rsidR="004733B8">
          <w:rPr>
            <w:color w:val="FF0000"/>
          </w:rPr>
          <w:t xml:space="preserve">as well as </w:t>
        </w:r>
      </w:ins>
      <w:ins w:id="65" w:author="Perica, Tina" w:date="2020-07-01T15:37:00Z">
        <w:r w:rsidR="00FA3B67">
          <w:rPr>
            <w:color w:val="FF0000"/>
          </w:rPr>
          <w:t>four</w:t>
        </w:r>
      </w:ins>
      <w:ins w:id="66" w:author="Perica, Tina" w:date="2020-05-01T11:57:00Z">
        <w:r w:rsidR="003F7D48" w:rsidRPr="00787C40">
          <w:rPr>
            <w:color w:val="FF0000"/>
          </w:rPr>
          <w:t xml:space="preserve"> effectors Yrb1, Kap95, Pse1 and Srp1</w:t>
        </w:r>
      </w:ins>
      <w:ins w:id="67" w:author="Perica, Tina" w:date="2020-08-19T12:09:00Z">
        <w:r w:rsidR="00CC4F4A">
          <w:rPr>
            <w:color w:val="FF0000"/>
          </w:rPr>
          <w:t xml:space="preserve"> (data for </w:t>
        </w:r>
      </w:ins>
      <w:ins w:id="68" w:author="Perica, Tina" w:date="2020-08-19T12:12:00Z">
        <w:r w:rsidR="00062B24">
          <w:rPr>
            <w:color w:val="FF0000"/>
          </w:rPr>
          <w:t>all</w:t>
        </w:r>
      </w:ins>
      <w:ins w:id="69" w:author="Perica, Tina" w:date="2020-08-19T12:09:00Z">
        <w:r w:rsidR="00CC4F4A">
          <w:rPr>
            <w:color w:val="FF0000"/>
          </w:rPr>
          <w:t xml:space="preserve"> prey proteins are in </w:t>
        </w:r>
        <w:r w:rsidR="00CC4F4A" w:rsidRPr="00062B24">
          <w:rPr>
            <w:b/>
            <w:bCs/>
            <w:color w:val="FF0000"/>
            <w:rPrChange w:id="70" w:author="Perica, Tina" w:date="2020-08-19T12:12:00Z">
              <w:rPr>
                <w:color w:val="FF0000"/>
              </w:rPr>
            </w:rPrChange>
          </w:rPr>
          <w:t xml:space="preserve">Supplementary File </w:t>
        </w:r>
      </w:ins>
      <w:ins w:id="71" w:author="Perica, Tina" w:date="2020-08-19T12:12:00Z">
        <w:r w:rsidR="008E5760" w:rsidRPr="00062B24">
          <w:rPr>
            <w:b/>
            <w:bCs/>
            <w:color w:val="FF0000"/>
            <w:rPrChange w:id="72" w:author="Perica, Tina" w:date="2020-08-19T12:12:00Z">
              <w:rPr>
                <w:color w:val="FF0000"/>
              </w:rPr>
            </w:rPrChange>
          </w:rPr>
          <w:t>4</w:t>
        </w:r>
        <w:r w:rsidR="008E5760">
          <w:rPr>
            <w:color w:val="FF0000"/>
          </w:rPr>
          <w:t xml:space="preserve">, </w:t>
        </w:r>
        <w:r w:rsidR="006D7408" w:rsidRPr="00D1575F">
          <w:rPr>
            <w:b/>
            <w:bCs/>
            <w:color w:val="FF0000"/>
            <w:rPrChange w:id="73" w:author="Perica, Tina" w:date="2020-08-19T12:12:00Z">
              <w:rPr>
                <w:color w:val="FF0000"/>
              </w:rPr>
            </w:rPrChange>
          </w:rPr>
          <w:t>Extended Data Figs.</w:t>
        </w:r>
        <w:r w:rsidR="006D7408">
          <w:rPr>
            <w:color w:val="FF0000"/>
          </w:rPr>
          <w:t xml:space="preserve"> </w:t>
        </w:r>
      </w:ins>
      <w:ins w:id="74" w:author="Perica, Tina" w:date="2020-08-19T12:14:00Z">
        <w:r w:rsidR="008F1245" w:rsidRPr="001A1BD9">
          <w:rPr>
            <w:b/>
            <w:bCs/>
            <w:color w:val="FF0000"/>
            <w:rPrChange w:id="75" w:author="Perica, Tina" w:date="2020-08-19T12:14:00Z">
              <w:rPr>
                <w:color w:val="FF0000"/>
              </w:rPr>
            </w:rPrChange>
          </w:rPr>
          <w:t>4,</w:t>
        </w:r>
        <w:r w:rsidR="001A1BD9" w:rsidRPr="001A1BD9">
          <w:rPr>
            <w:b/>
            <w:bCs/>
            <w:color w:val="FF0000"/>
            <w:rPrChange w:id="76" w:author="Perica, Tina" w:date="2020-08-19T12:14:00Z">
              <w:rPr>
                <w:color w:val="FF0000"/>
              </w:rPr>
            </w:rPrChange>
          </w:rPr>
          <w:t xml:space="preserve"> </w:t>
        </w:r>
        <w:r w:rsidR="008F1245" w:rsidRPr="001A1BD9">
          <w:rPr>
            <w:b/>
            <w:bCs/>
            <w:color w:val="FF0000"/>
            <w:rPrChange w:id="77" w:author="Perica, Tina" w:date="2020-08-19T12:14:00Z">
              <w:rPr>
                <w:color w:val="FF0000"/>
              </w:rPr>
            </w:rPrChange>
          </w:rPr>
          <w:t>5</w:t>
        </w:r>
      </w:ins>
      <w:ins w:id="78" w:author="Perica, Tina" w:date="2020-08-19T12:09:00Z">
        <w:r w:rsidR="00CC4F4A">
          <w:rPr>
            <w:color w:val="FF0000"/>
          </w:rPr>
          <w:t>)</w:t>
        </w:r>
      </w:ins>
      <w:ins w:id="79" w:author="Perica, Tina" w:date="2020-05-01T11:57:00Z">
        <w:r w:rsidR="003F7D48" w:rsidRPr="00787C40">
          <w:rPr>
            <w:color w:val="FF0000"/>
          </w:rPr>
          <w:t>.</w:t>
        </w:r>
      </w:ins>
      <w:ins w:id="80" w:author="Perica, Tina" w:date="2020-08-19T11:09:00Z">
        <w:r w:rsidR="00B07929">
          <w:rPr>
            <w:color w:val="FF0000"/>
          </w:rPr>
          <w:t xml:space="preserve"> </w:t>
        </w:r>
      </w:ins>
      <w:ins w:id="81" w:author="Perica, Tina" w:date="2020-08-19T12:15:00Z">
        <w:r w:rsidR="00EB4E68">
          <w:rPr>
            <w:color w:val="FF0000"/>
          </w:rPr>
          <w:t>As expected, the</w:t>
        </w:r>
      </w:ins>
      <w:ins w:id="82" w:author="Perica, Tina" w:date="2020-08-19T12:16:00Z">
        <w:r w:rsidR="00EB4E68">
          <w:rPr>
            <w:color w:val="FF0000"/>
          </w:rPr>
          <w:t xml:space="preserve"> abundance of the prey partner was decreased on average </w:t>
        </w:r>
      </w:ins>
      <w:ins w:id="83" w:author="Perica, Tina" w:date="2020-05-01T12:00:00Z">
        <w:r w:rsidR="003F7D48" w:rsidRPr="00787C40">
          <w:rPr>
            <w:color w:val="FF0000"/>
          </w:rPr>
          <w:t>w</w:t>
        </w:r>
      </w:ins>
      <w:ins w:id="84" w:author="Perica, Tina" w:date="2020-05-01T11:59:00Z">
        <w:r w:rsidR="003F7D48" w:rsidRPr="00787C40">
          <w:rPr>
            <w:color w:val="FF0000"/>
          </w:rPr>
          <w:t xml:space="preserve">hen the </w:t>
        </w:r>
      </w:ins>
      <w:del w:id="85"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86"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87" w:author="Perica, Tina" w:date="2020-05-01T11:59:00Z">
        <w:r w:rsidR="003F7D48" w:rsidRPr="00787C40">
          <w:rPr>
            <w:color w:val="FF0000"/>
          </w:rPr>
          <w:t xml:space="preserve"> was in the</w:t>
        </w:r>
      </w:ins>
      <w:ins w:id="88" w:author="Perica, Tina" w:date="2020-05-01T11:58:00Z">
        <w:r w:rsidR="003F7D48" w:rsidRPr="00787C40">
          <w:rPr>
            <w:color w:val="FF0000"/>
          </w:rPr>
          <w:t xml:space="preserve"> </w:t>
        </w:r>
      </w:ins>
      <w:del w:id="89" w:author="Perica, Tina" w:date="2020-05-01T11:58:00Z">
        <w:r w:rsidR="00312FD7" w:rsidRPr="00787C40" w:rsidDel="003F7D48">
          <w:rPr>
            <w:color w:val="FF0000"/>
          </w:rPr>
          <w:delText xml:space="preserve">s </w:delText>
        </w:r>
      </w:del>
      <w:del w:id="90" w:author="Perica, Tina" w:date="2020-05-01T11:59:00Z">
        <w:r w:rsidR="00312FD7" w:rsidRPr="00787C40" w:rsidDel="003F7D48">
          <w:rPr>
            <w:color w:val="FF0000"/>
          </w:rPr>
          <w:delText>in</w:delText>
        </w:r>
        <w:r w:rsidR="00323F63" w:rsidRPr="00787C40" w:rsidDel="003F7D48">
          <w:rPr>
            <w:color w:val="FF0000"/>
          </w:rPr>
          <w:delText xml:space="preserve"> </w:delText>
        </w:r>
      </w:del>
      <w:ins w:id="91" w:author="Perica, Tina" w:date="2020-05-01T11:58:00Z">
        <w:r w:rsidR="003F7D48" w:rsidRPr="00787C40">
          <w:rPr>
            <w:color w:val="FF0000"/>
          </w:rPr>
          <w:t xml:space="preserve">interface </w:t>
        </w:r>
      </w:ins>
      <w:del w:id="92" w:author="Perica, Tina" w:date="2020-05-01T11:58:00Z">
        <w:r w:rsidR="00CC3CA7" w:rsidRPr="00787C40" w:rsidDel="003F7D48">
          <w:rPr>
            <w:color w:val="FF0000"/>
          </w:rPr>
          <w:delText xml:space="preserve">the </w:delText>
        </w:r>
      </w:del>
      <w:r w:rsidR="00CC3CA7" w:rsidRPr="00787C40">
        <w:rPr>
          <w:color w:val="FF0000"/>
        </w:rPr>
        <w:t>core</w:t>
      </w:r>
      <w:del w:id="93" w:author="Perica, Tina" w:date="2020-05-01T11:58:00Z">
        <w:r w:rsidR="00CC3CA7" w:rsidRPr="00787C40" w:rsidDel="003F7D48">
          <w:rPr>
            <w:color w:val="FF0000"/>
          </w:rPr>
          <w:delText>s</w:delText>
        </w:r>
      </w:del>
      <w:r w:rsidR="00CC3CA7" w:rsidRPr="00787C40">
        <w:rPr>
          <w:color w:val="FF0000"/>
        </w:rPr>
        <w:t xml:space="preserve"> </w:t>
      </w:r>
      <w:ins w:id="94" w:author="Perica, Tina" w:date="2020-05-01T11:59:00Z">
        <w:r w:rsidR="003F7D48" w:rsidRPr="00787C40">
          <w:rPr>
            <w:color w:val="FF0000"/>
          </w:rPr>
          <w:t>with</w:t>
        </w:r>
      </w:ins>
      <w:del w:id="95" w:author="Perica, Tina" w:date="2020-05-01T11:59:00Z">
        <w:r w:rsidR="00CC3CA7" w:rsidRPr="00787C40" w:rsidDel="003F7D48">
          <w:rPr>
            <w:color w:val="FF0000"/>
          </w:rPr>
          <w:delText xml:space="preserve">of </w:delText>
        </w:r>
      </w:del>
      <w:del w:id="96" w:author="Perica, Tina" w:date="2020-05-01T11:58:00Z">
        <w:r w:rsidR="007D2CD7" w:rsidRPr="00787C40" w:rsidDel="003F7D48">
          <w:rPr>
            <w:color w:val="FF0000"/>
          </w:rPr>
          <w:delText xml:space="preserve">interaction </w:delText>
        </w:r>
      </w:del>
      <w:del w:id="97" w:author="Perica, Tina" w:date="2020-05-01T11:59:00Z">
        <w:r w:rsidR="00312FD7" w:rsidRPr="00787C40" w:rsidDel="003F7D48">
          <w:rPr>
            <w:color w:val="FF0000"/>
          </w:rPr>
          <w:delText>interface</w:delText>
        </w:r>
      </w:del>
      <w:del w:id="98" w:author="Perica, Tina" w:date="2020-05-01T11:58:00Z">
        <w:r w:rsidR="00CC3CA7" w:rsidRPr="00787C40" w:rsidDel="003F7D48">
          <w:rPr>
            <w:color w:val="FF0000"/>
          </w:rPr>
          <w:delText>s</w:delText>
        </w:r>
      </w:del>
      <w:del w:id="99"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ins w:id="100" w:author="Perica, Tina" w:date="2020-08-19T12:16:00Z">
        <w:r w:rsidR="00EB4E68">
          <w:rPr>
            <w:color w:val="FF0000"/>
          </w:rPr>
          <w:t>.</w:t>
        </w:r>
      </w:ins>
      <w:r w:rsidR="007450CD" w:rsidRPr="00787C40">
        <w:rPr>
          <w:color w:val="FF0000"/>
        </w:rPr>
        <w:t xml:space="preserve"> </w:t>
      </w:r>
      <w:del w:id="101"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102"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103" w:author="Perica, Tina" w:date="2020-05-01T12:00:00Z">
        <w:r w:rsidR="009D7426" w:rsidRPr="00787C40" w:rsidDel="003F7D48">
          <w:rPr>
            <w:color w:val="FF0000"/>
          </w:rPr>
          <w:delText>)</w:delText>
        </w:r>
      </w:del>
      <w:ins w:id="104" w:author="Perica, Tina" w:date="2020-08-19T12:17:00Z">
        <w:r w:rsidR="00EB4E68">
          <w:rPr>
            <w:color w:val="FF0000"/>
          </w:rPr>
          <w:t>However,</w:t>
        </w:r>
      </w:ins>
      <w:ins w:id="105" w:author="Perica, Tina" w:date="2020-07-01T15:37:00Z">
        <w:r w:rsidR="00FA3B67">
          <w:rPr>
            <w:color w:val="FF0000"/>
          </w:rPr>
          <w:t xml:space="preserve"> we </w:t>
        </w:r>
      </w:ins>
      <w:ins w:id="106" w:author="Perica, Tina" w:date="2020-07-01T15:38:00Z">
        <w:r w:rsidR="00FA3B67">
          <w:rPr>
            <w:color w:val="FF0000"/>
          </w:rPr>
          <w:t>also</w:t>
        </w:r>
      </w:ins>
      <w:ins w:id="107" w:author="Perica, Tina" w:date="2020-08-19T12:17:00Z">
        <w:r w:rsidR="00EB4E68">
          <w:rPr>
            <w:color w:val="FF0000"/>
          </w:rPr>
          <w:t xml:space="preserve"> found</w:t>
        </w:r>
      </w:ins>
      <w:ins w:id="108" w:author="Perica, Tina" w:date="2020-07-01T15:37:00Z">
        <w:r w:rsidR="00FA3B67">
          <w:rPr>
            <w:color w:val="FF0000"/>
          </w:rPr>
          <w:t xml:space="preserve"> notable change</w:t>
        </w:r>
      </w:ins>
      <w:ins w:id="109"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w:t>
        </w:r>
      </w:ins>
      <w:ins w:id="110" w:author="Perica, Tina" w:date="2020-07-10T21:24:00Z">
        <w:r w:rsidR="001570A8">
          <w:rPr>
            <w:b/>
            <w:bCs/>
            <w:color w:val="FF0000"/>
          </w:rPr>
          <w:t>b</w:t>
        </w:r>
      </w:ins>
      <w:ins w:id="111" w:author="Perica, Tina" w:date="2020-07-01T15:38:00Z">
        <w:r w:rsidR="00FA3B67" w:rsidRPr="00787C40">
          <w:rPr>
            <w:color w:val="FF0000"/>
          </w:rPr>
          <w:t>)</w:t>
        </w:r>
      </w:ins>
      <w:r w:rsidR="00312FD7" w:rsidRPr="00787C40">
        <w:rPr>
          <w:color w:val="FF0000"/>
        </w:rPr>
        <w:t xml:space="preserve">. </w:t>
      </w:r>
      <w:del w:id="112" w:author="Perica, Tina" w:date="2020-07-01T15:58:00Z">
        <w:r w:rsidR="00312FD7" w:rsidRPr="00787C40" w:rsidDel="00993202">
          <w:rPr>
            <w:color w:val="FF0000"/>
          </w:rPr>
          <w:delText>However</w:delText>
        </w:r>
      </w:del>
      <w:ins w:id="113" w:author="Perica, Tina" w:date="2020-08-19T12:21:00Z">
        <w:r w:rsidR="006E27C7">
          <w:rPr>
            <w:color w:val="FF0000"/>
          </w:rPr>
          <w:t>A wide</w:t>
        </w:r>
      </w:ins>
      <w:ins w:id="114" w:author="Perica, Tina" w:date="2020-07-01T16:00:00Z">
        <w:r w:rsidR="00993202">
          <w:rPr>
            <w:color w:val="FF0000"/>
          </w:rPr>
          <w:t xml:space="preserve"> spread of </w:t>
        </w:r>
      </w:ins>
      <w:ins w:id="115" w:author="Perica, Tina" w:date="2020-07-01T16:02:00Z">
        <w:r w:rsidR="00993202">
          <w:rPr>
            <w:color w:val="FF0000"/>
          </w:rPr>
          <w:t>abundance</w:t>
        </w:r>
      </w:ins>
      <w:ins w:id="116" w:author="Perica, Tina" w:date="2020-08-19T12:18:00Z">
        <w:r w:rsidR="00C20D0D">
          <w:rPr>
            <w:color w:val="FF0000"/>
          </w:rPr>
          <w:t xml:space="preserve"> was apparent</w:t>
        </w:r>
      </w:ins>
      <w:ins w:id="117" w:author="Perica, Tina" w:date="2020-07-01T16:02:00Z">
        <w:r w:rsidR="00993202">
          <w:rPr>
            <w:color w:val="FF0000"/>
          </w:rPr>
          <w:t xml:space="preserve"> for the</w:t>
        </w:r>
      </w:ins>
      <w:ins w:id="118" w:author="Perica, Tina" w:date="2020-08-19T12:18:00Z">
        <w:r w:rsidR="00C20D0D">
          <w:rPr>
            <w:color w:val="FF0000"/>
          </w:rPr>
          <w:t xml:space="preserve"> two</w:t>
        </w:r>
      </w:ins>
      <w:ins w:id="119" w:author="Perica, Tina" w:date="2020-07-01T15:58:00Z">
        <w:r w:rsidR="00993202">
          <w:rPr>
            <w:color w:val="FF0000"/>
          </w:rPr>
          <w:t xml:space="preserve"> main</w:t>
        </w:r>
      </w:ins>
      <w:ins w:id="120" w:author="Perica, Tina" w:date="2020-08-19T12:19:00Z">
        <w:r w:rsidR="006E27C7">
          <w:rPr>
            <w:color w:val="FF0000"/>
          </w:rPr>
          <w:t xml:space="preserve"> GTPase</w:t>
        </w:r>
      </w:ins>
      <w:ins w:id="121" w:author="Perica, Tina" w:date="2020-07-01T15:58:00Z">
        <w:r w:rsidR="00993202">
          <w:rPr>
            <w:color w:val="FF0000"/>
          </w:rPr>
          <w:t xml:space="preserve"> regulators</w:t>
        </w:r>
      </w:ins>
      <w:del w:id="122"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123" w:author="Perica, Tina" w:date="2020-05-01T13:58:00Z">
        <w:r w:rsidR="00FA592E" w:rsidDel="00540B3B">
          <w:delText xml:space="preserve">occurred </w:delText>
        </w:r>
      </w:del>
      <w:del w:id="124"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125" w:author="Perica, Tina" w:date="2020-07-01T15:59:00Z">
        <w:r w:rsidR="00820D26" w:rsidDel="00993202">
          <w:delText xml:space="preserve"> </w:delText>
        </w:r>
      </w:del>
      <w:del w:id="126"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127" w:author="Perica, Tina" w:date="2020-05-03T21:04:00Z">
        <w:r w:rsidR="0048001C" w:rsidRPr="008E6259" w:rsidDel="00970740">
          <w:rPr>
            <w:b/>
          </w:rPr>
          <w:delText>4d</w:delText>
        </w:r>
      </w:del>
      <w:del w:id="128"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129" w:author="Perica, Tina" w:date="2020-07-01T16:02:00Z">
        <w:r w:rsidR="00993202">
          <w:t>,</w:t>
        </w:r>
      </w:ins>
      <w:del w:id="130" w:author="Perica, Tina" w:date="2020-07-01T16:02:00Z">
        <w:r w:rsidR="00820D26" w:rsidDel="00993202">
          <w:delText>)</w:delText>
        </w:r>
        <w:r w:rsidR="00B15D52" w:rsidDel="00993202">
          <w:delText>,</w:delText>
        </w:r>
      </w:del>
      <w:r w:rsidR="00461B25">
        <w:t xml:space="preserve"> </w:t>
      </w:r>
      <w:del w:id="131" w:author="Perica, Tina" w:date="2020-05-01T13:58:00Z">
        <w:r w:rsidR="00461B25" w:rsidRPr="00970740" w:rsidDel="00540B3B">
          <w:rPr>
            <w:color w:val="FF0000"/>
            <w:rPrChange w:id="132" w:author="Perica, Tina" w:date="2020-05-03T21:06:00Z">
              <w:rPr/>
            </w:rPrChange>
          </w:rPr>
          <w:delText>despite most</w:delText>
        </w:r>
      </w:del>
      <w:ins w:id="133" w:author="Perica, Tina" w:date="2020-05-01T13:58:00Z">
        <w:r w:rsidR="00540B3B" w:rsidRPr="00970740">
          <w:rPr>
            <w:color w:val="FF0000"/>
            <w:rPrChange w:id="134" w:author="Perica, Tina" w:date="2020-05-03T21:06:00Z">
              <w:rPr/>
            </w:rPrChange>
          </w:rPr>
          <w:t>even for the</w:t>
        </w:r>
      </w:ins>
      <w:r w:rsidR="00461B25" w:rsidRPr="00970740">
        <w:rPr>
          <w:color w:val="FF0000"/>
          <w:rPrChange w:id="135" w:author="Perica, Tina" w:date="2020-05-03T21:06:00Z">
            <w:rPr/>
          </w:rPrChange>
        </w:rPr>
        <w:t xml:space="preserve"> mutations </w:t>
      </w:r>
      <w:ins w:id="136" w:author="Perica, Tina" w:date="2020-05-01T13:59:00Z">
        <w:r w:rsidR="00540B3B" w:rsidRPr="00970740">
          <w:rPr>
            <w:color w:val="FF0000"/>
            <w:rPrChange w:id="137" w:author="Perica, Tina" w:date="2020-05-03T21:06:00Z">
              <w:rPr/>
            </w:rPrChange>
          </w:rPr>
          <w:t>that are outside either of the interfaces</w:t>
        </w:r>
      </w:ins>
      <w:ins w:id="138" w:author="Perica, Tina" w:date="2020-07-01T16:03:00Z">
        <w:r w:rsidR="00993202">
          <w:rPr>
            <w:color w:val="FF0000"/>
          </w:rPr>
          <w:t xml:space="preserve"> </w:t>
        </w:r>
        <w:r w:rsidR="00993202">
          <w:t>(</w:t>
        </w:r>
        <w:r w:rsidR="00993202" w:rsidRPr="008E6259">
          <w:rPr>
            <w:b/>
          </w:rPr>
          <w:t>Fig. 2</w:t>
        </w:r>
      </w:ins>
      <w:ins w:id="139" w:author="Perica, Tina" w:date="2020-08-19T12:21:00Z">
        <w:r w:rsidR="001270AA">
          <w:rPr>
            <w:b/>
          </w:rPr>
          <w:t>b</w:t>
        </w:r>
      </w:ins>
      <w:ins w:id="140" w:author="Perica, Tina" w:date="2020-07-01T16:03:00Z">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41" w:author="Perica, Tina" w:date="2020-05-01T13:58:00Z">
        <w:r w:rsidR="00461B25" w:rsidRPr="00970740" w:rsidDel="00540B3B">
          <w:rPr>
            <w:color w:val="FF0000"/>
            <w:rPrChange w:id="142" w:author="Perica, Tina" w:date="2020-05-03T21:06:00Z">
              <w:rPr/>
            </w:rPrChange>
          </w:rPr>
          <w:delText>not</w:delText>
        </w:r>
      </w:del>
      <w:ins w:id="143" w:author="Perica, Tina" w:date="2020-05-01T13:59:00Z">
        <w:r w:rsidR="00540B3B" w:rsidRPr="00970740">
          <w:rPr>
            <w:color w:val="FF0000"/>
            <w:rPrChange w:id="144" w:author="Perica, Tina" w:date="2020-05-03T21:06:00Z">
              <w:rPr/>
            </w:rPrChange>
          </w:rPr>
          <w:t xml:space="preserve">. </w:t>
        </w:r>
      </w:ins>
      <w:ins w:id="145" w:author="Perica, Tina" w:date="2020-05-01T14:00:00Z">
        <w:r w:rsidR="00540B3B" w:rsidRPr="00970740">
          <w:rPr>
            <w:color w:val="FF0000"/>
            <w:rPrChange w:id="146" w:author="Perica, Tina" w:date="2020-05-03T21:06:00Z">
              <w:rPr/>
            </w:rPrChange>
          </w:rPr>
          <w:t>F</w:t>
        </w:r>
      </w:ins>
      <w:ins w:id="147" w:author="Perica, Tina" w:date="2020-05-01T13:59:00Z">
        <w:r w:rsidR="00540B3B" w:rsidRPr="00970740">
          <w:rPr>
            <w:color w:val="FF0000"/>
            <w:rPrChange w:id="148" w:author="Perica, Tina" w:date="2020-05-03T21:06:00Z">
              <w:rPr/>
            </w:rPrChange>
          </w:rPr>
          <w:t>or example</w:t>
        </w:r>
      </w:ins>
      <w:ins w:id="149" w:author="Perica, Tina" w:date="2020-07-10T21:25:00Z">
        <w:r w:rsidR="004E66E0">
          <w:rPr>
            <w:color w:val="FF0000"/>
          </w:rPr>
          <w:t>,</w:t>
        </w:r>
      </w:ins>
      <w:ins w:id="150" w:author="Perica, Tina" w:date="2020-05-01T13:59:00Z">
        <w:r w:rsidR="00540B3B" w:rsidRPr="00970740">
          <w:rPr>
            <w:color w:val="FF0000"/>
            <w:rPrChange w:id="151" w:author="Perica, Tina" w:date="2020-05-03T21:06:00Z">
              <w:rPr/>
            </w:rPrChange>
          </w:rPr>
          <w:t xml:space="preserve"> mutations </w:t>
        </w:r>
      </w:ins>
      <w:ins w:id="152" w:author="Perica, Tina" w:date="2020-05-01T14:00:00Z">
        <w:r w:rsidR="00540B3B" w:rsidRPr="00970740">
          <w:rPr>
            <w:color w:val="FF0000"/>
            <w:rPrChange w:id="153" w:author="Perica, Tina" w:date="2020-05-03T21:06:00Z">
              <w:rPr/>
            </w:rPrChange>
          </w:rPr>
          <w:t>at the</w:t>
        </w:r>
      </w:ins>
      <w:ins w:id="154" w:author="Perica, Tina" w:date="2020-05-01T13:59:00Z">
        <w:r w:rsidR="00540B3B" w:rsidRPr="00970740">
          <w:rPr>
            <w:color w:val="FF0000"/>
            <w:rPrChange w:id="155" w:author="Perica, Tina" w:date="2020-05-03T21:06:00Z">
              <w:rPr/>
            </w:rPrChange>
          </w:rPr>
          <w:t xml:space="preserve"> </w:t>
        </w:r>
      </w:ins>
      <w:ins w:id="156" w:author="Perica, Tina" w:date="2020-05-01T14:00:00Z">
        <w:r w:rsidR="00540B3B" w:rsidRPr="00970740">
          <w:rPr>
            <w:color w:val="FF0000"/>
            <w:rPrChange w:id="157" w:author="Perica, Tina" w:date="2020-05-03T21:06:00Z">
              <w:rPr/>
            </w:rPrChange>
          </w:rPr>
          <w:t xml:space="preserve">position </w:t>
        </w:r>
      </w:ins>
      <w:ins w:id="158" w:author="Perica, Tina" w:date="2020-05-01T13:59:00Z">
        <w:r w:rsidR="00540B3B" w:rsidRPr="00970740">
          <w:rPr>
            <w:color w:val="FF0000"/>
            <w:rPrChange w:id="159" w:author="Perica, Tina" w:date="2020-05-03T21:06:00Z">
              <w:rPr/>
            </w:rPrChange>
          </w:rPr>
          <w:t>34</w:t>
        </w:r>
      </w:ins>
      <w:ins w:id="160" w:author="Perica, Tina" w:date="2020-08-19T12:21:00Z">
        <w:r w:rsidR="005E775D">
          <w:rPr>
            <w:color w:val="FF0000"/>
          </w:rPr>
          <w:t xml:space="preserve"> of Gsp1</w:t>
        </w:r>
      </w:ins>
      <w:ins w:id="161" w:author="Perica, Tina" w:date="2020-05-01T14:00:00Z">
        <w:r w:rsidR="00540B3B" w:rsidRPr="00970740">
          <w:rPr>
            <w:color w:val="FF0000"/>
            <w:rPrChange w:id="162" w:author="Perica, Tina" w:date="2020-05-03T21:06:00Z">
              <w:rPr/>
            </w:rPrChange>
          </w:rPr>
          <w:t>, which is in the core of the interface with Yrb1, increase the levels of pulled-down GEF, and decrease the levels of pulled-down GAP, even though the residue is out</w:t>
        </w:r>
      </w:ins>
      <w:ins w:id="163" w:author="Perica, Tina" w:date="2020-05-01T14:01:00Z">
        <w:r w:rsidR="00540B3B" w:rsidRPr="00970740">
          <w:rPr>
            <w:color w:val="FF0000"/>
            <w:rPrChange w:id="164" w:author="Perica, Tina" w:date="2020-05-03T21:06:00Z">
              <w:rPr/>
            </w:rPrChange>
          </w:rPr>
          <w:t>side either of the interfaces</w:t>
        </w:r>
      </w:ins>
      <w:ins w:id="165" w:author="Perica, Tina" w:date="2020-05-01T13:59:00Z">
        <w:r w:rsidR="00540B3B" w:rsidRPr="00970740">
          <w:rPr>
            <w:color w:val="FF0000"/>
            <w:rPrChange w:id="166" w:author="Perica, Tina" w:date="2020-05-03T21:06:00Z">
              <w:rPr/>
            </w:rPrChange>
          </w:rPr>
          <w:t xml:space="preserve"> </w:t>
        </w:r>
      </w:ins>
      <w:del w:id="167" w:author="Perica, Tina" w:date="2020-05-01T13:59:00Z">
        <w:r w:rsidR="00461B25" w:rsidRPr="00970740" w:rsidDel="00540B3B">
          <w:rPr>
            <w:color w:val="FF0000"/>
            <w:rPrChange w:id="168" w:author="Perica, Tina" w:date="2020-05-03T21:06:00Z">
              <w:rPr/>
            </w:rPrChange>
          </w:rPr>
          <w:delText xml:space="preserve"> being in </w:delText>
        </w:r>
        <w:r w:rsidR="00285EEE" w:rsidRPr="00970740" w:rsidDel="00540B3B">
          <w:rPr>
            <w:color w:val="FF0000"/>
            <w:rPrChange w:id="169" w:author="Perica, Tina" w:date="2020-05-03T21:06:00Z">
              <w:rPr/>
            </w:rPrChange>
          </w:rPr>
          <w:delText xml:space="preserve">the </w:delText>
        </w:r>
        <w:r w:rsidR="000B74CA" w:rsidRPr="00970740" w:rsidDel="00540B3B">
          <w:rPr>
            <w:color w:val="FF0000"/>
            <w:rPrChange w:id="170" w:author="Perica, Tina" w:date="2020-05-03T21:06:00Z">
              <w:rPr/>
            </w:rPrChange>
          </w:rPr>
          <w:delText>Rna1</w:delText>
        </w:r>
        <w:r w:rsidR="00285EEE" w:rsidRPr="00970740" w:rsidDel="00540B3B">
          <w:rPr>
            <w:color w:val="FF0000"/>
            <w:rPrChange w:id="171" w:author="Perica, Tina" w:date="2020-05-03T21:06:00Z">
              <w:rPr/>
            </w:rPrChange>
          </w:rPr>
          <w:delText xml:space="preserve"> or </w:delText>
        </w:r>
        <w:r w:rsidR="000B74CA" w:rsidRPr="00970740" w:rsidDel="00540B3B">
          <w:rPr>
            <w:color w:val="FF0000"/>
            <w:rPrChange w:id="172" w:author="Perica, Tina" w:date="2020-05-03T21:06:00Z">
              <w:rPr/>
            </w:rPrChange>
          </w:rPr>
          <w:delText>Srm1</w:delText>
        </w:r>
        <w:r w:rsidR="00285EEE" w:rsidRPr="00970740" w:rsidDel="00540B3B">
          <w:rPr>
            <w:color w:val="FF0000"/>
            <w:rPrChange w:id="173" w:author="Perica, Tina" w:date="2020-05-03T21:06:00Z">
              <w:rPr/>
            </w:rPrChange>
          </w:rPr>
          <w:delText xml:space="preserve"> </w:delText>
        </w:r>
        <w:r w:rsidR="00461B25" w:rsidRPr="00970740" w:rsidDel="00540B3B">
          <w:rPr>
            <w:color w:val="FF0000"/>
            <w:rPrChange w:id="174" w:author="Perica, Tina" w:date="2020-05-03T21:06:00Z">
              <w:rPr/>
            </w:rPrChange>
          </w:rPr>
          <w:delText>interfaces</w:delText>
        </w:r>
        <w:r w:rsidR="00F605FE" w:rsidRPr="00970740" w:rsidDel="00540B3B">
          <w:rPr>
            <w:color w:val="FF0000"/>
            <w:rPrChange w:id="175" w:author="Perica, Tina" w:date="2020-05-03T21:06:00Z">
              <w:rPr/>
            </w:rPrChange>
          </w:rPr>
          <w:delText xml:space="preserve"> </w:delText>
        </w:r>
      </w:del>
      <w:r w:rsidR="00F605FE" w:rsidRPr="00970740">
        <w:rPr>
          <w:color w:val="FF0000"/>
          <w:rPrChange w:id="176" w:author="Perica, Tina" w:date="2020-05-03T21:06:00Z">
            <w:rPr/>
          </w:rPrChange>
        </w:rPr>
        <w:t>(</w:t>
      </w:r>
      <w:r w:rsidR="00F605FE" w:rsidRPr="00970740">
        <w:rPr>
          <w:b/>
          <w:color w:val="FF0000"/>
          <w:rPrChange w:id="177" w:author="Perica, Tina" w:date="2020-05-03T21:06:00Z">
            <w:rPr>
              <w:b/>
            </w:rPr>
          </w:rPrChange>
        </w:rPr>
        <w:t>Fig. 2</w:t>
      </w:r>
      <w:ins w:id="178" w:author="Perica, Tina" w:date="2020-08-19T12:22:00Z">
        <w:r w:rsidR="000B0477">
          <w:rPr>
            <w:b/>
            <w:color w:val="FF0000"/>
          </w:rPr>
          <w:t>b</w:t>
        </w:r>
      </w:ins>
      <w:del w:id="179" w:author="Perica, Tina" w:date="2020-05-01T13:59:00Z">
        <w:r w:rsidR="00D8462A" w:rsidRPr="00970740" w:rsidDel="00540B3B">
          <w:rPr>
            <w:b/>
            <w:color w:val="FF0000"/>
            <w:rPrChange w:id="180" w:author="Perica, Tina" w:date="2020-05-03T21:06:00Z">
              <w:rPr>
                <w:b/>
              </w:rPr>
            </w:rPrChange>
          </w:rPr>
          <w:delText>d</w:delText>
        </w:r>
      </w:del>
      <w:del w:id="181" w:author="Perica, Tina" w:date="2020-08-19T12:22:00Z">
        <w:r w:rsidR="00D8462A" w:rsidRPr="00970740" w:rsidDel="000B0477">
          <w:rPr>
            <w:b/>
            <w:color w:val="FF0000"/>
            <w:rPrChange w:id="182" w:author="Perica, Tina" w:date="2020-05-03T21:06:00Z">
              <w:rPr>
                <w:b/>
              </w:rPr>
            </w:rPrChange>
          </w:rPr>
          <w:delText>-</w:delText>
        </w:r>
      </w:del>
      <w:del w:id="183" w:author="Perica, Tina" w:date="2020-05-01T13:59:00Z">
        <w:r w:rsidR="00D8462A" w:rsidRPr="00970740" w:rsidDel="00540B3B">
          <w:rPr>
            <w:b/>
            <w:color w:val="FF0000"/>
            <w:rPrChange w:id="184" w:author="Perica, Tina" w:date="2020-05-03T21:06:00Z">
              <w:rPr>
                <w:b/>
              </w:rPr>
            </w:rPrChange>
          </w:rPr>
          <w:delText>f</w:delText>
        </w:r>
      </w:del>
      <w:r w:rsidR="00F605FE" w:rsidRPr="00970740">
        <w:rPr>
          <w:color w:val="FF0000"/>
          <w:rPrChange w:id="185" w:author="Perica, Tina" w:date="2020-05-03T21:06:00Z">
            <w:rPr/>
          </w:rPrChange>
        </w:rPr>
        <w:t>)</w:t>
      </w:r>
      <w:r w:rsidR="00B15D52" w:rsidRPr="00970740">
        <w:rPr>
          <w:color w:val="FF0000"/>
          <w:rPrChange w:id="186"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87" w:author="Perica, Tina" w:date="2020-05-03T21:05:00Z">
        <w:r w:rsidR="00970740">
          <w:t xml:space="preserve">, </w:t>
        </w:r>
        <w:r w:rsidR="00970740" w:rsidRPr="00787C40">
          <w:rPr>
            <w:color w:val="FF0000"/>
          </w:rPr>
          <w:t>in addition to</w:t>
        </w:r>
      </w:ins>
      <w:ins w:id="188" w:author="Perica, Tina" w:date="2020-07-01T14:47:00Z">
        <w:r w:rsidR="00422D7B">
          <w:rPr>
            <w:color w:val="FF0000"/>
          </w:rPr>
          <w:t xml:space="preserve"> affecting the</w:t>
        </w:r>
      </w:ins>
      <w:ins w:id="189" w:author="Perica, Tina" w:date="2020-05-03T21:05:00Z">
        <w:r w:rsidR="00970740" w:rsidRPr="00787C40">
          <w:rPr>
            <w:color w:val="FF0000"/>
          </w:rPr>
          <w:t xml:space="preserve"> </w:t>
        </w:r>
      </w:ins>
      <w:del w:id="190"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91" w:author="Perica, Tina" w:date="2020-05-03T21:05:00Z">
        <w:r w:rsidR="00A013EA" w:rsidRPr="00970740" w:rsidDel="00970740">
          <w:rPr>
            <w:color w:val="FF0000"/>
            <w:rPrChange w:id="192" w:author="Perica, Tina" w:date="2020-05-03T21:06:00Z">
              <w:rPr/>
            </w:rPrChange>
          </w:rPr>
          <w:delText xml:space="preserve">but also reveal </w:delText>
        </w:r>
        <w:r w:rsidR="009F6E78" w:rsidRPr="00970740" w:rsidDel="00970740">
          <w:rPr>
            <w:color w:val="FF0000"/>
            <w:rPrChange w:id="193" w:author="Perica, Tina" w:date="2020-05-03T21:06:00Z">
              <w:rPr/>
            </w:rPrChange>
          </w:rPr>
          <w:delText>unexpected</w:delText>
        </w:r>
        <w:r w:rsidR="001207EB" w:rsidRPr="00970740" w:rsidDel="00970740">
          <w:rPr>
            <w:color w:val="FF0000"/>
            <w:rPrChange w:id="194" w:author="Perica, Tina" w:date="2020-05-03T21:06:00Z">
              <w:rPr/>
            </w:rPrChange>
          </w:rPr>
          <w:delText>,</w:delText>
        </w:r>
        <w:r w:rsidR="009F6E78" w:rsidRPr="00970740" w:rsidDel="00970740">
          <w:rPr>
            <w:color w:val="FF0000"/>
            <w:rPrChange w:id="195" w:author="Perica, Tina" w:date="2020-05-03T21:06:00Z">
              <w:rPr/>
            </w:rPrChange>
          </w:rPr>
          <w:delText xml:space="preserve"> </w:delText>
        </w:r>
      </w:del>
      <w:ins w:id="196" w:author="Perica, Tina" w:date="2020-05-03T21:05:00Z">
        <w:r w:rsidR="00970740" w:rsidRPr="00970740">
          <w:rPr>
            <w:color w:val="FF0000"/>
            <w:rPrChange w:id="197"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98" w:author="Perica, Tina" w:date="2020-05-03T23:14:00Z">
        <w:r w:rsidR="00D60EF4">
          <w:t xml:space="preserve">and </w:t>
        </w:r>
      </w:ins>
      <w:del w:id="199"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200" w:author="Perica, Tina" w:date="2020-07-01T19:19:00Z">
        <w:r w:rsidR="00A27BCD">
          <w:t>4</w:t>
        </w:r>
      </w:ins>
      <w:del w:id="201" w:author="Perica, Tina" w:date="2020-07-01T19:19:00Z">
        <w:r w:rsidR="00DF288C" w:rsidDel="00A27BCD">
          <w:delText>2</w:delText>
        </w:r>
      </w:del>
      <w:r w:rsidR="00DF288C">
        <w:t xml:space="preserve"> </w:t>
      </w:r>
      <w:ins w:id="202" w:author="Perica, Tina" w:date="2020-05-03T23:14:00Z">
        <w:r w:rsidR="00D60EF4">
          <w:t xml:space="preserve">Gsp1 </w:t>
        </w:r>
      </w:ins>
      <w:r w:rsidR="00126EB4">
        <w:t>mutants</w:t>
      </w:r>
      <w:ins w:id="203" w:author="Perica, Tina" w:date="2020-05-03T23:14:00Z">
        <w:r w:rsidR="00D60EF4">
          <w:t xml:space="preserve"> and</w:t>
        </w:r>
      </w:ins>
      <w:del w:id="204" w:author="Perica, Tina" w:date="2020-05-03T23:13:00Z">
        <w:r w:rsidR="006F1563" w:rsidDel="00D60EF4">
          <w:delText xml:space="preserve"> t</w:delText>
        </w:r>
        <w:r w:rsidR="00902688" w:rsidDel="00D60EF4">
          <w:delText>hat expressed and purified well</w:delText>
        </w:r>
      </w:del>
      <w:ins w:id="205" w:author="Perica, Tina" w:date="2020-05-03T23:14:00Z">
        <w:r w:rsidR="00D60EF4">
          <w:t xml:space="preserve"> </w:t>
        </w:r>
      </w:ins>
      <w:del w:id="206" w:author="Perica, Tina" w:date="2020-05-03T23:14:00Z">
        <w:r w:rsidR="003762E8" w:rsidDel="00D60EF4">
          <w:lastRenderedPageBreak/>
          <w:delText>. We then</w:delText>
        </w:r>
        <w:r w:rsidR="00126EB4" w:rsidDel="00D60EF4">
          <w:delText xml:space="preserve"> </w:delText>
        </w:r>
      </w:del>
      <w:r w:rsidR="007D6A4C">
        <w:t>measure</w:t>
      </w:r>
      <w:r w:rsidR="00C62AE1">
        <w:t>d</w:t>
      </w:r>
      <w:r w:rsidR="007D6A4C">
        <w:t xml:space="preserve"> the</w:t>
      </w:r>
      <w:ins w:id="207" w:author="Perica, Tina" w:date="2020-05-03T23:15:00Z">
        <w:r w:rsidR="00D60EF4">
          <w:t>ir</w:t>
        </w:r>
      </w:ins>
      <w:r w:rsidR="007D6A4C">
        <w:t xml:space="preserve"> </w:t>
      </w:r>
      <w:r w:rsidR="009D3CB0">
        <w:t>effect</w:t>
      </w:r>
      <w:ins w:id="208" w:author="Perica, Tina" w:date="2020-05-03T23:15:00Z">
        <w:r w:rsidR="00D60EF4">
          <w:t>s</w:t>
        </w:r>
      </w:ins>
      <w:r w:rsidR="009D3CB0">
        <w:t xml:space="preserve"> </w:t>
      </w:r>
      <w:del w:id="209"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210" w:author="Perica, Tina" w:date="2020-07-01T19:19:00Z">
        <w:r w:rsidR="00A27BCD">
          <w:rPr>
            <w:b/>
          </w:rPr>
          <w:t>6</w:t>
        </w:r>
      </w:ins>
      <w:del w:id="211"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212" w:author="Perica, Tina" w:date="2020-07-01T19:20:00Z">
        <w:r w:rsidR="00A27BCD">
          <w:rPr>
            <w:b/>
          </w:rPr>
          <w:t>3</w:t>
        </w:r>
      </w:ins>
      <w:del w:id="213" w:author="Perica, Tina" w:date="2020-07-01T19:20:00Z">
        <w:r w:rsidR="00F73342" w:rsidDel="00A27BCD">
          <w:rPr>
            <w:b/>
          </w:rPr>
          <w:delText>2</w:delText>
        </w:r>
      </w:del>
      <w:r w:rsidR="00FA3908" w:rsidRPr="008E6259">
        <w:rPr>
          <w:b/>
        </w:rPr>
        <w:t>,</w:t>
      </w:r>
      <w:r w:rsidR="000F6BA5">
        <w:rPr>
          <w:b/>
        </w:rPr>
        <w:t xml:space="preserve"> </w:t>
      </w:r>
      <w:ins w:id="214" w:author="Perica, Tina" w:date="2020-07-01T19:20:00Z">
        <w:r w:rsidR="00A27BCD">
          <w:rPr>
            <w:b/>
          </w:rPr>
          <w:t>4</w:t>
        </w:r>
      </w:ins>
      <w:del w:id="215"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216" w:author="Perica, Tina" w:date="2020-07-01T19:21:00Z">
        <w:r w:rsidR="00A27BCD">
          <w:t>4</w:t>
        </w:r>
      </w:ins>
      <w:del w:id="217"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218" w:author="Perica, Tina" w:date="2020-07-01T19:24:00Z">
        <w:r w:rsidR="00A27BCD">
          <w:rPr>
            <w:b/>
          </w:rPr>
          <w:t>6</w:t>
        </w:r>
      </w:ins>
      <w:del w:id="219"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220" w:author="Perica, Tina" w:date="2020-05-09T18:34:00Z">
        <w:r w:rsidR="00B96567">
          <w:t xml:space="preserve">3 to </w:t>
        </w:r>
      </w:ins>
      <w:r w:rsidR="00B93919">
        <w:t xml:space="preserve">10-fold, </w:t>
      </w:r>
      <w:del w:id="221" w:author="Perica, Tina" w:date="2020-07-01T19:24:00Z">
        <w:r w:rsidR="00B93919" w:rsidDel="00A27BCD">
          <w:delText xml:space="preserve">R78K, </w:delText>
        </w:r>
      </w:del>
      <w:r w:rsidR="00B93919">
        <w:t xml:space="preserve">T34E/Q/A, </w:t>
      </w:r>
      <w:ins w:id="222" w:author="Perica, Tina" w:date="2020-07-01T19:24:00Z">
        <w:r w:rsidR="00A27BCD">
          <w:t>R78K</w:t>
        </w:r>
      </w:ins>
      <w:del w:id="223" w:author="Perica, Tina" w:date="2020-07-01T19:24:00Z">
        <w:r w:rsidR="00B93919" w:rsidDel="00A27BCD">
          <w:delText>and</w:delText>
        </w:r>
      </w:del>
      <w:ins w:id="224" w:author="Perica, Tina" w:date="2020-07-01T19:25:00Z">
        <w:r w:rsidR="00A27BCD">
          <w:t xml:space="preserve">, </w:t>
        </w:r>
      </w:ins>
      <w:del w:id="225" w:author="Perica, Tina" w:date="2020-07-01T19:25:00Z">
        <w:r w:rsidR="00B93919" w:rsidDel="00A27BCD">
          <w:delText xml:space="preserve"> </w:delText>
        </w:r>
      </w:del>
      <w:r w:rsidR="00B93919">
        <w:t>D79S</w:t>
      </w:r>
      <w:ins w:id="226"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497B1D8C"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xml:space="preserve">. </w:t>
      </w:r>
      <w:ins w:id="227" w:author="Perica, Tina" w:date="2020-07-14T15:08:00Z">
        <w:r w:rsidR="0079295D">
          <w:t xml:space="preserve">Prior </w:t>
        </w:r>
        <w:r w:rsidR="0079295D" w:rsidRPr="006765FA">
          <w:rPr>
            <w:vertAlign w:val="superscript"/>
          </w:rPr>
          <w:t>31</w:t>
        </w:r>
        <w:r w:rsidR="0079295D">
          <w:t>P NMR data on human R</w:t>
        </w:r>
      </w:ins>
      <w:ins w:id="228" w:author="Perica, Tina" w:date="2020-08-18T21:49:00Z">
        <w:r w:rsidR="00BD771E">
          <w:t>AN</w:t>
        </w:r>
      </w:ins>
      <w:ins w:id="229" w:author="Perica, Tina" w:date="2020-07-14T15:08:00Z">
        <w:r w:rsidR="0079295D">
          <w:t>{Geyer, 1999 #139} and R</w:t>
        </w:r>
      </w:ins>
      <w:ins w:id="230" w:author="Perica, Tina" w:date="2020-08-18T21:49:00Z">
        <w:r w:rsidR="00BD771E">
          <w:t>AS</w:t>
        </w:r>
      </w:ins>
      <w:ins w:id="231" w:author="Perica, Tina" w:date="2020-07-14T15:08:00Z">
        <w:r w:rsidR="0079295D">
          <w:t xml:space="preserve">{Geyer, 1996 #118} </w:t>
        </w:r>
      </w:ins>
      <w:ins w:id="232" w:author="Perica, Tina" w:date="2020-07-14T15:09:00Z">
        <w:r w:rsidR="0079295D">
          <w:t xml:space="preserve">showed two distinct peaks for the </w:t>
        </w:r>
        <w:r w:rsidR="0079295D">
          <w:rPr>
            <w:lang w:val="el-GR"/>
          </w:rPr>
          <w:t>γ</w:t>
        </w:r>
        <w:r w:rsidR="0079295D">
          <w:t xml:space="preserve">-phosphate of bound GTP arising from differences in the local chemical environment of the </w:t>
        </w:r>
        <w:r w:rsidR="0079295D">
          <w:rPr>
            <w:lang w:val="el-GR"/>
          </w:rPr>
          <w:t>γ</w:t>
        </w:r>
        <w:r w:rsidR="0079295D">
          <w:t xml:space="preserve">-phosphate in each of two distinct conformations (termed </w:t>
        </w:r>
        <w:r w:rsidR="0079295D">
          <w:rPr>
            <w:lang w:val="el-GR"/>
          </w:rPr>
          <w:t>γ</w:t>
        </w:r>
        <w:r w:rsidR="0079295D">
          <w:t xml:space="preserve">1 and </w:t>
        </w:r>
        <w:r w:rsidR="0079295D">
          <w:rPr>
            <w:lang w:val="el-GR"/>
          </w:rPr>
          <w:t>γ</w:t>
        </w:r>
        <w:r w:rsidR="0079295D">
          <w:t>2) (</w:t>
        </w:r>
        <w:r w:rsidR="0079295D" w:rsidRPr="00863A55">
          <w:rPr>
            <w:b/>
          </w:rPr>
          <w:t xml:space="preserve">Extended Data Fig. </w:t>
        </w:r>
        <w:r w:rsidR="0079295D">
          <w:rPr>
            <w:b/>
          </w:rPr>
          <w:t>7a</w:t>
        </w:r>
        <w:r w:rsidR="0079295D">
          <w:t xml:space="preserve">). </w:t>
        </w:r>
      </w:ins>
      <w:ins w:id="233" w:author="Perica, Tina" w:date="2020-07-14T15:15:00Z">
        <w:r w:rsidR="007A6E27">
          <w:t>This work also showed that</w:t>
        </w:r>
      </w:ins>
      <w:ins w:id="234" w:author="Perica, Tina" w:date="2020-07-14T15:08:00Z">
        <w:r w:rsidR="0079295D">
          <w:t xml:space="preserve"> </w:t>
        </w:r>
        <w:r w:rsidR="0079295D" w:rsidRPr="00603DDA">
          <w:t xml:space="preserve">the </w:t>
        </w:r>
        <w:r w:rsidR="0079295D">
          <w:t xml:space="preserve">ratio of </w:t>
        </w:r>
        <w:r w:rsidR="0079295D">
          <w:rPr>
            <w:lang w:val="el-GR"/>
          </w:rPr>
          <w:t>γ</w:t>
        </w:r>
        <w:r w:rsidR="0079295D">
          <w:t xml:space="preserve">1 and </w:t>
        </w:r>
        <w:r w:rsidR="0079295D">
          <w:rPr>
            <w:lang w:val="el-GR"/>
          </w:rPr>
          <w:t>γ</w:t>
        </w:r>
        <w:r w:rsidR="0079295D">
          <w:t>2 active</w:t>
        </w:r>
        <w:r w:rsidR="0079295D" w:rsidRPr="00603DDA">
          <w:t xml:space="preserve"> state </w:t>
        </w:r>
        <w:r w:rsidR="0079295D">
          <w:t xml:space="preserve">conformations </w:t>
        </w:r>
      </w:ins>
      <w:ins w:id="235" w:author="Perica, Tina" w:date="2020-08-18T21:56:00Z">
        <w:r w:rsidR="005A3119">
          <w:t xml:space="preserve">in human RAN </w:t>
        </w:r>
      </w:ins>
      <w:ins w:id="236" w:author="Perica, Tina" w:date="2020-07-14T15:08:00Z">
        <w:r w:rsidR="0079295D">
          <w:t xml:space="preserve">can be </w:t>
        </w:r>
      </w:ins>
      <w:ins w:id="237" w:author="Perica, Tina" w:date="2020-08-18T21:56:00Z">
        <w:r w:rsidR="005A3119">
          <w:t>altered</w:t>
        </w:r>
      </w:ins>
      <w:ins w:id="238" w:author="Perica, Tina" w:date="2020-07-14T15:08:00Z">
        <w:r w:rsidR="0079295D">
          <w:t xml:space="preserve"> by</w:t>
        </w:r>
      </w:ins>
      <w:ins w:id="239" w:author="Perica, Tina" w:date="2020-07-14T15:13:00Z">
        <w:r w:rsidR="007A6E27">
          <w:t xml:space="preserve"> </w:t>
        </w:r>
      </w:ins>
      <w:ins w:id="240" w:author="Perica, Tina" w:date="2020-08-18T21:56:00Z">
        <w:r w:rsidR="005A3119">
          <w:t xml:space="preserve">Q69L, T42A, and F35L </w:t>
        </w:r>
      </w:ins>
      <w:ins w:id="241" w:author="Perica, Tina" w:date="2020-07-14T15:13:00Z">
        <w:r w:rsidR="007A6E27">
          <w:t xml:space="preserve">mutations close to the </w:t>
        </w:r>
      </w:ins>
      <w:ins w:id="242" w:author="Perica, Tina" w:date="2020-08-18T21:57:00Z">
        <w:r w:rsidR="005A3119">
          <w:t>nucleotide binding</w:t>
        </w:r>
      </w:ins>
      <w:ins w:id="243" w:author="Perica, Tina" w:date="2020-07-14T15:13:00Z">
        <w:r w:rsidR="007A6E27">
          <w:t xml:space="preserve"> site, as well as by</w:t>
        </w:r>
      </w:ins>
      <w:ins w:id="244" w:author="Perica, Tina" w:date="2020-07-14T15:08:00Z">
        <w:r w:rsidR="0079295D">
          <w:t xml:space="preserve"> </w:t>
        </w:r>
      </w:ins>
      <w:ins w:id="245" w:author="Perica, Tina" w:date="2020-08-18T21:51:00Z">
        <w:r w:rsidR="00BB4DF3">
          <w:t xml:space="preserve">distal </w:t>
        </w:r>
      </w:ins>
      <w:ins w:id="246" w:author="Perica, Tina" w:date="2020-07-14T15:08:00Z">
        <w:r w:rsidR="0079295D">
          <w:t xml:space="preserve">effector binding. </w:t>
        </w:r>
      </w:ins>
      <w:del w:id="247" w:author="Perica, Tina" w:date="2020-07-14T15:10:00Z">
        <w:r w:rsidR="00645E6A" w:rsidDel="0079295D">
          <w:delText>Similar to</w:delText>
        </w:r>
        <w:r w:rsidR="00132C37" w:rsidDel="0079295D">
          <w:delText xml:space="preserve"> </w:delText>
        </w:r>
        <w:r w:rsidR="00AC4748" w:rsidDel="0079295D">
          <w:delText>the human homolog Ran</w:delText>
        </w:r>
        <w:r w:rsidR="00186F9C" w:rsidDel="0079295D">
          <w:delText>{Geyer, 1999, r04729}</w:delText>
        </w:r>
        <w:r w:rsidR="007A2D30" w:rsidDel="0079295D">
          <w:delText>,</w:delText>
        </w:r>
        <w:r w:rsidR="0045687A" w:rsidDel="0079295D">
          <w:delText xml:space="preserve"> </w:delText>
        </w:r>
        <w:r w:rsidR="00DF3DAE" w:rsidDel="0079295D">
          <w:delText>1D</w:delText>
        </w:r>
      </w:del>
      <w:ins w:id="248" w:author="Perica, Tina" w:date="2020-07-14T15:10:00Z">
        <w:r w:rsidR="0079295D">
          <w:t>Our</w:t>
        </w:r>
      </w:ins>
      <w:r w:rsidR="00DF3DAE">
        <w:t xml:space="preserve">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wild-</w:t>
      </w:r>
      <w:r w:rsidR="0076717D">
        <w:lastRenderedPageBreak/>
        <w:t xml:space="preserve">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del w:id="249" w:author="Perica, Tina" w:date="2020-07-14T15:10:00Z">
        <w:r w:rsidR="00A23BA5" w:rsidDel="0079295D">
          <w:delText>arising from differences in</w:delText>
        </w:r>
        <w:r w:rsidR="00A236BF" w:rsidDel="0079295D">
          <w:delText xml:space="preserve"> </w:delText>
        </w:r>
        <w:r w:rsidR="006C04D7" w:rsidDel="0079295D">
          <w:delText xml:space="preserve">the </w:delText>
        </w:r>
        <w:r w:rsidR="00A236BF" w:rsidDel="0079295D">
          <w:delText>local chemical environment</w:delText>
        </w:r>
        <w:r w:rsidR="00DF3DAE" w:rsidDel="0079295D">
          <w:delText xml:space="preserve"> of the </w:delText>
        </w:r>
        <w:r w:rsidR="00DF3DAE" w:rsidDel="0079295D">
          <w:rPr>
            <w:lang w:val="el-GR"/>
          </w:rPr>
          <w:delText>γ</w:delText>
        </w:r>
        <w:r w:rsidR="00DF3DAE" w:rsidDel="0079295D">
          <w:delText>-phosphate</w:delText>
        </w:r>
        <w:r w:rsidR="00A236BF" w:rsidDel="0079295D">
          <w:delText xml:space="preserve"> </w:delText>
        </w:r>
        <w:r w:rsidR="00C71F6B" w:rsidDel="0079295D">
          <w:delText>in each of two</w:delText>
        </w:r>
        <w:r w:rsidR="00A236BF" w:rsidDel="0079295D">
          <w:delText xml:space="preserve"> </w:delText>
        </w:r>
        <w:r w:rsidR="00A23BA5" w:rsidDel="0079295D">
          <w:delText>distinct c</w:delText>
        </w:r>
        <w:r w:rsidR="004C4876" w:rsidDel="0079295D">
          <w:delText xml:space="preserve">onformations </w:delText>
        </w:r>
        <w:r w:rsidR="0096195C" w:rsidDel="0079295D">
          <w:delText>(</w:delText>
        </w:r>
        <w:r w:rsidR="00CE1F86" w:rsidDel="0079295D">
          <w:delText xml:space="preserve">termed </w:delText>
        </w:r>
        <w:r w:rsidR="0096195C" w:rsidDel="0079295D">
          <w:rPr>
            <w:lang w:val="el-GR"/>
          </w:rPr>
          <w:delText>γ</w:delText>
        </w:r>
        <w:r w:rsidR="0096195C" w:rsidDel="0079295D">
          <w:delText xml:space="preserve">1 and </w:delText>
        </w:r>
        <w:r w:rsidR="0096195C" w:rsidDel="0079295D">
          <w:rPr>
            <w:lang w:val="el-GR"/>
          </w:rPr>
          <w:delText>γ</w:delText>
        </w:r>
        <w:r w:rsidR="0096195C" w:rsidDel="0079295D">
          <w:delText xml:space="preserve">2) </w:delText>
        </w:r>
        <w:r w:rsidR="00D46EC4" w:rsidDel="0079295D">
          <w:delText>(</w:delText>
        </w:r>
        <w:r w:rsidR="00D46EC4" w:rsidRPr="00863A55" w:rsidDel="0079295D">
          <w:rPr>
            <w:b/>
          </w:rPr>
          <w:delText xml:space="preserve">Extended Data Fig. </w:delText>
        </w:r>
      </w:del>
      <w:del w:id="250" w:author="Perica, Tina" w:date="2020-07-02T15:59:00Z">
        <w:r w:rsidR="003D3D2F" w:rsidRPr="00863A55" w:rsidDel="00F76DDD">
          <w:rPr>
            <w:b/>
          </w:rPr>
          <w:delText>6</w:delText>
        </w:r>
      </w:del>
      <w:del w:id="251" w:author="Perica, Tina" w:date="2020-07-14T15:10:00Z">
        <w:r w:rsidR="005862EC" w:rsidDel="0079295D">
          <w:rPr>
            <w:b/>
          </w:rPr>
          <w:delText>a</w:delText>
        </w:r>
        <w:r w:rsidR="00D46EC4" w:rsidDel="0079295D">
          <w:delText>)</w:delText>
        </w:r>
        <w:r w:rsidR="00D266BD" w:rsidDel="0079295D">
          <w:delText xml:space="preserve">. </w:delText>
        </w:r>
        <w:r w:rsidR="00A94BD0" w:rsidDel="0079295D">
          <w:delText>While</w:delText>
        </w:r>
      </w:del>
      <w:ins w:id="252" w:author="Perica, Tina" w:date="2020-07-14T15:10:00Z">
        <w:r w:rsidR="0079295D">
          <w:t>with</w:t>
        </w:r>
      </w:ins>
      <w:r w:rsidR="00A94BD0">
        <w:t xml:space="preserve"> 87% of wild</w:t>
      </w:r>
      <w:r w:rsidR="003D5FFF">
        <w:t>-</w:t>
      </w:r>
      <w:r w:rsidR="00A94BD0">
        <w:t xml:space="preserve">type Gsp1:GTP </w:t>
      </w:r>
      <w:del w:id="253" w:author="Perica, Tina" w:date="2020-07-14T15:10:00Z">
        <w:r w:rsidR="00D5111C" w:rsidDel="0079295D">
          <w:delText>wa</w:delText>
        </w:r>
        <w:r w:rsidR="00A94BD0" w:rsidDel="0079295D">
          <w:delText xml:space="preserve">s </w:delText>
        </w:r>
      </w:del>
      <w:r w:rsidR="00A94BD0">
        <w:t xml:space="preserve">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ins w:id="254" w:author="Perica, Tina" w:date="2020-07-14T15:10:00Z">
        <w:r w:rsidR="0079295D">
          <w:t xml:space="preserve">. Strikingly, the </w:t>
        </w:r>
      </w:ins>
      <w:del w:id="255" w:author="Perica, Tina" w:date="2020-07-14T15:10:00Z">
        <w:r w:rsidR="00A94BD0" w:rsidRPr="00354076" w:rsidDel="0079295D">
          <w:delText xml:space="preserve">, the </w:delText>
        </w:r>
      </w:del>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ins w:id="256" w:author="Perica, Tina" w:date="2020-07-14T15:11:00Z">
        <w:r w:rsidR="0079295D">
          <w:t xml:space="preserve">interface </w:t>
        </w:r>
      </w:ins>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57" w:author="Perica, Tina" w:date="2020-05-10T16:50:00Z" w:name="move40021231"/>
      <w:moveFrom w:id="258"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57"/>
    </w:p>
    <w:p w14:paraId="3AA8EC83" w14:textId="77777777" w:rsidR="00712429" w:rsidRDefault="00D576B9" w:rsidP="002A4ADD">
      <w:pPr>
        <w:rPr>
          <w:ins w:id="259" w:author="Perica, Tina" w:date="2020-08-18T22:03:00Z"/>
          <w:iCs/>
          <w:szCs w:val="22"/>
          <w:shd w:val="clear" w:color="auto" w:fill="FFFFFF"/>
        </w:rPr>
      </w:pPr>
      <w:del w:id="260" w:author="Perica, Tina" w:date="2020-07-14T15:08:00Z">
        <w:r w:rsidDel="0079295D">
          <w:delText xml:space="preserve">Prior </w:delText>
        </w:r>
      </w:del>
      <w:del w:id="261" w:author="Perica, Tina" w:date="2020-07-14T15:05:00Z">
        <w:r w:rsidRPr="0079295D" w:rsidDel="0079295D">
          <w:rPr>
            <w:vertAlign w:val="superscript"/>
            <w:rPrChange w:id="262" w:author="Perica, Tina" w:date="2020-07-14T15:06:00Z">
              <w:rPr/>
            </w:rPrChange>
          </w:rPr>
          <w:delText>wo</w:delText>
        </w:r>
        <w:r w:rsidR="00560387" w:rsidRPr="0079295D" w:rsidDel="0079295D">
          <w:rPr>
            <w:vertAlign w:val="superscript"/>
            <w:rPrChange w:id="263" w:author="Perica, Tina" w:date="2020-07-14T15:06:00Z">
              <w:rPr/>
            </w:rPrChange>
          </w:rPr>
          <w:delText>r</w:delText>
        </w:r>
        <w:r w:rsidRPr="0079295D" w:rsidDel="0079295D">
          <w:rPr>
            <w:vertAlign w:val="superscript"/>
            <w:rPrChange w:id="264" w:author="Perica, Tina" w:date="2020-07-14T15:06:00Z">
              <w:rPr/>
            </w:rPrChange>
          </w:rPr>
          <w:delText xml:space="preserve">k </w:delText>
        </w:r>
      </w:del>
      <w:del w:id="265" w:author="Perica, Tina" w:date="2020-07-14T15:08:00Z">
        <w:r w:rsidDel="0079295D">
          <w:delText xml:space="preserve">on </w:delText>
        </w:r>
        <w:r w:rsidR="00B0108A" w:rsidDel="0079295D">
          <w:delText>human Ran</w:delText>
        </w:r>
        <w:r w:rsidR="00186F9C" w:rsidDel="0079295D">
          <w:delText>{Geyer, 1999 #139}</w:delText>
        </w:r>
        <w:r w:rsidDel="0079295D">
          <w:delText xml:space="preserve"> </w:delText>
        </w:r>
        <w:r w:rsidR="00A82015" w:rsidDel="0079295D">
          <w:delText xml:space="preserve">and </w:delText>
        </w:r>
      </w:del>
      <w:del w:id="266" w:author="Perica, Tina" w:date="2020-05-09T23:13:00Z">
        <w:r w:rsidR="00A82015" w:rsidDel="009A710F">
          <w:delText xml:space="preserve">the related GTPase </w:delText>
        </w:r>
      </w:del>
      <w:del w:id="267" w:author="Perica, Tina" w:date="2020-07-14T15:08:00Z">
        <w:r w:rsidR="00A82015" w:rsidDel="0079295D">
          <w:delText>Ras</w:delText>
        </w:r>
        <w:r w:rsidR="00186F9C" w:rsidDel="0079295D">
          <w:delText>{Geyer, 1996 #118}</w:delText>
        </w:r>
        <w:r w:rsidR="00A82015" w:rsidDel="0079295D">
          <w:delText xml:space="preserve"> </w:delText>
        </w:r>
        <w:r w:rsidDel="0079295D">
          <w:delText xml:space="preserve">had </w:delText>
        </w:r>
      </w:del>
      <w:ins w:id="268" w:author="Christopher Mathy" w:date="2020-05-14T10:23:00Z">
        <w:del w:id="269" w:author="Perica, Tina" w:date="2020-07-14T15:04:00Z">
          <w:r w:rsidR="00442C6A" w:rsidDel="0079295D">
            <w:delText>has</w:delText>
          </w:r>
        </w:del>
        <w:del w:id="270" w:author="Perica, Tina" w:date="2020-07-14T15:05:00Z">
          <w:r w:rsidR="00442C6A" w:rsidDel="0079295D">
            <w:delText xml:space="preserve"> </w:delText>
          </w:r>
        </w:del>
      </w:ins>
      <w:del w:id="271" w:author="Perica, Tina" w:date="2020-07-14T15:05:00Z">
        <w:r w:rsidR="00AB3F18" w:rsidDel="0079295D">
          <w:delText>implicated</w:delText>
        </w:r>
        <w:r w:rsidR="00AB3F18" w:rsidRPr="00603DDA" w:rsidDel="0079295D">
          <w:delText xml:space="preserve"> </w:delText>
        </w:r>
      </w:del>
      <w:del w:id="272" w:author="Perica, Tina" w:date="2020-07-14T15:08:00Z">
        <w:r w:rsidR="00603DDA" w:rsidRPr="00603DDA" w:rsidDel="0079295D">
          <w:delText xml:space="preserve">the </w:delText>
        </w:r>
      </w:del>
      <w:del w:id="273" w:author="Perica, Tina" w:date="2020-07-14T15:06:00Z">
        <w:r w:rsidR="00603DDA" w:rsidRPr="00603DDA" w:rsidDel="0079295D">
          <w:delText>γ</w:delText>
        </w:r>
        <w:r w:rsidR="00B0108A" w:rsidDel="0079295D">
          <w:delText>2</w:delText>
        </w:r>
        <w:r w:rsidR="00603DDA" w:rsidRPr="00603DDA" w:rsidDel="0079295D">
          <w:delText xml:space="preserve"> </w:delText>
        </w:r>
      </w:del>
      <w:del w:id="274" w:author="Perica, Tina" w:date="2020-07-14T15:08:00Z">
        <w:r w:rsidR="00603DDA" w:rsidRPr="00603DDA" w:rsidDel="0079295D">
          <w:delText xml:space="preserve">state </w:delText>
        </w:r>
        <w:r w:rsidR="00AB3F18" w:rsidDel="0079295D">
          <w:delText>conformation</w:delText>
        </w:r>
      </w:del>
      <w:del w:id="275" w:author="Perica, Tina" w:date="2020-07-14T15:07:00Z">
        <w:r w:rsidR="00AB3F18" w:rsidDel="0079295D">
          <w:delText xml:space="preserve"> in effector binding</w:delText>
        </w:r>
      </w:del>
      <w:del w:id="276" w:author="Perica, Tina" w:date="2020-07-14T15:08:00Z">
        <w:r w:rsidDel="0079295D">
          <w:delText xml:space="preserve">. </w:delText>
        </w:r>
      </w:del>
      <w:del w:id="277" w:author="Perica, Tina" w:date="2020-07-02T16:03:00Z">
        <w:r w:rsidR="00442C6A" w:rsidRPr="00BB2D58" w:rsidDel="00F76DDD">
          <w:rPr>
            <w:color w:val="FF0000"/>
          </w:rPr>
          <w:delText>age</w:delText>
        </w:r>
        <w:r w:rsidR="00131604" w:rsidRPr="00BB2D58" w:rsidDel="00F76DDD">
          <w:rPr>
            <w:color w:val="FF0000"/>
          </w:rPr>
          <w:delText xml:space="preserve"> of </w:delText>
        </w:r>
      </w:del>
      <w:ins w:id="278" w:author="Christopher Mathy" w:date="2020-05-14T10:23:00Z">
        <w:del w:id="279" w:author="Perica, Tina" w:date="2020-07-02T16:03:00Z">
          <w:r w:rsidR="00442C6A" w:rsidRPr="00BB2D58" w:rsidDel="00F76DDD">
            <w:rPr>
              <w:color w:val="FF0000"/>
            </w:rPr>
            <w:delText>Gsp1:GTP ing</w:delText>
          </w:r>
        </w:del>
      </w:ins>
      <w:del w:id="280" w:author="Perica, Tina" w:date="2020-07-14T15:11:00Z">
        <w:r w:rsidR="00AA6A9B" w:rsidRPr="00BB2D58" w:rsidDel="007A6E27">
          <w:rPr>
            <w:color w:val="FF0000"/>
            <w:rPrChange w:id="281" w:author="Perica, Tina" w:date="2020-07-07T14:39:00Z">
              <w:rPr/>
            </w:rPrChange>
          </w:rPr>
          <w:delText>Here</w:delText>
        </w:r>
      </w:del>
      <w:ins w:id="282" w:author="Perica, Tina" w:date="2020-07-14T15:11:00Z">
        <w:r w:rsidR="007A6E27">
          <w:t>Furthermore,</w:t>
        </w:r>
      </w:ins>
      <w:r w:rsidR="00AA6A9B" w:rsidRPr="00BB2D58">
        <w:rPr>
          <w:color w:val="FF0000"/>
          <w:rPrChange w:id="283" w:author="Perica, Tina" w:date="2020-07-07T14:39:00Z">
            <w:rPr/>
          </w:rPrChange>
        </w:rPr>
        <w:t xml:space="preserve"> we observe</w:t>
      </w:r>
      <w:ins w:id="284" w:author="Perica, Tina" w:date="2020-07-14T15:11:00Z">
        <w:r w:rsidR="007A6E27">
          <w:rPr>
            <w:color w:val="FF0000"/>
          </w:rPr>
          <w:t>d</w:t>
        </w:r>
      </w:ins>
      <w:r w:rsidR="00AA6A9B" w:rsidRPr="00BB2D58">
        <w:rPr>
          <w:color w:val="FF0000"/>
          <w:rPrChange w:id="285" w:author="Perica, Tina" w:date="2020-07-07T14:39:00Z">
            <w:rPr/>
          </w:rPrChange>
        </w:rPr>
        <w:t xml:space="preserve"> a </w:t>
      </w:r>
      <w:del w:id="286" w:author="Perica, Tina" w:date="2020-08-18T21:58:00Z">
        <w:r w:rsidR="00AA6A9B" w:rsidRPr="00BB2D58" w:rsidDel="000F548C">
          <w:rPr>
            <w:color w:val="FF0000"/>
            <w:rPrChange w:id="287" w:author="Perica, Tina" w:date="2020-07-07T14:39:00Z">
              <w:rPr/>
            </w:rPrChange>
          </w:rPr>
          <w:delText xml:space="preserve">striking </w:delText>
        </w:r>
      </w:del>
      <w:r w:rsidR="00AA6A9B" w:rsidRPr="00BB2D58">
        <w:rPr>
          <w:color w:val="FF0000"/>
          <w:rPrChange w:id="288" w:author="Perica, Tina" w:date="2020-07-07T14:39:00Z">
            <w:rPr/>
          </w:rPrChange>
        </w:rPr>
        <w:t xml:space="preserve">linear relationship </w:t>
      </w:r>
      <w:del w:id="289" w:author="Perica, Tina" w:date="2020-07-10T14:08:00Z">
        <w:r w:rsidR="00AA6A9B" w:rsidRPr="00BB2D58" w:rsidDel="00792A6D">
          <w:rPr>
            <w:color w:val="FF0000"/>
            <w:rPrChange w:id="290" w:author="Perica, Tina" w:date="2020-07-07T14:39:00Z">
              <w:rPr/>
            </w:rPrChange>
          </w:rPr>
          <w:delText>when plotting</w:delText>
        </w:r>
      </w:del>
      <w:ins w:id="291" w:author="Perica, Tina" w:date="2020-07-10T14:08:00Z">
        <w:r w:rsidR="00792A6D">
          <w:rPr>
            <w:color w:val="FF0000"/>
          </w:rPr>
          <w:t>between</w:t>
        </w:r>
      </w:ins>
      <w:r w:rsidR="00AA6A9B" w:rsidRPr="00BB2D58">
        <w:rPr>
          <w:color w:val="FF0000"/>
          <w:rPrChange w:id="292" w:author="Perica, Tina" w:date="2020-07-07T14:39:00Z">
            <w:rPr/>
          </w:rPrChange>
        </w:rPr>
        <w:t xml:space="preserve"> the</w:t>
      </w:r>
      <w:ins w:id="293" w:author="Perica, Tina" w:date="2020-07-02T16:04:00Z">
        <w:r w:rsidR="00F76DDD" w:rsidRPr="00BB2D58">
          <w:rPr>
            <w:color w:val="FF0000"/>
          </w:rPr>
          <w:t xml:space="preserve"> </w:t>
        </w:r>
      </w:ins>
      <w:ins w:id="294" w:author="Perica, Tina" w:date="2020-08-18T21:59:00Z">
        <w:r w:rsidR="000F548C">
          <w:rPr>
            <w:color w:val="FF0000"/>
          </w:rPr>
          <w:t xml:space="preserve">effect of the mutation on the equilibrium between the </w:t>
        </w:r>
      </w:ins>
      <w:del w:id="295" w:author="Perica, Tina" w:date="2020-08-18T21:59:00Z">
        <w:r w:rsidR="00AA6A9B" w:rsidRPr="00BB2D58" w:rsidDel="000F548C">
          <w:rPr>
            <w:color w:val="FF0000"/>
            <w:rPrChange w:id="296" w:author="Perica, Tina" w:date="2020-07-07T14:39:00Z">
              <w:rPr/>
            </w:rPrChange>
          </w:rPr>
          <w:delText xml:space="preserve"> </w:delText>
        </w:r>
      </w:del>
      <w:del w:id="297" w:author="Perica, Tina" w:date="2020-07-02T16:04:00Z">
        <w:r w:rsidR="00F23734" w:rsidRPr="00BB2D58" w:rsidDel="00F76DDD">
          <w:rPr>
            <w:color w:val="FF0000"/>
            <w:lang w:val="el-GR"/>
            <w:rPrChange w:id="298" w:author="Perica, Tina" w:date="2020-07-07T14:39:00Z">
              <w:rPr>
                <w:lang w:val="el-GR"/>
              </w:rPr>
            </w:rPrChange>
          </w:rPr>
          <w:delText>γ</w:delText>
        </w:r>
        <w:r w:rsidR="00F23734" w:rsidRPr="00BB2D58" w:rsidDel="00F76DDD">
          <w:rPr>
            <w:color w:val="FF0000"/>
            <w:rPrChange w:id="299" w:author="Perica, Tina" w:date="2020-07-07T14:39:00Z">
              <w:rPr/>
            </w:rPrChange>
          </w:rPr>
          <w:delText xml:space="preserve">2 </w:delText>
        </w:r>
      </w:del>
      <w:ins w:id="300" w:author="Perica, Tina" w:date="2020-07-02T16:05:00Z">
        <w:r w:rsidR="00F76DDD" w:rsidRPr="00BB2D58">
          <w:rPr>
            <w:color w:val="FF0000"/>
          </w:rPr>
          <w:t xml:space="preserve">two </w:t>
        </w:r>
        <w:r w:rsidR="00F76DDD" w:rsidRPr="00BB2D58">
          <w:rPr>
            <w:color w:val="FF0000"/>
            <w:lang w:val="el-GR"/>
          </w:rPr>
          <w:t>γ</w:t>
        </w:r>
        <w:r w:rsidR="00F76DDD" w:rsidRPr="00BB2D58">
          <w:rPr>
            <w:color w:val="FF0000"/>
          </w:rPr>
          <w:t xml:space="preserve"> conformations</w:t>
        </w:r>
      </w:ins>
      <w:ins w:id="301" w:author="Perica, Tina" w:date="2020-08-18T21:59:00Z">
        <w:r w:rsidR="000F548C">
          <w:rPr>
            <w:color w:val="FF0000"/>
          </w:rPr>
          <w:t xml:space="preserve"> (plotted as log-transformed ratio of the equilibrium constant)</w:t>
        </w:r>
      </w:ins>
      <w:ins w:id="302" w:author="Perica, Tina" w:date="2020-07-02T16:05:00Z">
        <w:r w:rsidR="00F76DDD" w:rsidRPr="00BB2D58">
          <w:rPr>
            <w:color w:val="FF0000"/>
          </w:rPr>
          <w:t xml:space="preserve"> and the </w:t>
        </w:r>
      </w:ins>
      <w:ins w:id="303" w:author="Perica, Tina" w:date="2020-07-06T11:15:00Z">
        <w:r w:rsidR="005422AB" w:rsidRPr="00BB2D58">
          <w:rPr>
            <w:color w:val="FF0000"/>
          </w:rPr>
          <w:t xml:space="preserve">log-transformed </w:t>
        </w:r>
      </w:ins>
      <w:ins w:id="304" w:author="Perica, Tina" w:date="2020-08-18T22:00:00Z">
        <w:r w:rsidR="00272B64">
          <w:rPr>
            <w:color w:val="FF0000"/>
          </w:rPr>
          <w:t xml:space="preserve">ratio of the relative catalytic efficiencies of GAP-mediated GTP hydrolysis </w:t>
        </w:r>
      </w:ins>
      <w:del w:id="305" w:author="Perica, Tina" w:date="2020-07-02T16:05:00Z">
        <w:r w:rsidR="00F23734" w:rsidRPr="00BB2D58" w:rsidDel="00F76DDD">
          <w:rPr>
            <w:color w:val="FF0000"/>
            <w:rPrChange w:id="306" w:author="Perica, Tina" w:date="2020-07-07T14:39:00Z">
              <w:rPr/>
            </w:rPrChange>
          </w:rPr>
          <w:delText xml:space="preserve">state </w:delText>
        </w:r>
        <w:r w:rsidR="00AA6A9B" w:rsidRPr="00BB2D58" w:rsidDel="00F76DDD">
          <w:rPr>
            <w:color w:val="FF0000"/>
            <w:rPrChange w:id="307" w:author="Perica, Tina" w:date="2020-07-07T14:39:00Z">
              <w:rPr/>
            </w:rPrChange>
          </w:rPr>
          <w:delText xml:space="preserve">population </w:delText>
        </w:r>
        <w:r w:rsidR="00F23734" w:rsidRPr="00BB2D58" w:rsidDel="00F76DDD">
          <w:rPr>
            <w:color w:val="FF0000"/>
            <w:rPrChange w:id="308" w:author="Perica, Tina" w:date="2020-07-07T14:39:00Z">
              <w:rPr/>
            </w:rPrChange>
          </w:rPr>
          <w:delText>in</w:delText>
        </w:r>
        <w:r w:rsidR="00AA6A9B" w:rsidRPr="00BB2D58" w:rsidDel="00F76DDD">
          <w:rPr>
            <w:color w:val="FF0000"/>
            <w:rPrChange w:id="309" w:author="Perica, Tina" w:date="2020-07-07T14:39:00Z">
              <w:rPr/>
            </w:rPrChange>
          </w:rPr>
          <w:delText xml:space="preserve"> the different Gsp1 mutants</w:delText>
        </w:r>
        <w:r w:rsidR="0000667E" w:rsidRPr="00BB2D58" w:rsidDel="00F76DDD">
          <w:rPr>
            <w:color w:val="FF0000"/>
            <w:rPrChange w:id="310" w:author="Perica, Tina" w:date="2020-07-07T14:39:00Z">
              <w:rPr/>
            </w:rPrChange>
          </w:rPr>
          <w:delText xml:space="preserve"> </w:delText>
        </w:r>
        <w:r w:rsidR="00AA6A9B" w:rsidRPr="00BB2D58" w:rsidDel="00F76DDD">
          <w:rPr>
            <w:color w:val="FF0000"/>
            <w:rPrChange w:id="311" w:author="Perica, Tina" w:date="2020-07-07T14:39:00Z">
              <w:rPr/>
            </w:rPrChange>
          </w:rPr>
          <w:delText>against</w:delText>
        </w:r>
        <w:r w:rsidR="0000667E" w:rsidRPr="00BB2D58" w:rsidDel="00F76DDD">
          <w:rPr>
            <w:color w:val="FF0000"/>
            <w:rPrChange w:id="312" w:author="Perica, Tina" w:date="2020-07-07T14:39:00Z">
              <w:rPr/>
            </w:rPrChange>
          </w:rPr>
          <w:delText xml:space="preserve"> the</w:delText>
        </w:r>
        <w:r w:rsidR="002E2637" w:rsidRPr="00BB2D58" w:rsidDel="00F76DDD">
          <w:rPr>
            <w:color w:val="FF0000"/>
            <w:rPrChange w:id="313" w:author="Perica, Tina" w:date="2020-07-07T14:39:00Z">
              <w:rPr/>
            </w:rPrChange>
          </w:rPr>
          <w:delText>ir effects on</w:delText>
        </w:r>
        <w:r w:rsidR="0000667E" w:rsidRPr="00BB2D58" w:rsidDel="00F76DDD">
          <w:rPr>
            <w:color w:val="FF0000"/>
            <w:rPrChange w:id="314" w:author="Perica, Tina" w:date="2020-07-07T14:39:00Z">
              <w:rPr/>
            </w:rPrChange>
          </w:rPr>
          <w:delText xml:space="preserve"> relative catalytic efficiency </w:delText>
        </w:r>
      </w:del>
      <w:del w:id="315" w:author="Perica, Tina" w:date="2020-08-18T22:00:00Z">
        <w:r w:rsidR="0000667E" w:rsidRPr="00BB2D58" w:rsidDel="00272B64">
          <w:rPr>
            <w:color w:val="FF0000"/>
            <w:rPrChange w:id="316" w:author="Perica, Tina" w:date="2020-07-07T14:39:00Z">
              <w:rPr/>
            </w:rPrChange>
          </w:rPr>
          <w:delText xml:space="preserve">of GAP-mediated GTP hydrolysis </w:delText>
        </w:r>
      </w:del>
      <w:r w:rsidR="0000667E" w:rsidRPr="00BB2D58">
        <w:rPr>
          <w:b/>
          <w:color w:val="FF0000"/>
          <w:rPrChange w:id="317" w:author="Perica, Tina" w:date="2020-07-07T14:39:00Z">
            <w:rPr>
              <w:b/>
            </w:rPr>
          </w:rPrChange>
        </w:rPr>
        <w:t>(Fig. 3</w:t>
      </w:r>
      <w:ins w:id="318" w:author="Perica, Tina" w:date="2020-07-02T16:03:00Z">
        <w:r w:rsidR="00F76DDD" w:rsidRPr="00BB2D58">
          <w:rPr>
            <w:b/>
            <w:color w:val="FF0000"/>
          </w:rPr>
          <w:t>d</w:t>
        </w:r>
      </w:ins>
      <w:del w:id="319" w:author="Perica, Tina" w:date="2020-07-02T16:03:00Z">
        <w:r w:rsidR="0000667E" w:rsidRPr="00BB2D58" w:rsidDel="00F76DDD">
          <w:rPr>
            <w:b/>
            <w:color w:val="FF0000"/>
            <w:rPrChange w:id="320" w:author="Perica, Tina" w:date="2020-07-07T14:39:00Z">
              <w:rPr>
                <w:b/>
              </w:rPr>
            </w:rPrChange>
          </w:rPr>
          <w:delText>f</w:delText>
        </w:r>
      </w:del>
      <w:r w:rsidR="0000667E" w:rsidRPr="00BB2D58">
        <w:rPr>
          <w:color w:val="FF0000"/>
          <w:rPrChange w:id="321" w:author="Perica, Tina" w:date="2020-07-07T14:39:00Z">
            <w:rPr/>
          </w:rPrChange>
        </w:rPr>
        <w:t>) and intrinsic GTP hydrolysis (</w:t>
      </w:r>
      <w:r w:rsidR="0000667E" w:rsidRPr="00BB2D58">
        <w:rPr>
          <w:b/>
          <w:color w:val="FF0000"/>
          <w:rPrChange w:id="322" w:author="Perica, Tina" w:date="2020-07-07T14:39:00Z">
            <w:rPr>
              <w:b/>
            </w:rPr>
          </w:rPrChange>
        </w:rPr>
        <w:t>Supplementary File 1 Table 8,</w:t>
      </w:r>
      <w:r w:rsidR="0000667E" w:rsidRPr="00BB2D58">
        <w:rPr>
          <w:color w:val="FF0000"/>
          <w:rPrChange w:id="323" w:author="Perica, Tina" w:date="2020-07-07T14:39:00Z">
            <w:rPr/>
          </w:rPrChange>
        </w:rPr>
        <w:t xml:space="preserve"> </w:t>
      </w:r>
      <w:r w:rsidR="0000667E" w:rsidRPr="00BB2D58">
        <w:rPr>
          <w:b/>
          <w:color w:val="FF0000"/>
          <w:rPrChange w:id="324" w:author="Perica, Tina" w:date="2020-07-07T14:39:00Z">
            <w:rPr>
              <w:b/>
            </w:rPr>
          </w:rPrChange>
        </w:rPr>
        <w:t xml:space="preserve">Extended Data Fig. </w:t>
      </w:r>
      <w:ins w:id="325" w:author="Perica, Tina" w:date="2020-07-02T16:03:00Z">
        <w:r w:rsidR="00F76DDD" w:rsidRPr="00BB2D58">
          <w:rPr>
            <w:b/>
            <w:color w:val="FF0000"/>
          </w:rPr>
          <w:t>7</w:t>
        </w:r>
      </w:ins>
      <w:del w:id="326" w:author="Perica, Tina" w:date="2020-07-02T16:03:00Z">
        <w:r w:rsidR="0000667E" w:rsidRPr="00BB2D58" w:rsidDel="00F76DDD">
          <w:rPr>
            <w:b/>
            <w:color w:val="FF0000"/>
            <w:rPrChange w:id="327" w:author="Perica, Tina" w:date="2020-07-07T14:39:00Z">
              <w:rPr>
                <w:b/>
              </w:rPr>
            </w:rPrChange>
          </w:rPr>
          <w:delText>6</w:delText>
        </w:r>
      </w:del>
      <w:r w:rsidR="0000667E" w:rsidRPr="00BB2D58">
        <w:rPr>
          <w:b/>
          <w:color w:val="FF0000"/>
          <w:rPrChange w:id="328" w:author="Perica, Tina" w:date="2020-07-07T14:39:00Z">
            <w:rPr>
              <w:b/>
            </w:rPr>
          </w:rPrChange>
        </w:rPr>
        <w:t>b, c</w:t>
      </w:r>
      <w:r w:rsidR="0000667E" w:rsidRPr="00BB2D58">
        <w:rPr>
          <w:color w:val="FF0000"/>
          <w:rPrChange w:id="329" w:author="Perica, Tina" w:date="2020-07-07T14:39:00Z">
            <w:rPr/>
          </w:rPrChange>
        </w:rPr>
        <w:t xml:space="preserve">). </w:t>
      </w:r>
      <w:ins w:id="330" w:author="Perica, Tina" w:date="2020-08-18T22:01:00Z">
        <w:r w:rsidR="00D84E19">
          <w:rPr>
            <w:color w:val="FF0000"/>
          </w:rPr>
          <w:t>This</w:t>
        </w:r>
      </w:ins>
      <w:del w:id="331" w:author="Perica, Tina" w:date="2020-05-10T16:29:00Z">
        <w:r w:rsidR="0000667E" w:rsidRPr="00BB2D58" w:rsidDel="00640739">
          <w:rPr>
            <w:color w:val="FF0000"/>
            <w:rPrChange w:id="332" w:author="Perica, Tina" w:date="2020-07-07T14:39:00Z">
              <w:rPr/>
            </w:rPrChange>
          </w:rPr>
          <w:delText>T</w:delText>
        </w:r>
      </w:del>
      <w:del w:id="333" w:author="Perica, Tina" w:date="2020-05-10T16:49:00Z">
        <w:r w:rsidR="0000667E" w:rsidRPr="00BB2D58" w:rsidDel="00B72452">
          <w:rPr>
            <w:color w:val="FF0000"/>
            <w:rPrChange w:id="334" w:author="Perica, Tina" w:date="2020-07-07T14:39:00Z">
              <w:rPr/>
            </w:rPrChange>
          </w:rPr>
          <w:delText>hese</w:delText>
        </w:r>
      </w:del>
      <w:r w:rsidR="0000667E" w:rsidRPr="00BB2D58">
        <w:rPr>
          <w:color w:val="FF0000"/>
          <w:rPrChange w:id="335" w:author="Perica, Tina" w:date="2020-07-07T14:39:00Z">
            <w:rPr/>
          </w:rPrChange>
        </w:rPr>
        <w:t xml:space="preserve"> </w:t>
      </w:r>
      <w:del w:id="336" w:author="Perica, Tina" w:date="2020-05-10T16:49:00Z">
        <w:r w:rsidR="0057772D" w:rsidRPr="00BB2D58" w:rsidDel="00B72452">
          <w:rPr>
            <w:color w:val="FF0000"/>
            <w:rPrChange w:id="337" w:author="Perica, Tina" w:date="2020-07-07T14:39:00Z">
              <w:rPr/>
            </w:rPrChange>
          </w:rPr>
          <w:delText>experiments</w:delText>
        </w:r>
        <w:r w:rsidR="0000667E" w:rsidRPr="00BB2D58" w:rsidDel="00B72452">
          <w:rPr>
            <w:color w:val="FF0000"/>
            <w:rPrChange w:id="338" w:author="Perica, Tina" w:date="2020-07-07T14:39:00Z">
              <w:rPr/>
            </w:rPrChange>
          </w:rPr>
          <w:delText xml:space="preserve"> </w:delText>
        </w:r>
      </w:del>
      <w:ins w:id="339" w:author="Perica, Tina" w:date="2020-05-10T16:49:00Z">
        <w:r w:rsidR="00B72452" w:rsidRPr="00BB2D58">
          <w:rPr>
            <w:color w:val="FF0000"/>
            <w:rPrChange w:id="340" w:author="Perica, Tina" w:date="2020-07-07T14:39:00Z">
              <w:rPr/>
            </w:rPrChange>
          </w:rPr>
          <w:t xml:space="preserve">relationship </w:t>
        </w:r>
      </w:ins>
      <w:del w:id="341" w:author="Perica, Tina" w:date="2020-05-10T16:29:00Z">
        <w:r w:rsidR="00E37700" w:rsidRPr="00BB2D58" w:rsidDel="00640739">
          <w:rPr>
            <w:color w:val="FF0000"/>
            <w:rPrChange w:id="342" w:author="Perica, Tina" w:date="2020-07-07T14:39:00Z">
              <w:rPr/>
            </w:rPrChange>
          </w:rPr>
          <w:delText xml:space="preserve">directly </w:delText>
        </w:r>
        <w:r w:rsidR="008D1885" w:rsidRPr="00BB2D58" w:rsidDel="00640739">
          <w:rPr>
            <w:color w:val="FF0000"/>
            <w:rPrChange w:id="343" w:author="Perica, Tina" w:date="2020-07-07T14:39:00Z">
              <w:rPr/>
            </w:rPrChange>
          </w:rPr>
          <w:delText xml:space="preserve">quantify the allosteric effects of the mutations and </w:delText>
        </w:r>
        <w:r w:rsidR="0000667E" w:rsidRPr="00BB2D58" w:rsidDel="00640739">
          <w:rPr>
            <w:color w:val="FF0000"/>
            <w:rPrChange w:id="344" w:author="Perica, Tina" w:date="2020-07-07T14:39:00Z">
              <w:rPr/>
            </w:rPrChange>
          </w:rPr>
          <w:delText>indicate</w:delText>
        </w:r>
      </w:del>
      <w:ins w:id="345" w:author="Perica, Tina" w:date="2020-08-18T22:01:00Z">
        <w:r w:rsidR="00D84E19">
          <w:rPr>
            <w:color w:val="FF0000"/>
          </w:rPr>
          <w:t>suggests</w:t>
        </w:r>
      </w:ins>
      <w:r w:rsidR="0000667E" w:rsidRPr="00BB2D58">
        <w:rPr>
          <w:color w:val="FF0000"/>
          <w:rPrChange w:id="346" w:author="Perica, Tina" w:date="2020-07-07T14:39:00Z">
            <w:rPr/>
          </w:rPrChange>
        </w:rPr>
        <w:t xml:space="preserve"> that the </w:t>
      </w:r>
      <w:r w:rsidR="0000667E" w:rsidRPr="00BB2D58">
        <w:rPr>
          <w:color w:val="FF0000"/>
          <w:lang w:val="el-GR"/>
          <w:rPrChange w:id="347" w:author="Perica, Tina" w:date="2020-07-07T14:39:00Z">
            <w:rPr>
              <w:lang w:val="el-GR"/>
            </w:rPr>
          </w:rPrChange>
        </w:rPr>
        <w:t>γ</w:t>
      </w:r>
      <w:r w:rsidR="0000667E" w:rsidRPr="00BB2D58">
        <w:rPr>
          <w:color w:val="FF0000"/>
          <w:rPrChange w:id="348" w:author="Perica, Tina" w:date="2020-07-07T14:39:00Z">
            <w:rPr/>
          </w:rPrChange>
        </w:rPr>
        <w:t xml:space="preserve">2 state represents the </w:t>
      </w:r>
      <w:del w:id="349" w:author="Perica, Tina" w:date="2020-05-10T16:30:00Z">
        <w:r w:rsidR="0000667E" w:rsidRPr="00BB2D58" w:rsidDel="00640739">
          <w:rPr>
            <w:color w:val="FF0000"/>
            <w:rPrChange w:id="350" w:author="Perica, Tina" w:date="2020-07-07T14:39:00Z">
              <w:rPr/>
            </w:rPrChange>
          </w:rPr>
          <w:delText>hydrolysis-competent</w:delText>
        </w:r>
      </w:del>
      <w:ins w:id="351" w:author="Perica, Tina" w:date="2020-05-10T16:30:00Z">
        <w:r w:rsidR="00640739" w:rsidRPr="00BB2D58">
          <w:rPr>
            <w:color w:val="FF0000"/>
            <w:rPrChange w:id="352" w:author="Perica, Tina" w:date="2020-07-07T14:39:00Z">
              <w:rPr/>
            </w:rPrChange>
          </w:rPr>
          <w:t>active site</w:t>
        </w:r>
      </w:ins>
      <w:r w:rsidR="0000667E" w:rsidRPr="00BB2D58">
        <w:rPr>
          <w:color w:val="FF0000"/>
          <w:rPrChange w:id="353" w:author="Perica, Tina" w:date="2020-07-07T14:39:00Z">
            <w:rPr/>
          </w:rPrChange>
        </w:rPr>
        <w:t xml:space="preserve"> conformation of Gsp1:GTP</w:t>
      </w:r>
      <w:ins w:id="354" w:author="Perica, Tina" w:date="2020-05-10T16:30:00Z">
        <w:r w:rsidR="00640739" w:rsidRPr="00BB2D58">
          <w:rPr>
            <w:color w:val="FF0000"/>
            <w:rPrChange w:id="355" w:author="Perica, Tina" w:date="2020-07-07T14:39:00Z">
              <w:rPr/>
            </w:rPrChange>
          </w:rPr>
          <w:t xml:space="preserve"> </w:t>
        </w:r>
      </w:ins>
      <w:ins w:id="356" w:author="Perica, Tina" w:date="2020-08-18T22:02:00Z">
        <w:r w:rsidR="004E1B2F">
          <w:rPr>
            <w:color w:val="FF0000"/>
          </w:rPr>
          <w:t>competent for</w:t>
        </w:r>
      </w:ins>
      <w:ins w:id="357" w:author="Christopher Mathy" w:date="2020-05-14T10:24:00Z">
        <w:del w:id="358" w:author="Perica, Tina" w:date="2020-08-18T22:02:00Z">
          <w:r w:rsidR="00442C6A" w:rsidRPr="00BB2D58" w:rsidDel="004E1B2F">
            <w:rPr>
              <w:color w:val="FF0000"/>
            </w:rPr>
            <w:delText>d</w:delText>
          </w:r>
        </w:del>
      </w:ins>
      <w:ins w:id="359" w:author="Perica, Tina" w:date="2020-05-10T16:30:00Z">
        <w:r w:rsidR="00640739" w:rsidRPr="00BB2D58">
          <w:rPr>
            <w:color w:val="FF0000"/>
          </w:rPr>
          <w:t xml:space="preserve"> GTP hydrolysis</w:t>
        </w:r>
      </w:ins>
      <w:ins w:id="360" w:author="Christopher Mathy" w:date="2020-05-14T10:24:00Z">
        <w:del w:id="361" w:author="Perica, Tina" w:date="2020-08-18T22:02:00Z">
          <w:r w:rsidR="00442C6A" w:rsidRPr="00BB2D58" w:rsidDel="00AF7B35">
            <w:rPr>
              <w:color w:val="FF0000"/>
            </w:rPr>
            <w:delText>,</w:delText>
          </w:r>
        </w:del>
      </w:ins>
      <w:ins w:id="362" w:author="Perica, Tina" w:date="2020-05-10T16:49:00Z">
        <w:del w:id="363" w:author="Christopher Mathy" w:date="2020-05-14T10:24:00Z">
          <w:r w:rsidR="00B72452" w:rsidRPr="00BB2D58" w:rsidDel="00442C6A">
            <w:rPr>
              <w:color w:val="FF0000"/>
            </w:rPr>
            <w:delText>th</w:delText>
          </w:r>
        </w:del>
      </w:ins>
      <w:ins w:id="364" w:author="Christopher Mathy" w:date="2020-05-14T10:24:00Z">
        <w:del w:id="365" w:author="Perica, Tina" w:date="2020-08-18T22:02:00Z">
          <w:r w:rsidR="00442C6A" w:rsidRPr="00BB2D58" w:rsidDel="00AF7B35">
            <w:rPr>
              <w:color w:val="FF0000"/>
            </w:rPr>
            <w:delText xml:space="preserve">compared to </w:delText>
          </w:r>
        </w:del>
      </w:ins>
      <w:r w:rsidR="000B70B9" w:rsidRPr="00BB2D58">
        <w:rPr>
          <w:color w:val="FF0000"/>
        </w:rPr>
        <w:t>.</w:t>
      </w:r>
      <w:r w:rsidR="0000667E" w:rsidRPr="00BB2D58">
        <w:rPr>
          <w:color w:val="FF0000"/>
        </w:rPr>
        <w:t xml:space="preserve"> </w:t>
      </w:r>
      <w:moveToRangeStart w:id="366" w:author="Perica, Tina" w:date="2020-05-10T16:50:00Z" w:name="move40021231"/>
      <w:moveTo w:id="367" w:author="Perica, Tina" w:date="2020-05-10T16:50:00Z">
        <w:r w:rsidR="00B72452" w:rsidRPr="00BB2D58">
          <w:rPr>
            <w:color w:val="FF0000"/>
          </w:rPr>
          <w:t xml:space="preserve">Remarkably, </w:t>
        </w:r>
        <w:del w:id="368" w:author="Perica, Tina" w:date="2020-05-10T16:51:00Z">
          <w:r w:rsidR="00B72452" w:rsidRPr="00BB2D58" w:rsidDel="00B72452">
            <w:rPr>
              <w:color w:val="FF0000"/>
            </w:rPr>
            <w:delText>these</w:delText>
          </w:r>
        </w:del>
      </w:moveTo>
      <w:ins w:id="369" w:author="Perica, Tina" w:date="2020-05-10T16:51:00Z">
        <w:r w:rsidR="00B72452" w:rsidRPr="00BB2D58">
          <w:rPr>
            <w:color w:val="FF0000"/>
          </w:rPr>
          <w:t xml:space="preserve">the mutated residues that tune the </w:t>
        </w:r>
      </w:ins>
      <w:ins w:id="370" w:author="Perica, Tina" w:date="2020-05-10T16:56:00Z">
        <w:r w:rsidR="00B72452" w:rsidRPr="00BB2D58">
          <w:rPr>
            <w:color w:val="FF0000"/>
          </w:rPr>
          <w:t xml:space="preserve">population of the </w:t>
        </w:r>
        <w:r w:rsidR="00B72452" w:rsidRPr="00BB2D58">
          <w:rPr>
            <w:color w:val="FF0000"/>
            <w:lang w:val="el-GR"/>
          </w:rPr>
          <w:t>γ</w:t>
        </w:r>
      </w:ins>
      <w:ins w:id="371" w:author="Perica, Tina" w:date="2020-05-10T16:57:00Z">
        <w:r w:rsidR="00B72452" w:rsidRPr="00BB2D58">
          <w:rPr>
            <w:color w:val="FF0000"/>
          </w:rPr>
          <w:t>2 state</w:t>
        </w:r>
      </w:ins>
      <w:ins w:id="372" w:author="Perica, Tina" w:date="2020-05-10T16:58:00Z">
        <w:r w:rsidR="00B72452" w:rsidRPr="00BB2D58">
          <w:rPr>
            <w:color w:val="FF0000"/>
          </w:rPr>
          <w:t xml:space="preserve"> (T34, H141, Q147, and Y157)</w:t>
        </w:r>
      </w:ins>
      <w:moveTo w:id="373" w:author="Perica, Tina" w:date="2020-05-10T16:50:00Z">
        <w:r w:rsidR="00B72452" w:rsidRPr="00BB2D58">
          <w:rPr>
            <w:color w:val="FF0000"/>
          </w:rPr>
          <w:t xml:space="preserve"> </w:t>
        </w:r>
        <w:del w:id="374"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375" w:author="Perica, Tina" w:date="2020-05-10T16:58:00Z">
        <w:r w:rsidR="00B72452" w:rsidRPr="00BB2D58">
          <w:rPr>
            <w:color w:val="FF0000"/>
          </w:rPr>
          <w:t xml:space="preserve">all distal, </w:t>
        </w:r>
      </w:ins>
      <w:ins w:id="376" w:author="Perica, Tina" w:date="2020-05-10T16:59:00Z">
        <w:r w:rsidR="00B72452" w:rsidRPr="00BB2D58">
          <w:rPr>
            <w:color w:val="FF0000"/>
          </w:rPr>
          <w:t xml:space="preserve">affecting the chemical environment of the </w:t>
        </w:r>
      </w:ins>
      <w:ins w:id="377" w:author="Perica, Tina" w:date="2020-05-10T17:00:00Z">
        <w:r w:rsidR="00B72452" w:rsidRPr="00BB2D58">
          <w:rPr>
            <w:color w:val="FF0000"/>
          </w:rPr>
          <w:t xml:space="preserve">Gsp1-bound GTP </w:t>
        </w:r>
      </w:ins>
      <w:ins w:id="378" w:author="Perica, Tina" w:date="2020-05-10T16:59:00Z">
        <w:r w:rsidR="00B72452" w:rsidRPr="00BB2D58">
          <w:rPr>
            <w:color w:val="FF0000"/>
            <w:lang w:val="el-GR"/>
          </w:rPr>
          <w:t>γ</w:t>
        </w:r>
        <w:r w:rsidR="00B72452" w:rsidRPr="00BB2D58">
          <w:rPr>
            <w:color w:val="FF0000"/>
          </w:rPr>
          <w:t xml:space="preserve"> phosphate</w:t>
        </w:r>
        <w:del w:id="379"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380"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381"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382" w:author="Perica, Tina" w:date="2020-05-10T16:50:00Z">
          <w:r w:rsidR="00B72452" w:rsidRPr="00BB2D58" w:rsidDel="00B72452">
            <w:rPr>
              <w:b/>
              <w:color w:val="FF0000"/>
            </w:rPr>
            <w:delText xml:space="preserve">d, </w:delText>
          </w:r>
        </w:del>
        <w:r w:rsidR="00B72452" w:rsidRPr="00BB2D58">
          <w:rPr>
            <w:b/>
            <w:color w:val="FF0000"/>
          </w:rPr>
          <w:t>e</w:t>
        </w:r>
      </w:moveTo>
      <w:ins w:id="383" w:author="Perica, Tina" w:date="2020-05-10T16:50:00Z">
        <w:r w:rsidR="00B72452" w:rsidRPr="00BB2D58">
          <w:rPr>
            <w:b/>
            <w:color w:val="FF0000"/>
          </w:rPr>
          <w:t>, f</w:t>
        </w:r>
      </w:ins>
      <w:moveTo w:id="384" w:author="Perica, Tina" w:date="2020-05-10T16:50:00Z">
        <w:r w:rsidR="00B72452" w:rsidRPr="00BB2D58">
          <w:rPr>
            <w:color w:val="FF0000"/>
          </w:rPr>
          <w:t>)</w:t>
        </w:r>
      </w:moveTo>
      <w:ins w:id="385" w:author="Perica, Tina" w:date="2020-05-10T17:00:00Z">
        <w:r w:rsidR="00B72452" w:rsidRPr="00BB2D58">
          <w:rPr>
            <w:color w:val="FF0000"/>
          </w:rPr>
          <w:t xml:space="preserve">. </w:t>
        </w:r>
      </w:ins>
      <w:ins w:id="386" w:author="Perica, Tina" w:date="2020-08-18T22:03:00Z">
        <w:r w:rsidR="00C13F1E">
          <w:rPr>
            <w:color w:val="365F91" w:themeColor="accent1" w:themeShade="BF"/>
          </w:rPr>
          <w:t xml:space="preserve">Therefore, our data support an allosteric mechanism where distal mutations at different surface sites of Gsp1 </w:t>
        </w:r>
        <w:r w:rsidR="00C13F1E">
          <w:rPr>
            <w:iCs/>
            <w:szCs w:val="22"/>
            <w:shd w:val="clear" w:color="auto" w:fill="FFFFFF"/>
          </w:rPr>
          <w:t>alter</w:t>
        </w:r>
        <w:r w:rsidR="00C13F1E" w:rsidRPr="00651540">
          <w:rPr>
            <w:iCs/>
            <w:szCs w:val="22"/>
            <w:shd w:val="clear" w:color="auto" w:fill="FFFFFF"/>
          </w:rPr>
          <w:t xml:space="preserve"> the GTPase switch cycle</w:t>
        </w:r>
        <w:r w:rsidR="00C13F1E">
          <w:rPr>
            <w:iCs/>
            <w:szCs w:val="22"/>
            <w:shd w:val="clear" w:color="auto" w:fill="FFFFFF"/>
          </w:rPr>
          <w:t xml:space="preserve"> and in particular the efficiency of GTP hydrolysis, although further studies are required to characterize the conformational changes underlying these effects.</w:t>
        </w:r>
        <w:r w:rsidR="00BC4122">
          <w:rPr>
            <w:iCs/>
            <w:szCs w:val="22"/>
            <w:shd w:val="clear" w:color="auto" w:fill="FFFFFF"/>
          </w:rPr>
          <w:t xml:space="preserve"> </w:t>
        </w:r>
      </w:ins>
    </w:p>
    <w:p w14:paraId="76D6C59A" w14:textId="3397FA6B" w:rsidR="00D06DAF" w:rsidRDefault="004668F3" w:rsidP="002A4ADD">
      <w:ins w:id="387" w:author="Perica, Tina" w:date="2020-08-18T22:03:00Z">
        <w:r>
          <w:rPr>
            <w:color w:val="FF0000"/>
          </w:rPr>
          <w:t>Interestingly</w:t>
        </w:r>
      </w:ins>
      <w:ins w:id="388" w:author="Perica, Tina" w:date="2020-05-10T17:01:00Z">
        <w:r w:rsidR="00B72452" w:rsidRPr="00BB2D58">
          <w:rPr>
            <w:color w:val="FF0000"/>
          </w:rPr>
          <w:t>, neither of the</w:t>
        </w:r>
      </w:ins>
      <w:ins w:id="389" w:author="Perica, Tina" w:date="2020-08-18T22:03:00Z">
        <w:r w:rsidR="00712429">
          <w:rPr>
            <w:color w:val="FF0000"/>
          </w:rPr>
          <w:t xml:space="preserve"> allosteric</w:t>
        </w:r>
      </w:ins>
      <w:ins w:id="390" w:author="Perica, Tina" w:date="2020-05-10T17:01:00Z">
        <w:r w:rsidR="00B72452" w:rsidRPr="00BB2D58">
          <w:rPr>
            <w:color w:val="FF0000"/>
          </w:rPr>
          <w:t xml:space="preserve"> sites</w:t>
        </w:r>
      </w:ins>
      <w:ins w:id="391" w:author="Perica, Tina" w:date="2020-08-18T22:03:00Z">
        <w:r w:rsidR="00712429">
          <w:rPr>
            <w:color w:val="FF0000"/>
          </w:rPr>
          <w:t xml:space="preserve"> in Gsp1</w:t>
        </w:r>
      </w:ins>
      <w:ins w:id="392" w:author="Perica, Tina" w:date="2020-05-10T17:01:00Z">
        <w:r w:rsidR="00B72452" w:rsidRPr="00BB2D58">
          <w:rPr>
            <w:color w:val="FF0000"/>
          </w:rPr>
          <w:t xml:space="preserve">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393" w:author="Perica, Tina" w:date="2020-05-10T17:02:00Z">
        <w:r w:rsidR="00DF1646" w:rsidRPr="00BB2D58">
          <w:rPr>
            <w:b/>
            <w:color w:val="FF0000"/>
          </w:rPr>
          <w:t>7</w:t>
        </w:r>
      </w:ins>
      <w:ins w:id="394" w:author="Perica, Tina" w:date="2020-05-10T17:01:00Z">
        <w:r w:rsidR="00B72452" w:rsidRPr="00BB2D58">
          <w:rPr>
            <w:b/>
            <w:color w:val="FF0000"/>
          </w:rPr>
          <w:t>d</w:t>
        </w:r>
        <w:r w:rsidR="00B72452" w:rsidRPr="00BB2D58">
          <w:rPr>
            <w:color w:val="FF0000"/>
          </w:rPr>
          <w:t>).</w:t>
        </w:r>
      </w:ins>
      <w:moveTo w:id="395" w:author="Perica, Tina" w:date="2020-05-10T16:50:00Z">
        <w:del w:id="396" w:author="Perica, Tina" w:date="2020-05-10T17:00:00Z">
          <w:r w:rsidR="00B72452" w:rsidRPr="00BB2D58" w:rsidDel="00B72452">
            <w:rPr>
              <w:color w:val="FF0000"/>
            </w:rPr>
            <w:delText>.</w:delText>
          </w:r>
        </w:del>
      </w:moveTo>
      <w:moveToRangeEnd w:id="366"/>
      <w:ins w:id="397"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w:t>
      </w:r>
      <w:del w:id="398" w:author="Perica, Tina" w:date="2020-07-10T14:08:00Z">
        <w:r w:rsidR="0000667E" w:rsidDel="00792A6D">
          <w:delText xml:space="preserve">additional </w:delText>
        </w:r>
      </w:del>
      <w:ins w:id="399" w:author="Perica, Tina" w:date="2020-07-10T14:08:00Z">
        <w:r w:rsidR="00792A6D">
          <w:t xml:space="preserve">different </w:t>
        </w:r>
      </w:ins>
      <w:r w:rsidR="0000667E">
        <w:t xml:space="preserve">perturbations of the nucleotide binding site geometry. </w:t>
      </w:r>
      <w:del w:id="400"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35DA91DA" w:rsidR="00455431" w:rsidRDefault="008A4BF2" w:rsidP="00766E8C">
      <w:pPr>
        <w:rPr>
          <w:b/>
        </w:rPr>
      </w:pPr>
      <w:r>
        <w:lastRenderedPageBreak/>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401" w:author="Perica, Tina" w:date="2020-05-02T17:48:00Z">
        <w:r w:rsidR="00247EFB" w:rsidDel="00193B97">
          <w:rPr>
            <w:b/>
          </w:rPr>
          <w:delText>,</w:delText>
        </w:r>
      </w:del>
      <w:r w:rsidR="00D41E44">
        <w:rPr>
          <w:b/>
        </w:rPr>
        <w:t xml:space="preserve"> and</w:t>
      </w:r>
      <w:r w:rsidR="009721EF">
        <w:rPr>
          <w:b/>
        </w:rPr>
        <w:t xml:space="preserve"> Extended Data Fig. </w:t>
      </w:r>
      <w:ins w:id="402" w:author="Perica, Tina" w:date="2020-07-02T16:18:00Z">
        <w:r w:rsidR="008E5635">
          <w:rPr>
            <w:b/>
          </w:rPr>
          <w:t>6</w:t>
        </w:r>
      </w:ins>
      <w:del w:id="403"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404" w:author="Perica, Tina" w:date="2020-05-14T09:44:00Z">
        <w:r w:rsidR="00EB5589" w:rsidRPr="00787C40">
          <w:rPr>
            <w:b/>
            <w:bCs/>
          </w:rPr>
          <w:t>Extended Data</w:t>
        </w:r>
        <w:r w:rsidR="00EB5589">
          <w:t xml:space="preserve"> </w:t>
        </w:r>
      </w:ins>
      <w:r w:rsidR="0040594C" w:rsidRPr="0040594C">
        <w:rPr>
          <w:b/>
        </w:rPr>
        <w:t xml:space="preserve">Fig. </w:t>
      </w:r>
      <w:ins w:id="405" w:author="Perica, Tina" w:date="2020-05-14T09:44:00Z">
        <w:r w:rsidR="00EB5589">
          <w:rPr>
            <w:b/>
          </w:rPr>
          <w:t>7</w:t>
        </w:r>
      </w:ins>
      <w:del w:id="406"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407" w:author="Perica, Tina" w:date="2020-05-14T09:44:00Z">
        <w:r w:rsidR="00EB5589" w:rsidRPr="00787C40">
          <w:rPr>
            <w:b/>
            <w:bCs/>
          </w:rPr>
          <w:t>Extended Data</w:t>
        </w:r>
        <w:r w:rsidR="00EB5589">
          <w:t xml:space="preserve"> </w:t>
        </w:r>
      </w:ins>
      <w:r w:rsidR="006800F9" w:rsidRPr="00863A55">
        <w:rPr>
          <w:b/>
        </w:rPr>
        <w:t xml:space="preserve">Fig. </w:t>
      </w:r>
      <w:ins w:id="408" w:author="Perica, Tina" w:date="2020-05-14T09:45:00Z">
        <w:r w:rsidR="00EB5589">
          <w:rPr>
            <w:b/>
          </w:rPr>
          <w:t>7</w:t>
        </w:r>
      </w:ins>
      <w:del w:id="409"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410" w:author="Perica, Tina" w:date="2020-05-14T09:45:00Z">
        <w:r w:rsidR="00EB5589" w:rsidRPr="00787C40">
          <w:rPr>
            <w:b/>
            <w:bCs/>
          </w:rPr>
          <w:t>Extended Data</w:t>
        </w:r>
        <w:r w:rsidR="00EB5589">
          <w:t xml:space="preserve"> </w:t>
        </w:r>
      </w:ins>
      <w:r w:rsidR="00164A2F" w:rsidRPr="00863A55">
        <w:rPr>
          <w:b/>
        </w:rPr>
        <w:t xml:space="preserve">Fig. </w:t>
      </w:r>
      <w:ins w:id="411" w:author="Perica, Tina" w:date="2020-05-14T10:02:00Z">
        <w:r w:rsidR="00566C87">
          <w:rPr>
            <w:b/>
          </w:rPr>
          <w:t>7</w:t>
        </w:r>
      </w:ins>
      <w:del w:id="412"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413" w:author="Perica, Tina" w:date="2020-07-10T14:06:00Z">
        <w:r w:rsidR="00792A6D">
          <w:rPr>
            <w:b/>
          </w:rPr>
          <w:t>d</w:t>
        </w:r>
      </w:ins>
      <w:ins w:id="414" w:author="Perica, Tina" w:date="2020-05-14T10:03:00Z">
        <w:r w:rsidR="00E359C8">
          <w:rPr>
            <w:b/>
          </w:rPr>
          <w:t>-</w:t>
        </w:r>
      </w:ins>
      <w:ins w:id="415" w:author="Perica, Tina" w:date="2020-07-10T14:06:00Z">
        <w:r w:rsidR="00792A6D">
          <w:rPr>
            <w:b/>
          </w:rPr>
          <w:t>f</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740B1843"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416" w:author="Perica, Tina" w:date="2020-05-14T10:03:00Z">
        <w:r w:rsidR="00E359C8">
          <w:rPr>
            <w:b/>
          </w:rPr>
          <w:t>a</w:t>
        </w:r>
      </w:ins>
      <w:del w:id="417" w:author="Perica, Tina" w:date="2020-05-14T10:03:00Z">
        <w:r w:rsidR="00907AFE" w:rsidRPr="00863A55" w:rsidDel="00E359C8">
          <w:rPr>
            <w:b/>
          </w:rPr>
          <w:delText>b</w:delText>
        </w:r>
      </w:del>
      <w:r w:rsidR="00A66627">
        <w:t xml:space="preserve">, </w:t>
      </w:r>
      <w:r w:rsidR="00A66627" w:rsidRPr="00863A55">
        <w:rPr>
          <w:b/>
        </w:rPr>
        <w:t xml:space="preserve">Extended Data Fig. </w:t>
      </w:r>
      <w:ins w:id="418" w:author="Perica, Tina" w:date="2020-07-10T14:24:00Z">
        <w:r w:rsidR="008F0B80">
          <w:rPr>
            <w:b/>
          </w:rPr>
          <w:t>9</w:t>
        </w:r>
      </w:ins>
      <w:del w:id="419" w:author="Perica, Tina" w:date="2020-07-10T14:24:00Z">
        <w:r w:rsidR="00A66627" w:rsidRPr="00863A55" w:rsidDel="008F0B80">
          <w:rPr>
            <w:b/>
          </w:rPr>
          <w:delText>8</w:delText>
        </w:r>
      </w:del>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del w:id="420" w:author="Perica, Tina" w:date="2020-07-10T14:26:00Z">
        <w:r w:rsidR="001A108E" w:rsidDel="008F0B80">
          <w:delText xml:space="preserve">GEF </w:delText>
        </w:r>
      </w:del>
      <w:ins w:id="421" w:author="Perica, Tina" w:date="2020-07-10T14:26:00Z">
        <w:r w:rsidR="008F0B80">
          <w:t xml:space="preserve">GAP </w:t>
        </w:r>
      </w:ins>
      <w:r w:rsidR="001A108E">
        <w:t xml:space="preserve">efficiency systematically </w:t>
      </w:r>
      <w:del w:id="422" w:author="Perica, Tina" w:date="2020-07-10T14:26:00Z">
        <w:r w:rsidR="00CE5684" w:rsidDel="008F0B80">
          <w:delText>decrease</w:delText>
        </w:r>
        <w:r w:rsidR="00314572" w:rsidDel="008F0B80">
          <w:delText>d</w:delText>
        </w:r>
        <w:r w:rsidR="001A108E" w:rsidDel="008F0B80">
          <w:delText xml:space="preserve"> </w:delText>
        </w:r>
      </w:del>
      <w:ins w:id="423" w:author="Perica, Tina" w:date="2020-07-10T14:26:00Z">
        <w:r w:rsidR="008F0B80">
          <w:t xml:space="preserve">increased </w:t>
        </w:r>
      </w:ins>
      <w:r w:rsidR="001A108E">
        <w:t xml:space="preserve">with increasing </w:t>
      </w:r>
      <w:del w:id="424" w:author="Perica, Tina" w:date="2020-07-10T14:25:00Z">
        <w:r w:rsidR="001A108E" w:rsidDel="008F0B80">
          <w:delText xml:space="preserve">row </w:delText>
        </w:r>
      </w:del>
      <w:ins w:id="425" w:author="Perica, Tina" w:date="2020-07-10T14:25:00Z">
        <w:r w:rsidR="008F0B80">
          <w:t xml:space="preserve">column </w:t>
        </w:r>
      </w:ins>
      <w:r w:rsidR="001A108E">
        <w:t xml:space="preserve">number and </w:t>
      </w:r>
      <w:r w:rsidR="00314572">
        <w:t xml:space="preserve">relative </w:t>
      </w:r>
      <w:del w:id="426" w:author="Perica, Tina" w:date="2020-07-10T14:26:00Z">
        <w:r w:rsidR="001A108E" w:rsidDel="008F0B80">
          <w:delText xml:space="preserve">GAP </w:delText>
        </w:r>
      </w:del>
      <w:ins w:id="427" w:author="Perica, Tina" w:date="2020-07-10T14:26:00Z">
        <w:r w:rsidR="008F0B80">
          <w:t xml:space="preserve">GEF </w:t>
        </w:r>
      </w:ins>
      <w:r w:rsidR="001A108E">
        <w:t xml:space="preserve">efficiency </w:t>
      </w:r>
      <w:r w:rsidR="001A108E">
        <w:lastRenderedPageBreak/>
        <w:t xml:space="preserve">systematically </w:t>
      </w:r>
      <w:del w:id="428" w:author="Perica, Tina" w:date="2020-07-10T14:26:00Z">
        <w:r w:rsidR="0054776B" w:rsidDel="008F0B80">
          <w:delText>increased</w:delText>
        </w:r>
        <w:r w:rsidR="005B5B05" w:rsidDel="008F0B80">
          <w:delText xml:space="preserve"> </w:delText>
        </w:r>
      </w:del>
      <w:ins w:id="429" w:author="Perica, Tina" w:date="2020-07-10T14:26:00Z">
        <w:r w:rsidR="008F0B80">
          <w:t xml:space="preserve">decreased </w:t>
        </w:r>
      </w:ins>
      <w:r w:rsidR="005B5B05">
        <w:t>(</w:t>
      </w:r>
      <w:r w:rsidR="005B5B05" w:rsidRPr="005B5B05">
        <w:rPr>
          <w:b/>
        </w:rPr>
        <w:t>Fig. 4</w:t>
      </w:r>
      <w:ins w:id="430" w:author="Perica, Tina" w:date="2020-07-10T14:25:00Z">
        <w:r w:rsidR="008F0B80">
          <w:rPr>
            <w:b/>
          </w:rPr>
          <w:t>a</w:t>
        </w:r>
      </w:ins>
      <w:del w:id="431" w:author="Perica, Tina" w:date="2020-07-10T14:25:00Z">
        <w:r w:rsidR="005B5B05" w:rsidRPr="005B5B05" w:rsidDel="008F0B80">
          <w:rPr>
            <w:b/>
          </w:rPr>
          <w:delText>b</w:delText>
        </w:r>
      </w:del>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w:t>
      </w:r>
      <w:commentRangeStart w:id="432"/>
      <w:r w:rsidR="004D3048">
        <w:t xml:space="preserve">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commentRangeEnd w:id="432"/>
      <w:r w:rsidR="008F0B80">
        <w:rPr>
          <w:rStyle w:val="CommentReference"/>
        </w:rPr>
        <w:commentReference w:id="432"/>
      </w:r>
    </w:p>
    <w:p w14:paraId="6B21D59B" w14:textId="7434C985"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433" w:author="Perica, Tina" w:date="2020-07-10T14:28:00Z">
        <w:r w:rsidR="00D4299D">
          <w:rPr>
            <w:b/>
          </w:rPr>
          <w:t>a</w:t>
        </w:r>
      </w:ins>
      <w:del w:id="434" w:author="Perica, Tina" w:date="2020-07-10T14:28:00Z">
        <w:r w:rsidR="00F85821" w:rsidRPr="00863A55" w:rsidDel="00D4299D">
          <w:rPr>
            <w:b/>
          </w:rPr>
          <w:delText>b</w:delText>
        </w:r>
      </w:del>
      <w:r w:rsidR="009B7C8E" w:rsidRPr="001E20B0">
        <w:t xml:space="preserve">, </w:t>
      </w:r>
      <w:r w:rsidR="009B7C8E">
        <w:rPr>
          <w:b/>
        </w:rPr>
        <w:t xml:space="preserve">Extended Data Fig. </w:t>
      </w:r>
      <w:ins w:id="435" w:author="Perica, Tina" w:date="2020-07-10T14:28:00Z">
        <w:r w:rsidR="00D4299D">
          <w:rPr>
            <w:b/>
          </w:rPr>
          <w:t>9</w:t>
        </w:r>
      </w:ins>
      <w:del w:id="436" w:author="Perica, Tina" w:date="2020-07-10T14:28:00Z">
        <w:r w:rsidR="009E159C" w:rsidDel="00D4299D">
          <w:rPr>
            <w:b/>
          </w:rPr>
          <w:delText>8</w:delText>
        </w:r>
      </w:del>
      <w:r w:rsidR="009E159C">
        <w:rPr>
          <w:b/>
        </w:rPr>
        <w:t>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(orange bars</w:t>
      </w:r>
      <w:ins w:id="437" w:author="Perica, Tina" w:date="2020-07-10T14:29:00Z">
        <w:r w:rsidR="00D4299D">
          <w:t xml:space="preserve"> in the </w:t>
        </w:r>
        <w:proofErr w:type="spellStart"/>
        <w:r w:rsidR="00D4299D">
          <w:t>barplot</w:t>
        </w:r>
        <w:proofErr w:type="spellEnd"/>
        <w:r w:rsidR="00D4299D">
          <w:t xml:space="preserve"> showing the ratio of r</w:t>
        </w:r>
      </w:ins>
      <w:ins w:id="438" w:author="Perica, Tina" w:date="2020-07-10T14:30:00Z">
        <w:r w:rsidR="00D4299D">
          <w:t>elative GAP and GEF efficiency</w:t>
        </w:r>
      </w:ins>
      <w:r w:rsidR="00E26756">
        <w:t xml:space="preserve">)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ins w:id="439" w:author="Perica, Tina" w:date="2020-07-10T14:32:00Z">
        <w:r w:rsidR="00D4299D">
          <w:t xml:space="preserve">we could identify </w:t>
        </w:r>
      </w:ins>
      <w:r w:rsidR="009C6D56">
        <w:t>genes with shared biological function</w:t>
      </w:r>
      <w:ins w:id="440" w:author="Perica, Tina" w:date="2020-07-10T14:32:00Z">
        <w:r w:rsidR="00D4299D">
          <w:t>s</w:t>
        </w:r>
      </w:ins>
      <w:r w:rsidR="009C6D56">
        <w:t xml:space="preserve"> </w:t>
      </w:r>
      <w:r w:rsidR="006B7EB4">
        <w:t>(</w:t>
      </w:r>
      <w:ins w:id="441" w:author="Perica, Tina" w:date="2020-07-10T14:32:00Z">
        <w:r w:rsidR="00D4299D">
          <w:t>gene se</w:t>
        </w:r>
      </w:ins>
      <w:ins w:id="442" w:author="Perica, Tina" w:date="2020-07-10T14:33:00Z">
        <w:r w:rsidR="00D4299D">
          <w:t xml:space="preserve">ts, </w:t>
        </w:r>
      </w:ins>
      <w:r w:rsidR="006B7EB4" w:rsidRPr="003F2477">
        <w:rPr>
          <w:b/>
        </w:rPr>
        <w:t>Supplementary File 5</w:t>
      </w:r>
      <w:r w:rsidR="006B7EB4">
        <w:t xml:space="preserve">) </w:t>
      </w:r>
      <w:ins w:id="443" w:author="Perica, Tina" w:date="2020-07-10T14:33:00Z">
        <w:r w:rsidR="00D4299D">
          <w:t xml:space="preserve">which </w:t>
        </w:r>
      </w:ins>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ins w:id="444" w:author="Perica, Tina" w:date="2020-07-10T14:35:00Z">
        <w:r w:rsidR="00886E79">
          <w:t>, examples of which are shown in</w:t>
        </w:r>
      </w:ins>
      <w:r w:rsidR="004E22C9">
        <w:t xml:space="preserve"> </w:t>
      </w:r>
      <w:del w:id="445" w:author="Perica, Tina" w:date="2020-07-10T14:35:00Z">
        <w:r w:rsidR="000D1D77" w:rsidDel="00886E79">
          <w:delText>(</w:delText>
        </w:r>
      </w:del>
      <w:r w:rsidR="000D1D77" w:rsidRPr="0094398F">
        <w:rPr>
          <w:b/>
        </w:rPr>
        <w:t>Fig. 4</w:t>
      </w:r>
      <w:ins w:id="446" w:author="Perica, Tina" w:date="2020-07-10T14:32:00Z">
        <w:r w:rsidR="00D4299D">
          <w:rPr>
            <w:b/>
          </w:rPr>
          <w:t>b</w:t>
        </w:r>
      </w:ins>
      <w:ins w:id="447" w:author="Perica, Tina" w:date="2020-07-10T14:35:00Z">
        <w:r w:rsidR="00886E79">
          <w:rPr>
            <w:b/>
          </w:rPr>
          <w:t>,c</w:t>
        </w:r>
      </w:ins>
      <w:del w:id="448" w:author="Perica, Tina" w:date="2020-07-10T14:32:00Z">
        <w:r w:rsidR="000D1D77" w:rsidRPr="0094398F" w:rsidDel="00D4299D">
          <w:rPr>
            <w:b/>
          </w:rPr>
          <w:delText>c</w:delText>
        </w:r>
        <w:r w:rsidR="000D1D77" w:rsidRPr="00DC406F" w:rsidDel="00D4299D">
          <w:delText xml:space="preserve">, </w:delText>
        </w:r>
        <w:r w:rsidR="000D1D77" w:rsidRPr="0094398F" w:rsidDel="00D4299D">
          <w:rPr>
            <w:b/>
          </w:rPr>
          <w:delText xml:space="preserve">Extended Data Fig. </w:delText>
        </w:r>
        <w:r w:rsidR="006A4C5D" w:rsidDel="00D4299D">
          <w:rPr>
            <w:b/>
          </w:rPr>
          <w:delText>8b-e</w:delText>
        </w:r>
        <w:r w:rsidR="00D91FC7" w:rsidDel="00D4299D">
          <w:rPr>
            <w:b/>
          </w:rPr>
          <w:delText xml:space="preserve"> and</w:delText>
        </w:r>
        <w:r w:rsidR="006A4C5D" w:rsidDel="00D4299D">
          <w:rPr>
            <w:b/>
          </w:rPr>
          <w:delText xml:space="preserve"> </w:delText>
        </w:r>
        <w:r w:rsidR="000D1D77" w:rsidRPr="0094398F" w:rsidDel="00D4299D">
          <w:rPr>
            <w:b/>
          </w:rPr>
          <w:delText>9</w:delText>
        </w:r>
      </w:del>
      <w:del w:id="449" w:author="Perica, Tina" w:date="2020-07-10T14:35:00Z">
        <w:r w:rsidR="000D1D77" w:rsidDel="00886E79">
          <w:delText>)</w:delText>
        </w:r>
      </w:del>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w:t>
      </w:r>
      <w:r w:rsidR="00AE36ED">
        <w:lastRenderedPageBreak/>
        <w:t>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 xml:space="preserve">Extended Data Fig. </w:t>
      </w:r>
      <w:ins w:id="450" w:author="Perica, Tina" w:date="2020-07-10T14:34:00Z">
        <w:r w:rsidR="00D4299D">
          <w:rPr>
            <w:b/>
          </w:rPr>
          <w:t>10</w:t>
        </w:r>
      </w:ins>
      <w:del w:id="451" w:author="Perica, Tina" w:date="2020-07-10T14:34:00Z">
        <w:r w:rsidR="007B7900" w:rsidRPr="0094398F" w:rsidDel="00D4299D">
          <w:rPr>
            <w:b/>
          </w:rPr>
          <w:delText>9</w:delText>
        </w:r>
      </w:del>
      <w:ins w:id="452" w:author="Perica, Tina" w:date="2020-07-10T14:34:00Z">
        <w:r w:rsidR="00886E79">
          <w:rPr>
            <w:b/>
          </w:rPr>
          <w:t>a-</w:t>
        </w:r>
      </w:ins>
      <w:del w:id="453" w:author="Perica, Tina" w:date="2020-07-10T14:34:00Z">
        <w:r w:rsidR="007B7900" w:rsidDel="00886E79">
          <w:rPr>
            <w:b/>
          </w:rPr>
          <w:delText>b</w:delText>
        </w:r>
        <w:r w:rsidR="007B7900" w:rsidDel="00D4299D">
          <w:rPr>
            <w:b/>
          </w:rPr>
          <w:delText>-</w:delText>
        </w:r>
      </w:del>
      <w:ins w:id="454" w:author="Perica, Tina" w:date="2020-07-10T14:34:00Z">
        <w:r w:rsidR="00D4299D">
          <w:rPr>
            <w:b/>
          </w:rPr>
          <w:t>c</w:t>
        </w:r>
      </w:ins>
      <w:del w:id="455" w:author="Perica, Tina" w:date="2020-07-10T14:34:00Z">
        <w:r w:rsidR="007B7900" w:rsidDel="00D4299D">
          <w:rPr>
            <w:b/>
          </w:rPr>
          <w:delText>d</w:delText>
        </w:r>
      </w:del>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6764AE0D"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paradigm’). </w:t>
      </w:r>
      <w:r w:rsidR="00532AF8">
        <w:t xml:space="preserve">Our findings </w:t>
      </w:r>
      <w:r w:rsidR="00465F40">
        <w:t>lead to</w:t>
      </w:r>
      <w:r w:rsidR="00094CCD">
        <w:t xml:space="preserve"> a model where </w:t>
      </w:r>
      <w:r w:rsidR="00C152B1">
        <w:t xml:space="preserve">Ran/Gsp1 acts by </w:t>
      </w:r>
      <w:r w:rsidR="00C152B1" w:rsidRPr="00886E79">
        <w:rPr>
          <w:i/>
          <w:rPrChange w:id="456" w:author="Perica, Tina" w:date="2020-07-10T14:37:00Z">
            <w:rPr>
              <w:iCs/>
            </w:rPr>
          </w:rPrChange>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del w:id="457" w:author="Perica, Tina" w:date="2020-08-18T11:23:00Z">
        <w:r w:rsidR="00B84D18" w:rsidRPr="00DC406F" w:rsidDel="00470BB4">
          <w:rPr>
            <w:i/>
          </w:rPr>
          <w:delText>activate</w:delText>
        </w:r>
        <w:r w:rsidR="00B84D18" w:rsidDel="00470BB4">
          <w:delText xml:space="preserve"> </w:delText>
        </w:r>
      </w:del>
      <w:ins w:id="458" w:author="Perica, Tina" w:date="2020-08-18T11:23:00Z">
        <w:r w:rsidR="00470BB4">
          <w:rPr>
            <w:i/>
          </w:rPr>
          <w:t>turn on</w:t>
        </w:r>
        <w:r w:rsidR="00470BB4">
          <w:t xml:space="preserve"> </w:t>
        </w:r>
      </w:ins>
      <w:r w:rsidR="00B84D18">
        <w:t>by producing Gsp1:GTP</w:t>
      </w:r>
      <w:r w:rsidR="00363A46">
        <w:t>.</w:t>
      </w:r>
      <w:r w:rsidR="007A1EC0">
        <w:t xml:space="preserve"> </w:t>
      </w:r>
      <w:r w:rsidR="00215827" w:rsidRPr="00A7311D">
        <w:rPr>
          <w:color w:val="FF0000"/>
        </w:rPr>
        <w:t xml:space="preserve">Other effects such as direct perturbations of interactions, binding partner competition, and </w:t>
      </w:r>
      <w:del w:id="459" w:author="Perica, Tina" w:date="2020-07-10T14:40:00Z">
        <w:r w:rsidR="00215827" w:rsidRPr="00A7311D" w:rsidDel="008A218A">
          <w:rPr>
            <w:color w:val="FF0000"/>
          </w:rPr>
          <w:delText xml:space="preserve">small </w:delText>
        </w:r>
      </w:del>
      <w:r w:rsidR="00215827" w:rsidRPr="00A7311D">
        <w:rPr>
          <w:color w:val="FF0000"/>
        </w:rPr>
        <w:t xml:space="preserve">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rsidRPr="00470BB4">
        <w:t>Nevertheless,</w:t>
      </w:r>
      <w:r w:rsidR="002F4442" w:rsidRPr="00470BB4">
        <w:t xml:space="preserve"> </w:t>
      </w:r>
      <w:r w:rsidR="00B2608F" w:rsidRPr="00470BB4">
        <w:t>our</w:t>
      </w:r>
      <w:r w:rsidR="00E70433" w:rsidRPr="000E13EC">
        <w:t xml:space="preserve"> model</w:t>
      </w:r>
      <w:r w:rsidR="00B9756B" w:rsidRPr="00470BB4">
        <w:t xml:space="preserve"> </w:t>
      </w:r>
      <w:r w:rsidR="00364E4A" w:rsidRPr="00470BB4">
        <w:t>explains</w:t>
      </w:r>
      <w:r w:rsidR="00B9756B" w:rsidRPr="00470BB4">
        <w:t xml:space="preserve"> </w:t>
      </w:r>
      <w:r w:rsidR="004E5FC1" w:rsidRPr="00470BB4">
        <w:t xml:space="preserve">to a </w:t>
      </w:r>
      <w:r w:rsidR="008B724C" w:rsidRPr="00470BB4">
        <w:t>remarkable</w:t>
      </w:r>
      <w:r w:rsidR="004E5FC1" w:rsidRPr="00470BB4">
        <w:t xml:space="preserve"> </w:t>
      </w:r>
      <w:r w:rsidR="003632F5" w:rsidRPr="00470BB4">
        <w:t xml:space="preserve">degree </w:t>
      </w:r>
      <w:r w:rsidR="00B9756B" w:rsidRPr="00470BB4">
        <w:t>how</w:t>
      </w:r>
      <w:r w:rsidR="000D1D77" w:rsidRPr="00470BB4">
        <w:t xml:space="preserve"> a single molecular switch motif</w:t>
      </w:r>
      <w:r w:rsidR="00C30512" w:rsidRPr="00470BB4">
        <w:t xml:space="preserve"> </w:t>
      </w:r>
      <w:r w:rsidR="004C79B3" w:rsidRPr="00470BB4">
        <w:t>can differentially control subset</w:t>
      </w:r>
      <w:r w:rsidR="00C11443" w:rsidRPr="00470BB4">
        <w:t>s</w:t>
      </w:r>
      <w:r w:rsidR="004C79B3" w:rsidRPr="00470BB4">
        <w:t xml:space="preserve"> of </w:t>
      </w:r>
      <w:r w:rsidR="000D1D77" w:rsidRPr="00470BB4">
        <w:t>biological process</w:t>
      </w:r>
      <w:r w:rsidR="00F07904" w:rsidRPr="00470BB4">
        <w:t>es</w:t>
      </w:r>
      <w:r w:rsidR="000D1D77" w:rsidRPr="00470BB4">
        <w:t xml:space="preserve"> </w:t>
      </w:r>
      <w:r w:rsidR="006D1486" w:rsidRPr="00470BB4">
        <w:t>by using</w:t>
      </w:r>
      <w:r w:rsidR="007E4B2D" w:rsidRPr="00470BB4">
        <w:t xml:space="preserve"> one of </w:t>
      </w:r>
      <w:r w:rsidR="005B60B0" w:rsidRPr="00470BB4">
        <w:t xml:space="preserve">the </w:t>
      </w:r>
      <w:r w:rsidR="007E4B2D" w:rsidRPr="00470BB4">
        <w:t>three functional mode</w:t>
      </w:r>
      <w:r w:rsidR="00F838F6" w:rsidRPr="00470BB4">
        <w:t>s</w:t>
      </w:r>
      <w:r w:rsidR="000D1D77" w:rsidRPr="00470BB4">
        <w:t>.</w:t>
      </w:r>
      <w:ins w:id="460" w:author="Perica, Tina" w:date="2020-08-18T11:37:00Z">
        <w:r w:rsidR="00470BB4">
          <w:t xml:space="preserve"> </w:t>
        </w:r>
        <w:r w:rsidR="00470BB4" w:rsidRPr="00470BB4">
          <w:rPr>
            <w:color w:val="FF0000"/>
            <w:szCs w:val="22"/>
            <w:rPrChange w:id="461" w:author="Perica, Tina" w:date="2020-08-18T11:37:00Z">
              <w:rPr>
                <w:color w:val="365F91" w:themeColor="accent1" w:themeShade="BF"/>
                <w:szCs w:val="22"/>
              </w:rPr>
            </w:rPrChange>
          </w:rPr>
          <w:t xml:space="preserve">Furthermore, our model is consistent with previous studies of canonical GTPase mutations in Ran, in which mutants defective in hydrolysis or nucleotide exchange were exogenously expressed or injected into cells and their effects on specific cellular processes were observed. For example, the </w:t>
        </w:r>
        <w:r w:rsidR="00470BB4" w:rsidRPr="00470BB4">
          <w:rPr>
            <w:i/>
            <w:color w:val="FF0000"/>
            <w:szCs w:val="22"/>
            <w:rPrChange w:id="462" w:author="Perica, Tina" w:date="2020-08-18T11:37:00Z">
              <w:rPr>
                <w:i/>
                <w:color w:val="365F91" w:themeColor="accent1" w:themeShade="BF"/>
                <w:szCs w:val="22"/>
              </w:rPr>
            </w:rPrChange>
          </w:rPr>
          <w:t>S. cerevisiae</w:t>
        </w:r>
        <w:r w:rsidR="00470BB4" w:rsidRPr="00470BB4">
          <w:rPr>
            <w:color w:val="FF0000"/>
            <w:szCs w:val="22"/>
            <w:rPrChange w:id="463" w:author="Perica, Tina" w:date="2020-08-18T11:37:00Z">
              <w:rPr>
                <w:color w:val="365F91" w:themeColor="accent1" w:themeShade="BF"/>
                <w:szCs w:val="22"/>
              </w:rPr>
            </w:rPrChange>
          </w:rPr>
          <w:t xml:space="preserve"> Gsp1 G21V mutant defective in GTP hydrolysis abrogated Mad1 turnover during spindle assembly checkpoint </w:t>
        </w:r>
        <w:proofErr w:type="gramStart"/>
        <w:r w:rsidR="00470BB4" w:rsidRPr="00470BB4">
          <w:rPr>
            <w:color w:val="FF0000"/>
            <w:szCs w:val="22"/>
            <w:rPrChange w:id="464" w:author="Perica, Tina" w:date="2020-08-18T11:37:00Z">
              <w:rPr>
                <w:color w:val="365F91" w:themeColor="accent1" w:themeShade="BF"/>
                <w:szCs w:val="22"/>
              </w:rPr>
            </w:rPrChange>
          </w:rPr>
          <w:t>regulation</w:t>
        </w:r>
      </w:ins>
      <w:ins w:id="465" w:author="Perica, Tina" w:date="2020-08-18T11:45:00Z">
        <w:r w:rsidR="000E13EC" w:rsidRPr="000E13EC">
          <w:rPr>
            <w:color w:val="FF0000"/>
            <w:szCs w:val="22"/>
          </w:rPr>
          <w:t>{</w:t>
        </w:r>
        <w:proofErr w:type="gramEnd"/>
        <w:r w:rsidR="000E13EC" w:rsidRPr="000E13EC">
          <w:rPr>
            <w:color w:val="FF0000"/>
            <w:szCs w:val="22"/>
          </w:rPr>
          <w:t>Scott, 2009, r05161}</w:t>
        </w:r>
      </w:ins>
      <w:ins w:id="466" w:author="Perica, Tina" w:date="2020-08-18T11:37:00Z">
        <w:r w:rsidR="00470BB4" w:rsidRPr="00470BB4">
          <w:rPr>
            <w:color w:val="FF0000"/>
            <w:szCs w:val="22"/>
            <w:rPrChange w:id="467" w:author="Perica, Tina" w:date="2020-08-18T11:37:00Z">
              <w:rPr>
                <w:color w:val="365F91" w:themeColor="accent1" w:themeShade="BF"/>
                <w:szCs w:val="22"/>
              </w:rPr>
            </w:rPrChange>
          </w:rPr>
          <w:t xml:space="preserve"> consistent with the functional effects of our Gsp1 mutants affecting hydrolysis (</w:t>
        </w:r>
        <w:r w:rsidR="00470BB4" w:rsidRPr="00470BB4">
          <w:rPr>
            <w:b/>
            <w:color w:val="FF0000"/>
            <w:szCs w:val="22"/>
            <w:rPrChange w:id="468" w:author="Perica, Tina" w:date="2020-08-18T11:37:00Z">
              <w:rPr>
                <w:b/>
                <w:color w:val="365F91" w:themeColor="accent1" w:themeShade="BF"/>
                <w:szCs w:val="22"/>
              </w:rPr>
            </w:rPrChange>
          </w:rPr>
          <w:t>Fig. 4c</w:t>
        </w:r>
        <w:r w:rsidR="00470BB4" w:rsidRPr="00470BB4">
          <w:rPr>
            <w:color w:val="FF0000"/>
            <w:szCs w:val="22"/>
            <w:rPrChange w:id="469" w:author="Perica, Tina" w:date="2020-08-18T11:37:00Z">
              <w:rPr>
                <w:color w:val="365F91" w:themeColor="accent1" w:themeShade="BF"/>
                <w:szCs w:val="22"/>
              </w:rPr>
            </w:rPrChange>
          </w:rPr>
          <w:t xml:space="preserve">). Xenopus Ran T24N mutant with impaired nucleotide exchange disrupted actin </w:t>
        </w:r>
        <w:proofErr w:type="gramStart"/>
        <w:r w:rsidR="00470BB4" w:rsidRPr="00470BB4">
          <w:rPr>
            <w:color w:val="FF0000"/>
            <w:szCs w:val="22"/>
            <w:rPrChange w:id="470" w:author="Perica, Tina" w:date="2020-08-18T11:37:00Z">
              <w:rPr>
                <w:color w:val="365F91" w:themeColor="accent1" w:themeShade="BF"/>
                <w:szCs w:val="22"/>
              </w:rPr>
            </w:rPrChange>
          </w:rPr>
          <w:t>assembly</w:t>
        </w:r>
      </w:ins>
      <w:ins w:id="471" w:author="Perica, Tina" w:date="2020-08-18T11:48:00Z">
        <w:r w:rsidR="00A5753E" w:rsidRPr="00A5753E">
          <w:rPr>
            <w:color w:val="FF0000"/>
            <w:szCs w:val="22"/>
          </w:rPr>
          <w:t>{</w:t>
        </w:r>
        <w:proofErr w:type="spellStart"/>
        <w:proofErr w:type="gramEnd"/>
        <w:r w:rsidR="00A5753E" w:rsidRPr="00A5753E">
          <w:rPr>
            <w:color w:val="FF0000"/>
            <w:szCs w:val="22"/>
          </w:rPr>
          <w:t>Kalab</w:t>
        </w:r>
        <w:proofErr w:type="spellEnd"/>
        <w:r w:rsidR="00A5753E" w:rsidRPr="00A5753E">
          <w:rPr>
            <w:color w:val="FF0000"/>
            <w:szCs w:val="22"/>
          </w:rPr>
          <w:t>, 1999, r05858}</w:t>
        </w:r>
        <w:r w:rsidR="00A5753E">
          <w:rPr>
            <w:color w:val="FF0000"/>
            <w:szCs w:val="22"/>
          </w:rPr>
          <w:t xml:space="preserve"> </w:t>
        </w:r>
      </w:ins>
      <w:ins w:id="472" w:author="Perica, Tina" w:date="2020-08-18T11:37:00Z">
        <w:r w:rsidR="00470BB4" w:rsidRPr="00470BB4">
          <w:rPr>
            <w:color w:val="FF0000"/>
            <w:szCs w:val="22"/>
            <w:rPrChange w:id="473" w:author="Perica, Tina" w:date="2020-08-18T11:37:00Z">
              <w:rPr>
                <w:color w:val="365F91" w:themeColor="accent1" w:themeShade="BF"/>
                <w:szCs w:val="22"/>
              </w:rPr>
            </w:rPrChange>
          </w:rPr>
          <w:t xml:space="preserve">consistent with our observation that the effects of ON switch mutants correlate with actin and polarity related genes </w:t>
        </w:r>
        <w:r w:rsidR="00470BB4" w:rsidRPr="00470BB4">
          <w:rPr>
            <w:color w:val="FF0000"/>
            <w:szCs w:val="22"/>
            <w:rPrChange w:id="474" w:author="Perica, Tina" w:date="2020-08-18T11:37:00Z">
              <w:rPr>
                <w:color w:val="365F91" w:themeColor="accent1" w:themeShade="BF"/>
                <w:szCs w:val="22"/>
              </w:rPr>
            </w:rPrChange>
          </w:rPr>
          <w:lastRenderedPageBreak/>
          <w:t>(</w:t>
        </w:r>
        <w:r w:rsidR="00470BB4" w:rsidRPr="00470BB4">
          <w:rPr>
            <w:b/>
            <w:color w:val="FF0000"/>
            <w:szCs w:val="22"/>
            <w:rPrChange w:id="475" w:author="Perica, Tina" w:date="2020-08-18T11:37:00Z">
              <w:rPr>
                <w:b/>
                <w:color w:val="365F91" w:themeColor="accent1" w:themeShade="BF"/>
                <w:szCs w:val="22"/>
              </w:rPr>
            </w:rPrChange>
          </w:rPr>
          <w:t>Extended Data Fig. 10</w:t>
        </w:r>
        <w:r w:rsidR="00470BB4" w:rsidRPr="00470BB4">
          <w:rPr>
            <w:color w:val="FF0000"/>
            <w:szCs w:val="22"/>
            <w:rPrChange w:id="476" w:author="Perica, Tina" w:date="2020-08-18T11:37:00Z">
              <w:rPr>
                <w:color w:val="365F91" w:themeColor="accent1" w:themeShade="BF"/>
                <w:szCs w:val="22"/>
              </w:rPr>
            </w:rPrChange>
          </w:rPr>
          <w:t>).</w:t>
        </w:r>
        <w:r w:rsidR="00470BB4" w:rsidRPr="00470BB4" w:rsidDel="003C552B">
          <w:rPr>
            <w:color w:val="FF0000"/>
            <w:szCs w:val="22"/>
            <w:rPrChange w:id="477" w:author="Perica, Tina" w:date="2020-08-18T11:37:00Z">
              <w:rPr>
                <w:color w:val="365F91" w:themeColor="accent1" w:themeShade="BF"/>
                <w:szCs w:val="22"/>
              </w:rPr>
            </w:rPrChange>
          </w:rPr>
          <w:t xml:space="preserve"> </w:t>
        </w:r>
        <w:r w:rsidR="00470BB4" w:rsidRPr="00470BB4">
          <w:rPr>
            <w:color w:val="FF0000"/>
            <w:szCs w:val="22"/>
            <w:rPrChange w:id="478" w:author="Perica, Tina" w:date="2020-08-18T11:37:00Z">
              <w:rPr>
                <w:color w:val="365F91" w:themeColor="accent1" w:themeShade="BF"/>
                <w:szCs w:val="22"/>
              </w:rPr>
            </w:rPrChange>
          </w:rPr>
          <w:t>Due to the widespread allostery observed in Gsp1, precisely designing novel mutations to perturb individual Gsp1 functions remains a significant challenge, but our work provides a set of viable mutants with a range of effects on the GTPase cycle that can be used to study further molecular details of the cellular functions of Gsp1.</w:t>
        </w:r>
      </w:ins>
      <w:del w:id="479" w:author="Perica, Tina" w:date="2020-08-18T11:22:00Z">
        <w:r w:rsidR="000D1D77" w:rsidDel="00470BB4">
          <w:delText xml:space="preserve"> </w:delText>
        </w:r>
      </w:del>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80"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81"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by covalent modifications</w:t>
      </w:r>
      <w:r w:rsidR="009D6209">
        <w:t xml:space="preserve"> (such as phosphorylation)</w:t>
      </w:r>
      <w:r>
        <w:t xml:space="preserve">, our results, as well as the observations that cellular </w:t>
      </w:r>
      <w:r>
        <w:lastRenderedPageBreak/>
        <w:t xml:space="preserve">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27FEC301">
            <wp:extent cx="6300587" cy="6442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6300587" cy="6442974"/>
                    </a:xfrm>
                    <a:prstGeom prst="rect">
                      <a:avLst/>
                    </a:prstGeom>
                  </pic:spPr>
                </pic:pic>
              </a:graphicData>
            </a:graphic>
          </wp:inline>
        </w:drawing>
      </w:r>
    </w:p>
    <w:p w14:paraId="75529755" w14:textId="1A8E2E2C" w:rsidR="00EA1802" w:rsidRDefault="00EA1802" w:rsidP="002E0029">
      <w:pPr>
        <w:pStyle w:val="Caption"/>
      </w:pPr>
      <w:r w:rsidRPr="00103457">
        <w:rPr>
          <w:b/>
          <w:bCs w:val="0"/>
        </w:rPr>
        <w:t xml:space="preserve">Figure </w:t>
      </w:r>
      <w:r w:rsidR="000A4829" w:rsidRPr="00103457">
        <w:rPr>
          <w:b/>
          <w:bCs w:val="0"/>
        </w:rPr>
        <w:fldChar w:fldCharType="begin"/>
      </w:r>
      <w:r w:rsidR="000A4829" w:rsidRPr="00103457">
        <w:rPr>
          <w:b/>
          <w:bCs w:val="0"/>
        </w:rPr>
        <w:instrText xml:space="preserve"> SEQ Figure \* ARABIC </w:instrText>
      </w:r>
      <w:r w:rsidR="000A4829" w:rsidRPr="00103457">
        <w:rPr>
          <w:b/>
          <w:bCs w:val="0"/>
        </w:rPr>
        <w:fldChar w:fldCharType="separate"/>
      </w:r>
      <w:r w:rsidR="00912A29" w:rsidRPr="00103457">
        <w:rPr>
          <w:b/>
          <w:bCs w:val="0"/>
          <w:noProof/>
        </w:rPr>
        <w:t>1</w:t>
      </w:r>
      <w:r w:rsidR="000A4829" w:rsidRPr="00103457">
        <w:rPr>
          <w:b/>
          <w:bCs w:val="0"/>
          <w:noProof/>
        </w:rPr>
        <w:fldChar w:fldCharType="end"/>
      </w:r>
      <w:r w:rsidRPr="00103457">
        <w:rPr>
          <w:b/>
          <w:bCs w:val="0"/>
        </w:rPr>
        <w:t xml:space="preserve"> Genetic interaction (GI) profiles of Gsp1 interface point mutants </w:t>
      </w:r>
      <w:r w:rsidR="00C00F20" w:rsidRPr="00103457">
        <w:rPr>
          <w:b/>
          <w:bCs w:val="0"/>
        </w:rPr>
        <w:t>cluster by biological processes but not by targeted interfaces</w:t>
      </w:r>
      <w:r w:rsidRPr="00103457">
        <w:rPr>
          <w:b/>
          <w:bCs w:val="0"/>
        </w:rPr>
        <w:t>.</w:t>
      </w:r>
      <w:r w:rsidRPr="00CF1E1C">
        <w:t xml:space="preserve"> </w:t>
      </w:r>
      <w:r w:rsidRPr="00103457">
        <w:rPr>
          <w:b/>
          <w:bCs w:val="0"/>
        </w:rPr>
        <w:t>a,</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103457">
        <w:rPr>
          <w:b/>
          <w:bCs w:val="0"/>
        </w:rPr>
        <w:t>b,</w:t>
      </w:r>
      <w:r>
        <w:t xml:space="preserve"> Interface point mutations enable probing</w:t>
      </w:r>
      <w:r w:rsidR="004C5B3D">
        <w:t xml:space="preserve"> of</w:t>
      </w:r>
      <w:r>
        <w:t xml:space="preserve"> the biological functions of the multi-specific GTPase </w:t>
      </w:r>
      <w:r>
        <w:lastRenderedPageBreak/>
        <w:t xml:space="preserve">switch Gsp1. </w:t>
      </w:r>
      <w:r w:rsidRPr="00103457">
        <w:rPr>
          <w:b/>
          <w:bCs w:val="0"/>
        </w:rPr>
        <w:t>c,</w:t>
      </w:r>
      <w:r>
        <w:t xml:space="preserve"> Structure</w:t>
      </w:r>
      <w:del w:id="483" w:author="Perica, Tina" w:date="2020-08-11T15:11:00Z">
        <w:r w:rsidDel="003F0BF3">
          <w:delText>s</w:delText>
        </w:r>
      </w:del>
      <w:r w:rsidRPr="00A43ABE">
        <w:t xml:space="preserve"> of</w:t>
      </w:r>
      <w:ins w:id="484" w:author="Perica, Tina" w:date="2020-08-11T15:11:00Z">
        <w:r w:rsidR="003F0BF3">
          <w:t xml:space="preserve"> GTP-bound </w:t>
        </w:r>
      </w:ins>
      <w:del w:id="485" w:author="Perica, Tina" w:date="2020-08-11T15:11:00Z">
        <w:r w:rsidRPr="00A43ABE" w:rsidDel="003F0BF3">
          <w:delText xml:space="preserve"> Ran/Gsp1</w:delText>
        </w:r>
        <w:r w:rsidDel="003F0BF3">
          <w:delText xml:space="preserve"> in the GTP-bound </w:delText>
        </w:r>
      </w:del>
      <w:r>
        <w:t>(</w:t>
      </w:r>
      <w:ins w:id="486" w:author="Perica, Tina" w:date="2020-08-11T15:11:00Z">
        <w:r w:rsidR="003F0BF3">
          <w:t>navy</w:t>
        </w:r>
      </w:ins>
      <w:del w:id="487" w:author="Perica, Tina" w:date="2020-08-11T15:11:00Z">
        <w:r w:rsidR="00511095" w:rsidDel="003F0BF3">
          <w:delText>marine</w:delText>
        </w:r>
      </w:del>
      <w:r>
        <w:t>,</w:t>
      </w:r>
      <w:r w:rsidR="00CF1E1C">
        <w:t xml:space="preserve"> </w:t>
      </w:r>
      <w:r>
        <w:t xml:space="preserve">PDB ID: </w:t>
      </w:r>
      <w:ins w:id="488" w:author="Perica, Tina" w:date="2020-08-11T15:11:00Z">
        <w:r w:rsidR="003F0BF3">
          <w:t>3m1i</w:t>
        </w:r>
      </w:ins>
      <w:del w:id="489" w:author="Perica, Tina" w:date="2020-08-11T15:11:00Z">
        <w:r w:rsidDel="003F0BF3">
          <w:delText>1ibr</w:delText>
        </w:r>
      </w:del>
      <w:r>
        <w:t>)</w:t>
      </w:r>
      <w:del w:id="490" w:author="Perica, Tina" w:date="2020-08-11T15:11:00Z">
        <w:r w:rsidDel="003F0BF3">
          <w:delText xml:space="preserve"> and GDP-bound (gray, PDB ID: 3gj0) states</w:delText>
        </w:r>
      </w:del>
      <w:r>
        <w:t xml:space="preserve">. </w:t>
      </w:r>
      <w:ins w:id="491" w:author="Perica, Tina" w:date="2020-08-11T15:24:00Z">
        <w:r w:rsidR="00E93C84">
          <w:t>The 24 m</w:t>
        </w:r>
      </w:ins>
      <w:del w:id="492" w:author="Perica, Tina" w:date="2020-08-11T15:24:00Z">
        <w:r w:rsidRPr="007D60BA" w:rsidDel="00E93C84">
          <w:delText>M</w:delText>
        </w:r>
      </w:del>
      <w:r w:rsidRPr="007D60BA">
        <w:t>utated Gsp1 residue</w:t>
      </w:r>
      <w:ins w:id="493" w:author="Perica, Tina" w:date="2020-08-11T15:25:00Z">
        <w:r w:rsidR="00E93C84">
          <w:t xml:space="preserve"> positions</w:t>
        </w:r>
      </w:ins>
      <w:del w:id="494" w:author="Perica, Tina" w:date="2020-08-11T15:25:00Z">
        <w:r w:rsidRPr="007D60BA" w:rsidDel="00E93C84">
          <w:delText>s</w:delText>
        </w:r>
      </w:del>
      <w:r>
        <w:t xml:space="preserve"> are shown as </w:t>
      </w:r>
      <w:ins w:id="495" w:author="Perica, Tina" w:date="2020-08-11T15:15:00Z">
        <w:r w:rsidR="00E93C84">
          <w:t>C</w:t>
        </w:r>
        <w:r w:rsidR="00E93C84">
          <w:rPr>
            <w:lang w:val="el-GR"/>
          </w:rPr>
          <w:t>α</w:t>
        </w:r>
        <w:r w:rsidR="00E93C84" w:rsidRPr="00E93C84">
          <w:rPr>
            <w:lang w:val="en-GB"/>
            <w:rPrChange w:id="496" w:author="Perica, Tina" w:date="2020-08-11T15:25:00Z">
              <w:rPr>
                <w:lang w:val="el-GR"/>
              </w:rPr>
            </w:rPrChange>
          </w:rPr>
          <w:t xml:space="preserve"> </w:t>
        </w:r>
        <w:r w:rsidR="00E93C84">
          <w:t xml:space="preserve">atom </w:t>
        </w:r>
      </w:ins>
      <w:r>
        <w:t>spheres.</w:t>
      </w:r>
      <w:ins w:id="497" w:author="Perica, Tina" w:date="2020-08-11T15:12:00Z">
        <w:r w:rsidR="00E93C84">
          <w:t xml:space="preserve"> </w:t>
        </w:r>
      </w:ins>
      <w:ins w:id="498" w:author="Perica, Tina" w:date="2020-08-11T15:13:00Z">
        <w:r w:rsidR="00E93C84">
          <w:t xml:space="preserve">Positions of </w:t>
        </w:r>
      </w:ins>
      <w:ins w:id="499" w:author="Perica, Tina" w:date="2020-08-11T15:12:00Z">
        <w:r w:rsidR="00E93C84">
          <w:t xml:space="preserve">mutations </w:t>
        </w:r>
      </w:ins>
      <w:ins w:id="500" w:author="Perica, Tina" w:date="2020-08-11T15:13:00Z">
        <w:r w:rsidR="00E93C84">
          <w:t xml:space="preserve">with strong genetic interaction profiles are in </w:t>
        </w:r>
        <w:r w:rsidR="00E93C84" w:rsidRPr="00E93C84">
          <w:rPr>
            <w:b/>
            <w:bCs w:val="0"/>
            <w:rPrChange w:id="501" w:author="Perica, Tina" w:date="2020-08-11T15:14:00Z">
              <w:rPr/>
            </w:rPrChange>
          </w:rPr>
          <w:t>bold</w:t>
        </w:r>
        <w:r w:rsidR="00E93C84">
          <w:t xml:space="preserve">, and positions that are not conserved in sequence between </w:t>
        </w:r>
        <w:r w:rsidR="00E93C84" w:rsidRPr="00E93C84">
          <w:rPr>
            <w:i/>
            <w:iCs/>
            <w:rPrChange w:id="502" w:author="Perica, Tina" w:date="2020-08-11T15:14:00Z">
              <w:rPr/>
            </w:rPrChange>
          </w:rPr>
          <w:t>S. cerevisiae</w:t>
        </w:r>
      </w:ins>
      <w:ins w:id="503" w:author="Perica, Tina" w:date="2020-08-11T15:14:00Z">
        <w:r w:rsidR="00E93C84">
          <w:t xml:space="preserve"> Gsp1</w:t>
        </w:r>
      </w:ins>
      <w:ins w:id="504" w:author="Perica, Tina" w:date="2020-08-11T15:13:00Z">
        <w:r w:rsidR="00E93C84">
          <w:t xml:space="preserve"> and human</w:t>
        </w:r>
      </w:ins>
      <w:ins w:id="505" w:author="Perica, Tina" w:date="2020-08-11T15:14:00Z">
        <w:r w:rsidR="00E93C84">
          <w:t xml:space="preserve"> RAN are in </w:t>
        </w:r>
        <w:r w:rsidR="00E93C84" w:rsidRPr="00E93C84">
          <w:rPr>
            <w:i/>
            <w:iCs/>
            <w:rPrChange w:id="506" w:author="Perica, Tina" w:date="2020-08-11T15:14:00Z">
              <w:rPr/>
            </w:rPrChange>
          </w:rPr>
          <w:t>italic</w:t>
        </w:r>
        <w:r w:rsidR="00E93C84">
          <w:t>.</w:t>
        </w:r>
      </w:ins>
      <w:r>
        <w:t xml:space="preserve"> </w:t>
      </w:r>
      <w:proofErr w:type="spellStart"/>
      <w:ins w:id="507" w:author="Perica, Tina" w:date="2020-08-11T15:14:00Z">
        <w:r w:rsidR="00E93C84">
          <w:t>Coloured</w:t>
        </w:r>
        <w:proofErr w:type="spellEnd"/>
        <w:r w:rsidR="00E93C84">
          <w:t xml:space="preserve"> </w:t>
        </w:r>
      </w:ins>
      <w:ins w:id="508" w:author="Perica, Tina" w:date="2020-08-11T15:15:00Z">
        <w:r w:rsidR="00E93C84">
          <w:t>dots</w:t>
        </w:r>
      </w:ins>
      <w:ins w:id="509" w:author="Perica, Tina" w:date="2020-08-11T15:14:00Z">
        <w:r w:rsidR="00E93C84">
          <w:t xml:space="preserve"> </w:t>
        </w:r>
      </w:ins>
      <w:ins w:id="510" w:author="Perica, Tina" w:date="2020-08-11T15:16:00Z">
        <w:r w:rsidR="00E93C84">
          <w:t xml:space="preserve">represent </w:t>
        </w:r>
      </w:ins>
      <w:ins w:id="511" w:author="Perica, Tina" w:date="2020-08-11T15:21:00Z">
        <w:r w:rsidR="00E93C84">
          <w:t>the interac</w:t>
        </w:r>
      </w:ins>
      <w:ins w:id="512" w:author="Perica, Tina" w:date="2020-08-11T15:22:00Z">
        <w:r w:rsidR="00E93C84">
          <w:t xml:space="preserve">tion partners for which the residue is in the </w:t>
        </w:r>
      </w:ins>
      <w:ins w:id="513" w:author="Perica, Tina" w:date="2020-08-11T15:15:00Z">
        <w:r w:rsidR="00E93C84">
          <w:t xml:space="preserve">interface </w:t>
        </w:r>
      </w:ins>
      <w:ins w:id="514" w:author="Perica, Tina" w:date="2020-08-11T15:21:00Z">
        <w:r w:rsidR="00E93C84">
          <w:t>core</w:t>
        </w:r>
      </w:ins>
      <w:ins w:id="515" w:author="Perica, Tina" w:date="2020-08-11T15:22:00Z">
        <w:r w:rsidR="00E93C84">
          <w:t>.</w:t>
        </w:r>
      </w:ins>
      <w:ins w:id="516" w:author="Perica, Tina" w:date="2020-08-11T15:14:00Z">
        <w:r w:rsidR="00E93C84">
          <w:t xml:space="preserve"> </w:t>
        </w:r>
      </w:ins>
      <w:r>
        <w:t xml:space="preserve">Switch </w:t>
      </w:r>
      <w:del w:id="517" w:author="Perica, Tina" w:date="2020-08-11T15:12:00Z">
        <w:r w:rsidR="001F261F" w:rsidDel="00AD67B3">
          <w:delText>loops</w:delText>
        </w:r>
        <w:r w:rsidR="00EC72D3" w:rsidDel="00AD67B3">
          <w:delText xml:space="preserve"> </w:delText>
        </w:r>
      </w:del>
      <w:r>
        <w:t>I and II</w:t>
      </w:r>
      <w:ins w:id="518" w:author="Perica, Tina" w:date="2020-08-11T15:12:00Z">
        <w:r w:rsidR="00AD67B3">
          <w:t xml:space="preserve"> regions</w:t>
        </w:r>
      </w:ins>
      <w:r>
        <w:t xml:space="preserve"> are shown in </w:t>
      </w:r>
      <w:del w:id="519" w:author="Perica, Tina" w:date="2020-08-11T15:11:00Z">
        <w:r w:rsidDel="003F0BF3">
          <w:delText>green</w:delText>
        </w:r>
        <w:r w:rsidR="004C5B3D" w:rsidDel="003F0BF3">
          <w:delText xml:space="preserve"> </w:delText>
        </w:r>
      </w:del>
      <w:ins w:id="520" w:author="Perica, Tina" w:date="2020-08-11T15:11:00Z">
        <w:r w:rsidR="003F0BF3">
          <w:t xml:space="preserve">light blue </w:t>
        </w:r>
      </w:ins>
      <w:r w:rsidR="004C5B3D">
        <w:t xml:space="preserve">and </w:t>
      </w:r>
      <w:ins w:id="521" w:author="Perica, Tina" w:date="2020-08-11T15:11:00Z">
        <w:r w:rsidR="003F0BF3">
          <w:t>pale pink</w:t>
        </w:r>
      </w:ins>
      <w:del w:id="522" w:author="Perica, Tina" w:date="2020-08-11T15:11:00Z">
        <w:r w:rsidR="004C5B3D" w:rsidDel="003F0BF3">
          <w:delText>yellow</w:delText>
        </w:r>
      </w:del>
      <w:r>
        <w:t xml:space="preserve">, respectively. </w:t>
      </w:r>
      <w:r w:rsidRPr="003F0BF3">
        <w:rPr>
          <w:b/>
          <w:bCs w:val="0"/>
          <w:rPrChange w:id="523" w:author="Perica, Tina" w:date="2020-08-11T15:11:00Z">
            <w:rPr/>
          </w:rPrChange>
        </w:rPr>
        <w:t>d,</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E93C84">
        <w:rPr>
          <w:b/>
          <w:bCs w:val="0"/>
          <w:rPrChange w:id="524" w:author="Perica, Tina" w:date="2020-08-11T15:23:00Z">
            <w:rPr/>
          </w:rPrChange>
        </w:rPr>
        <w:t>e,</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E93C84">
        <w:rPr>
          <w:b/>
          <w:bCs w:val="0"/>
          <w:rPrChange w:id="525" w:author="Perica, Tina" w:date="2020-08-11T15:23:00Z">
            <w:rPr/>
          </w:rPrChange>
        </w:rPr>
        <w:t>f,</w:t>
      </w:r>
      <w:r>
        <w:t xml:space="preserve"> Distributions of significant (see </w:t>
      </w:r>
      <w:r w:rsidRPr="006601D0">
        <w:t>Methods</w:t>
      </w:r>
      <w:r>
        <w:t xml:space="preserve">) GIs of Gsp1 point mutants compared to GIs of mutant alleles of essential and non-essential genes. Red bars indicate the mean. </w:t>
      </w:r>
      <w:r w:rsidRPr="00E93C84">
        <w:rPr>
          <w:b/>
          <w:bCs w:val="0"/>
          <w:rPrChange w:id="526" w:author="Perica, Tina" w:date="2020-08-11T15:23:00Z">
            <w:rPr/>
          </w:rPrChange>
        </w:rPr>
        <w:t>g,</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w:t>
      </w:r>
      <w:ins w:id="527" w:author="Perica, Tina" w:date="2020-08-11T15:24:00Z">
        <w:r w:rsidR="00E93C84">
          <w:t>The pink</w:t>
        </w:r>
      </w:ins>
      <w:del w:id="528" w:author="Perica, Tina" w:date="2020-08-11T15:24:00Z">
        <w:r w:rsidDel="00E93C84">
          <w:delText>Red dots and</w:delText>
        </w:r>
      </w:del>
      <w:r>
        <w:t xml:space="preserve"> bar</w:t>
      </w:r>
      <w:ins w:id="529" w:author="Perica, Tina" w:date="2020-08-11T15:24:00Z">
        <w:r w:rsidR="00E93C84">
          <w:t>s</w:t>
        </w:r>
      </w:ins>
      <w:del w:id="530" w:author="Perica, Tina" w:date="2020-08-11T15:24:00Z">
        <w:r w:rsidDel="00E93C84">
          <w:delText>s</w:delText>
        </w:r>
      </w:del>
      <w:r>
        <w:t xml:space="preserve"> indicate</w:t>
      </w:r>
      <w:ins w:id="531" w:author="Perica, Tina" w:date="2020-08-11T15:24:00Z">
        <w:r w:rsidR="00E93C84">
          <w:t>s</w:t>
        </w:r>
      </w:ins>
      <w:r>
        <w:t xml:space="preserve"> the mean</w:t>
      </w:r>
      <w:del w:id="532" w:author="Perica, Tina" w:date="2020-08-11T15:24:00Z">
        <w:r w:rsidDel="00E93C84">
          <w:delText xml:space="preserve"> and the upper and lower quartile, respectively</w:delText>
        </w:r>
      </w:del>
      <w:r>
        <w:t xml:space="preserve">.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979DFFF">
            <wp:extent cx="3551889" cy="3682999"/>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3551889" cy="3682999"/>
                    </a:xfrm>
                    <a:prstGeom prst="rect">
                      <a:avLst/>
                    </a:prstGeom>
                  </pic:spPr>
                </pic:pic>
              </a:graphicData>
            </a:graphic>
          </wp:inline>
        </w:drawing>
      </w:r>
    </w:p>
    <w:p w14:paraId="1DD5A70B" w14:textId="27734F8B" w:rsidR="00EA1802" w:rsidRPr="007310B6" w:rsidRDefault="00EA1802">
      <w:pPr>
        <w:pStyle w:val="Caption"/>
        <w:pPrChange w:id="533" w:author="Christopher Mathy" w:date="2020-07-13T17:00:00Z">
          <w:pPr>
            <w:keepNext/>
          </w:pPr>
        </w:pPrChange>
      </w:pPr>
      <w:r w:rsidRPr="00964C87">
        <w:rPr>
          <w:b/>
          <w:bCs w:val="0"/>
        </w:rPr>
        <w:t xml:space="preserve">Figure </w:t>
      </w:r>
      <w:r w:rsidR="00D10535" w:rsidRPr="00964C87">
        <w:rPr>
          <w:b/>
          <w:bCs w:val="0"/>
        </w:rPr>
        <w:fldChar w:fldCharType="begin"/>
      </w:r>
      <w:r w:rsidR="00D10535" w:rsidRPr="00964C87">
        <w:rPr>
          <w:b/>
          <w:bCs w:val="0"/>
        </w:rPr>
        <w:instrText xml:space="preserve"> SEQ Figure \* ARABIC </w:instrText>
      </w:r>
      <w:r w:rsidR="00D10535" w:rsidRPr="00964C87">
        <w:rPr>
          <w:b/>
          <w:bCs w:val="0"/>
        </w:rPr>
        <w:fldChar w:fldCharType="separate"/>
      </w:r>
      <w:r w:rsidR="00912A29" w:rsidRPr="00964C87">
        <w:rPr>
          <w:b/>
          <w:bCs w:val="0"/>
          <w:noProof/>
        </w:rPr>
        <w:t>2</w:t>
      </w:r>
      <w:r w:rsidR="00D10535" w:rsidRPr="00964C87">
        <w:rPr>
          <w:b/>
          <w:bCs w:val="0"/>
          <w:noProof/>
        </w:rPr>
        <w:fldChar w:fldCharType="end"/>
      </w:r>
      <w:r w:rsidRPr="00964C87">
        <w:rPr>
          <w:b/>
          <w:bCs w:val="0"/>
        </w:rPr>
        <w:t xml:space="preserve"> Gsp1 point mutations in the interfaces with </w:t>
      </w:r>
      <w:del w:id="534" w:author="Perica, Tina" w:date="2020-05-03T17:19:00Z">
        <w:r w:rsidRPr="00964C87" w:rsidDel="00A70773">
          <w:rPr>
            <w:b/>
            <w:bCs w:val="0"/>
          </w:rPr>
          <w:delText xml:space="preserve">interaction </w:delText>
        </w:r>
      </w:del>
      <w:ins w:id="535" w:author="Perica, Tina" w:date="2020-05-03T17:19:00Z">
        <w:r w:rsidR="00A70773" w:rsidRPr="00964C87">
          <w:rPr>
            <w:b/>
            <w:bCs w:val="0"/>
          </w:rPr>
          <w:t xml:space="preserve">protein </w:t>
        </w:r>
      </w:ins>
      <w:r w:rsidRPr="00964C87">
        <w:rPr>
          <w:b/>
          <w:bCs w:val="0"/>
        </w:rPr>
        <w:t xml:space="preserve">partners globally rewire the physical interaction network of Gsp1, including changes in interactions with the </w:t>
      </w:r>
      <w:r w:rsidR="00684DA7" w:rsidRPr="00964C87">
        <w:rPr>
          <w:b/>
          <w:bCs w:val="0"/>
        </w:rPr>
        <w:t xml:space="preserve">switch </w:t>
      </w:r>
      <w:r w:rsidRPr="00964C87">
        <w:rPr>
          <w:b/>
          <w:bCs w:val="0"/>
        </w:rPr>
        <w:t>regulators</w:t>
      </w:r>
      <w:r w:rsidR="003C0A8A" w:rsidRPr="00964C87">
        <w:rPr>
          <w:b/>
          <w:bCs w:val="0"/>
        </w:rPr>
        <w:t xml:space="preserve"> GEF</w:t>
      </w:r>
      <w:r w:rsidR="00394460" w:rsidRPr="00964C87">
        <w:rPr>
          <w:b/>
          <w:bCs w:val="0"/>
        </w:rPr>
        <w:t xml:space="preserve"> </w:t>
      </w:r>
      <w:r w:rsidR="003C0A8A" w:rsidRPr="00964C87">
        <w:rPr>
          <w:b/>
          <w:bCs w:val="0"/>
        </w:rPr>
        <w:t>(Srm1) and GAP (Rna1)</w:t>
      </w:r>
      <w:r w:rsidRPr="00964C87">
        <w:rPr>
          <w:b/>
          <w:bCs w:val="0"/>
        </w:rPr>
        <w:t>.</w:t>
      </w:r>
      <w:r w:rsidRPr="002E0029">
        <w:t xml:space="preserve"> </w:t>
      </w:r>
      <w:r w:rsidRPr="00964C87">
        <w:rPr>
          <w:b/>
          <w:bCs w:val="0"/>
        </w:rPr>
        <w:t>a,</w:t>
      </w:r>
      <w:r>
        <w:t xml:space="preserve"> </w:t>
      </w:r>
      <w:proofErr w:type="gramStart"/>
      <w:ins w:id="536" w:author="Perica, Tina" w:date="2020-05-03T17:59:00Z">
        <w:r w:rsidR="00D5531F" w:rsidRPr="00D5531F">
          <w:rPr>
            <w:color w:val="FF0000"/>
          </w:rPr>
          <w:t>The</w:t>
        </w:r>
        <w:proofErr w:type="gramEnd"/>
        <w:r w:rsidR="00D5531F" w:rsidRPr="00D5531F">
          <w:rPr>
            <w:color w:val="FF0000"/>
          </w:rPr>
          <w:t xml:space="preserv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Change in abundance of pulled-down physical interaction partners for which there are </w:t>
        </w:r>
      </w:ins>
      <w:ins w:id="537" w:author="Perica, Tina" w:date="2020-08-19T11:39:00Z">
        <w:r w:rsidR="00E17C70">
          <w:rPr>
            <w:color w:val="FF0000"/>
          </w:rPr>
          <w:t xml:space="preserve">also </w:t>
        </w:r>
      </w:ins>
      <w:ins w:id="538" w:author="Perica, Tina" w:date="2020-05-03T17:59:00Z">
        <w:r w:rsidR="00D5531F" w:rsidRPr="00D5531F">
          <w:rPr>
            <w:color w:val="FF0000"/>
          </w:rPr>
          <w:t>co-complex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ins>
      <w:r w:rsidR="00964C87" w:rsidRPr="00964C87">
        <w:rPr>
          <w:b/>
          <w:bCs w:val="0"/>
          <w:color w:val="FF0000"/>
        </w:rPr>
        <w:t>b</w:t>
      </w:r>
      <w:ins w:id="539" w:author="Perica, Tina" w:date="2020-05-03T17:59:00Z">
        <w:r w:rsidR="00D5531F" w:rsidRPr="00964C87">
          <w:rPr>
            <w:b/>
            <w:bCs w:val="0"/>
            <w:color w:val="FF0000"/>
          </w:rPr>
          <w:t>,</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T34 position. Threonine 34 is neither in the interface with the Rna1 (GAP, PDB id: 1k5d), nor the Srm1 (GEF, PDB id: 2i1m).</w:t>
        </w:r>
      </w:ins>
      <w:del w:id="540"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541" w:author="Perica, Tina" w:date="2020-05-03T17:59:00Z">
              <w:rPr>
                <w:bCs/>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542" w:author="Perica, Tina" w:date="2020-05-03T17:59:00Z">
              <w:rPr>
                <w:bCs/>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543" w:author="Perica, Tina" w:date="2020-05-03T17:59:00Z">
              <w:rPr>
                <w:bCs/>
              </w:rPr>
            </w:rPrChange>
          </w:rPr>
          <w:delText xml:space="preserve"> </w:delText>
        </w:r>
        <w:r w:rsidRPr="00D5531F" w:rsidDel="00D5531F">
          <w:rPr>
            <w:color w:val="FF0000"/>
          </w:rPr>
          <w:delText>c,</w:delText>
        </w:r>
        <w:r w:rsidRPr="00D5531F" w:rsidDel="00D5531F">
          <w:rPr>
            <w:color w:val="FF0000"/>
            <w:rPrChange w:id="544" w:author="Perica, Tina" w:date="2020-05-03T17:59:00Z">
              <w:rPr>
                <w:bCs/>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r w:rsidR="000B0040">
        <w:rPr>
          <w:color w:val="auto"/>
        </w:rPr>
        <w:t>As the c</w:t>
      </w:r>
      <w:r w:rsidR="000B0040" w:rsidRPr="000B0040">
        <w:rPr>
          <w:color w:val="auto"/>
        </w:rPr>
        <w:t xml:space="preserve">oordinates for T34 are not resolved in the 2i1m structure, </w:t>
      </w:r>
      <w:ins w:id="545" w:author="Perica, Tina" w:date="2020-08-19T12:25:00Z">
        <w:r w:rsidR="005843EF">
          <w:rPr>
            <w:color w:val="auto"/>
          </w:rPr>
          <w:t xml:space="preserve">on the right hand side </w:t>
        </w:r>
      </w:ins>
      <w:r w:rsidR="000B0040" w:rsidRPr="000B0040">
        <w:rPr>
          <w:color w:val="auto"/>
        </w:rPr>
        <w:t>the pink spheres show where the residue is in the</w:t>
      </w:r>
      <w:ins w:id="546" w:author="Perica, Tina" w:date="2020-08-19T12:25:00Z">
        <w:r w:rsidR="00413ED3">
          <w:rPr>
            <w:color w:val="auto"/>
          </w:rPr>
          <w:t xml:space="preserve"> aligned</w:t>
        </w:r>
      </w:ins>
      <w:r w:rsidR="000B0040" w:rsidRPr="000B0040">
        <w:rPr>
          <w:color w:val="auto"/>
        </w:rPr>
        <w:t xml:space="preserve"> 1k5d structure.</w:t>
      </w:r>
    </w:p>
    <w:p w14:paraId="28760932" w14:textId="2A943AFF" w:rsidR="00EA1802" w:rsidRDefault="0096444F" w:rsidP="00EA1802">
      <w:pPr>
        <w:keepNext/>
      </w:pPr>
      <w:r>
        <w:rPr>
          <w:noProof/>
        </w:rPr>
        <w:lastRenderedPageBreak/>
        <w:drawing>
          <wp:inline distT="0" distB="0" distL="0" distR="0" wp14:anchorId="13A8179D" wp14:editId="0927B6F5">
            <wp:extent cx="6324049" cy="3669661"/>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49" cy="3669661"/>
                    </a:xfrm>
                    <a:prstGeom prst="rect">
                      <a:avLst/>
                    </a:prstGeom>
                  </pic:spPr>
                </pic:pic>
              </a:graphicData>
            </a:graphic>
          </wp:inline>
        </w:drawing>
      </w:r>
    </w:p>
    <w:p w14:paraId="534B7F7B" w14:textId="3A811346" w:rsidR="00156985" w:rsidRDefault="00EA1802" w:rsidP="002E0029">
      <w:pPr>
        <w:pStyle w:val="Caption"/>
      </w:pPr>
      <w:r w:rsidRPr="008718A5">
        <w:rPr>
          <w:b/>
          <w:bCs w:val="0"/>
          <w:rPrChange w:id="547" w:author="Perica, Tina" w:date="2020-07-15T11:18:00Z">
            <w:rPr/>
          </w:rPrChange>
        </w:rPr>
        <w:t xml:space="preserve">Figure </w:t>
      </w:r>
      <w:r w:rsidR="00445700" w:rsidRPr="008718A5">
        <w:rPr>
          <w:b/>
          <w:bCs w:val="0"/>
          <w:rPrChange w:id="548" w:author="Perica, Tina" w:date="2020-07-15T11:18:00Z">
            <w:rPr/>
          </w:rPrChange>
        </w:rPr>
        <w:fldChar w:fldCharType="begin"/>
      </w:r>
      <w:r w:rsidR="00445700" w:rsidRPr="008718A5">
        <w:rPr>
          <w:b/>
          <w:bCs w:val="0"/>
          <w:rPrChange w:id="549" w:author="Perica, Tina" w:date="2020-07-15T11:18:00Z">
            <w:rPr/>
          </w:rPrChange>
        </w:rPr>
        <w:instrText xml:space="preserve"> SEQ Figure \* ARABIC </w:instrText>
      </w:r>
      <w:r w:rsidR="00445700" w:rsidRPr="008718A5">
        <w:rPr>
          <w:b/>
          <w:bCs w:val="0"/>
          <w:rPrChange w:id="550" w:author="Perica, Tina" w:date="2020-07-15T11:18:00Z">
            <w:rPr>
              <w:noProof/>
            </w:rPr>
          </w:rPrChange>
        </w:rPr>
        <w:fldChar w:fldCharType="separate"/>
      </w:r>
      <w:r w:rsidR="00912A29" w:rsidRPr="008718A5">
        <w:rPr>
          <w:b/>
          <w:bCs w:val="0"/>
          <w:noProof/>
          <w:rPrChange w:id="551" w:author="Perica, Tina" w:date="2020-07-15T11:18:00Z">
            <w:rPr>
              <w:noProof/>
            </w:rPr>
          </w:rPrChange>
        </w:rPr>
        <w:t>3</w:t>
      </w:r>
      <w:r w:rsidR="00445700" w:rsidRPr="008718A5">
        <w:rPr>
          <w:b/>
          <w:bCs w:val="0"/>
          <w:noProof/>
          <w:rPrChange w:id="552" w:author="Perica, Tina" w:date="2020-07-15T11:18:00Z">
            <w:rPr>
              <w:noProof/>
            </w:rPr>
          </w:rPrChange>
        </w:rPr>
        <w:fldChar w:fldCharType="end"/>
      </w:r>
      <w:r w:rsidRPr="008718A5">
        <w:rPr>
          <w:b/>
          <w:bCs w:val="0"/>
          <w:rPrChange w:id="553" w:author="Perica, Tina" w:date="2020-07-15T11:18:00Z">
            <w:rPr/>
          </w:rPrChange>
        </w:rPr>
        <w:t xml:space="preserve"> Point mutations in Gsp1 interfaces allosterically modulate GTPase cycle parameters</w:t>
      </w:r>
      <w:r w:rsidR="007D6DA1" w:rsidRPr="008718A5">
        <w:rPr>
          <w:b/>
          <w:bCs w:val="0"/>
          <w:rPrChange w:id="554" w:author="Perica, Tina" w:date="2020-07-15T11:18:00Z">
            <w:rPr/>
          </w:rPrChange>
        </w:rPr>
        <w:t xml:space="preserve"> by tuning active site conformational distributions</w:t>
      </w:r>
      <w:r w:rsidRPr="008718A5">
        <w:rPr>
          <w:b/>
          <w:bCs w:val="0"/>
          <w:rPrChange w:id="555" w:author="Perica, Tina" w:date="2020-07-15T11:18:00Z">
            <w:rPr/>
          </w:rPrChange>
        </w:rPr>
        <w:t>. a,</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556" w:author="Perica, Tina" w:date="2020-05-07T11:50:00Z">
        <w:r w:rsidR="005F13F5">
          <w:t xml:space="preserve">value plus/minus </w:t>
        </w:r>
      </w:ins>
      <w:del w:id="557" w:author="Perica, Tina" w:date="2020-05-07T11:49:00Z">
        <w:r w:rsidR="00D7077E" w:rsidRPr="00D7077E" w:rsidDel="005F13F5">
          <w:delText xml:space="preserve">combined </w:delText>
        </w:r>
      </w:del>
      <w:r w:rsidR="00D7077E" w:rsidRPr="00D7077E">
        <w:t xml:space="preserve">standard </w:t>
      </w:r>
      <w:del w:id="558" w:author="Perica, Tina" w:date="2020-05-07T11:49:00Z">
        <w:r w:rsidR="00D7077E" w:rsidRPr="005F13F5" w:rsidDel="005F13F5">
          <w:rPr>
            <w:color w:val="FF0000"/>
            <w:rPrChange w:id="559" w:author="Perica, Tina" w:date="2020-05-07T11:50:00Z">
              <w:rPr/>
            </w:rPrChange>
          </w:rPr>
          <w:delText xml:space="preserve">deviations </w:delText>
        </w:r>
      </w:del>
      <w:ins w:id="560" w:author="Perica, Tina" w:date="2020-05-07T11:49:00Z">
        <w:r w:rsidR="005F13F5" w:rsidRPr="005F13F5">
          <w:rPr>
            <w:color w:val="FF0000"/>
            <w:rPrChange w:id="561" w:author="Perica, Tina" w:date="2020-05-07T11:50:00Z">
              <w:rPr/>
            </w:rPrChange>
          </w:rPr>
          <w:t>err</w:t>
        </w:r>
      </w:ins>
      <w:ins w:id="562" w:author="Perica, Tina" w:date="2020-05-07T11:50:00Z">
        <w:r w:rsidR="005F13F5" w:rsidRPr="005F13F5">
          <w:rPr>
            <w:color w:val="FF0000"/>
            <w:rPrChange w:id="563" w:author="Perica, Tina" w:date="2020-05-07T11:50:00Z">
              <w:rPr/>
            </w:rPrChange>
          </w:rPr>
          <w:t>or of mean</w:t>
        </w:r>
      </w:ins>
      <w:del w:id="564" w:author="Perica, Tina" w:date="2020-05-07T11:50:00Z">
        <w:r w:rsidR="00982CAC" w:rsidRPr="005F13F5" w:rsidDel="005F13F5">
          <w:rPr>
            <w:color w:val="FF0000"/>
            <w:rPrChange w:id="565" w:author="Perica, Tina" w:date="2020-05-07T11:50:00Z">
              <w:rPr/>
            </w:rPrChange>
          </w:rPr>
          <w:delText xml:space="preserve">(see </w:delText>
        </w:r>
        <w:r w:rsidR="00982CAC" w:rsidRPr="005F13F5" w:rsidDel="005F13F5">
          <w:rPr>
            <w:color w:val="FF0000"/>
            <w:rPrChange w:id="566" w:author="Perica, Tina" w:date="2020-05-07T11:50:00Z">
              <w:rPr>
                <w:b/>
              </w:rPr>
            </w:rPrChange>
          </w:rPr>
          <w:delText>Methods</w:delText>
        </w:r>
        <w:r w:rsidR="00982CAC" w:rsidRPr="005F13F5" w:rsidDel="005F13F5">
          <w:rPr>
            <w:color w:val="FF0000"/>
            <w:rPrChange w:id="567" w:author="Perica, Tina" w:date="2020-05-07T11:50:00Z">
              <w:rPr/>
            </w:rPrChange>
          </w:rPr>
          <w:delText>)</w:delText>
        </w:r>
      </w:del>
      <w:r w:rsidR="00982CAC" w:rsidRPr="005F13F5">
        <w:rPr>
          <w:color w:val="FF0000"/>
          <w:rPrChange w:id="568" w:author="Perica, Tina" w:date="2020-05-07T11:50:00Z">
            <w:rPr/>
          </w:rPrChange>
        </w:rPr>
        <w:t xml:space="preserve"> </w:t>
      </w:r>
      <w:r w:rsidR="00D7077E" w:rsidRPr="005F13F5">
        <w:rPr>
          <w:color w:val="FF0000"/>
          <w:rPrChange w:id="569" w:author="Perica, Tina" w:date="2020-05-07T11:50:00Z">
            <w:rPr/>
          </w:rPrChange>
        </w:rPr>
        <w:t xml:space="preserve">of </w:t>
      </w:r>
      <w:ins w:id="570" w:author="Perica, Tina" w:date="2020-05-07T11:49:00Z">
        <w:r w:rsidR="005F13F5" w:rsidRPr="005F13F5">
          <w:rPr>
            <w:color w:val="FF0000"/>
            <w:rPrChange w:id="571" w:author="Perica, Tina" w:date="2020-05-07T11:50:00Z">
              <w:rPr/>
            </w:rPrChange>
          </w:rPr>
          <w:t xml:space="preserve">estimated catalytic efficiency </w:t>
        </w:r>
      </w:ins>
      <w:proofErr w:type="spellStart"/>
      <w:r w:rsidR="00D7077E" w:rsidRPr="005F13F5">
        <w:rPr>
          <w:color w:val="FF0000"/>
          <w:rPrChange w:id="572" w:author="Perica, Tina" w:date="2020-05-07T11:50:00Z">
            <w:rPr/>
          </w:rPrChange>
        </w:rPr>
        <w:t>k</w:t>
      </w:r>
      <w:r w:rsidR="00D7077E" w:rsidRPr="005F13F5">
        <w:rPr>
          <w:color w:val="FF0000"/>
          <w:vertAlign w:val="subscript"/>
          <w:rPrChange w:id="573" w:author="Perica, Tina" w:date="2020-05-07T11:50:00Z">
            <w:rPr>
              <w:vertAlign w:val="subscript"/>
            </w:rPr>
          </w:rPrChange>
        </w:rPr>
        <w:t>cat</w:t>
      </w:r>
      <w:proofErr w:type="spellEnd"/>
      <w:ins w:id="574" w:author="Perica, Tina" w:date="2020-05-07T11:49:00Z">
        <w:r w:rsidR="005F13F5" w:rsidRPr="005F13F5">
          <w:rPr>
            <w:color w:val="FF0000"/>
            <w:rPrChange w:id="575" w:author="Perica, Tina" w:date="2020-05-07T11:50:00Z">
              <w:rPr/>
            </w:rPrChange>
          </w:rPr>
          <w:t>/</w:t>
        </w:r>
      </w:ins>
      <w:del w:id="576" w:author="Perica, Tina" w:date="2020-05-07T11:49:00Z">
        <w:r w:rsidR="00D7077E" w:rsidRPr="005F13F5" w:rsidDel="005F13F5">
          <w:rPr>
            <w:color w:val="FF0000"/>
            <w:rPrChange w:id="577" w:author="Perica, Tina" w:date="2020-05-07T11:50:00Z">
              <w:rPr/>
            </w:rPrChange>
          </w:rPr>
          <w:delText xml:space="preserve"> and </w:delText>
        </w:r>
      </w:del>
      <w:r w:rsidR="00D7077E" w:rsidRPr="005F13F5">
        <w:rPr>
          <w:color w:val="FF0000"/>
          <w:rPrChange w:id="578" w:author="Perica, Tina" w:date="2020-05-07T11:50:00Z">
            <w:rPr/>
          </w:rPrChange>
        </w:rPr>
        <w:t>K</w:t>
      </w:r>
      <w:r w:rsidR="00D7077E" w:rsidRPr="005F13F5">
        <w:rPr>
          <w:color w:val="FF0000"/>
          <w:vertAlign w:val="subscript"/>
          <w:rPrChange w:id="579" w:author="Perica, Tina" w:date="2020-05-07T11:50:00Z">
            <w:rPr>
              <w:vertAlign w:val="subscript"/>
            </w:rPr>
          </w:rPrChange>
        </w:rPr>
        <w:t>m</w:t>
      </w:r>
      <w:r w:rsidR="00D7077E" w:rsidRPr="005F13F5">
        <w:rPr>
          <w:color w:val="FF0000"/>
          <w:rPrChange w:id="580" w:author="Perica, Tina" w:date="2020-05-07T11:50:00Z">
            <w:rPr/>
          </w:rPrChange>
        </w:rPr>
        <w:t xml:space="preserve"> </w:t>
      </w:r>
      <w:r w:rsidR="00D7077E" w:rsidRPr="00D7077E">
        <w:t>from n ≥ 3 replicates</w:t>
      </w:r>
      <w:del w:id="581"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8718A5">
        <w:rPr>
          <w:b/>
          <w:bCs w:val="0"/>
          <w:rPrChange w:id="582" w:author="Perica, Tina" w:date="2020-07-15T11:18:00Z">
            <w:rPr/>
          </w:rPrChange>
        </w:rPr>
        <w:t>b,</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583"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8718A5">
        <w:rPr>
          <w:b/>
          <w:bCs w:val="0"/>
          <w:rPrChange w:id="584" w:author="Perica, Tina" w:date="2020-07-15T11:18:00Z">
            <w:rPr/>
          </w:rPrChange>
        </w:rPr>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EC1E17" w:rsidRPr="00EC1E17">
        <w:rPr>
          <w:color w:val="auto"/>
        </w:rPr>
        <w:t>highlighted in yellow</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585" w:author="Perica, Tina" w:date="2020-05-10T16:40:00Z" w:name="move40021275"/>
      <w:moveFrom w:id="586" w:author="Perica, Tina" w:date="2020-05-10T16:40:00Z">
        <w:r w:rsidR="00A17BC0" w:rsidRPr="008718A5" w:rsidDel="00BD6FCB">
          <w:rPr>
            <w:b/>
            <w:bCs w:val="0"/>
            <w:rPrChange w:id="587" w:author="Perica, Tina" w:date="2020-07-15T11:18:00Z">
              <w:rPr/>
            </w:rPrChange>
          </w:rPr>
          <w:t>d</w:t>
        </w:r>
        <w:r w:rsidRPr="008718A5" w:rsidDel="00BD6FCB">
          <w:rPr>
            <w:b/>
            <w:bCs w:val="0"/>
            <w:rPrChange w:id="588" w:author="Perica, Tina" w:date="2020-07-15T11:18:00Z">
              <w:rPr/>
            </w:rPrChange>
          </w:rPr>
          <w:t xml:space="preserve">, Residues </w:t>
        </w:r>
        <w:r w:rsidR="00AA522F" w:rsidRPr="008718A5" w:rsidDel="00BD6FCB">
          <w:rPr>
            <w:b/>
            <w:bCs w:val="0"/>
            <w:rPrChange w:id="589" w:author="Perica, Tina" w:date="2020-07-15T11:18:00Z">
              <w:rPr/>
            </w:rPrChange>
          </w:rPr>
          <w:t>Tyr</w:t>
        </w:r>
        <w:r w:rsidRPr="008718A5" w:rsidDel="00BD6FCB">
          <w:rPr>
            <w:b/>
            <w:bCs w:val="0"/>
            <w:rPrChange w:id="590" w:author="Perica, Tina" w:date="2020-07-15T11:18:00Z">
              <w:rPr/>
            </w:rPrChange>
          </w:rPr>
          <w:t>157, H</w:t>
        </w:r>
        <w:r w:rsidR="00AA522F" w:rsidRPr="008718A5" w:rsidDel="00BD6FCB">
          <w:rPr>
            <w:b/>
            <w:bCs w:val="0"/>
            <w:rPrChange w:id="591" w:author="Perica, Tina" w:date="2020-07-15T11:18:00Z">
              <w:rPr/>
            </w:rPrChange>
          </w:rPr>
          <w:t>is</w:t>
        </w:r>
        <w:r w:rsidRPr="008718A5" w:rsidDel="00BD6FCB">
          <w:rPr>
            <w:b/>
            <w:bCs w:val="0"/>
            <w:rPrChange w:id="592" w:author="Perica, Tina" w:date="2020-07-15T11:18:00Z">
              <w:rPr/>
            </w:rPrChange>
          </w:rPr>
          <w:t xml:space="preserve">141, and </w:t>
        </w:r>
        <w:r w:rsidR="00AA522F" w:rsidRPr="008718A5" w:rsidDel="00BD6FCB">
          <w:rPr>
            <w:b/>
            <w:bCs w:val="0"/>
            <w:rPrChange w:id="593" w:author="Perica, Tina" w:date="2020-07-15T11:18:00Z">
              <w:rPr/>
            </w:rPrChange>
          </w:rPr>
          <w:t>Gln</w:t>
        </w:r>
        <w:r w:rsidRPr="008718A5" w:rsidDel="00BD6FCB">
          <w:rPr>
            <w:b/>
            <w:bCs w:val="0"/>
            <w:rPrChange w:id="594" w:author="Perica, Tina" w:date="2020-07-15T11:18:00Z">
              <w:rPr/>
            </w:rPrChange>
          </w:rPr>
          <w:t xml:space="preserve">147 (pink spheres) </w:t>
        </w:r>
        <w:r w:rsidR="00F0465E" w:rsidRPr="008718A5" w:rsidDel="00BD6FCB">
          <w:rPr>
            <w:b/>
            <w:bCs w:val="0"/>
            <w:rPrChange w:id="595" w:author="Perica, Tina" w:date="2020-07-15T11:18:00Z">
              <w:rPr/>
            </w:rPrChange>
          </w:rPr>
          <w:t xml:space="preserve">are </w:t>
        </w:r>
        <w:r w:rsidRPr="008718A5" w:rsidDel="00BD6FCB">
          <w:rPr>
            <w:b/>
            <w:bCs w:val="0"/>
            <w:rPrChange w:id="596" w:author="Perica, Tina" w:date="2020-07-15T11:18:00Z">
              <w:rPr/>
            </w:rPrChange>
          </w:rPr>
          <w:t xml:space="preserve">in the interface with Crm1 (gray surface, PDB ID: 3m1i). Gsp1 is represented as a navy cartoon and the GTP nucleotide </w:t>
        </w:r>
        <w:r w:rsidR="007B5BF0" w:rsidRPr="008718A5" w:rsidDel="00BD6FCB">
          <w:rPr>
            <w:b/>
            <w:bCs w:val="0"/>
            <w:rPrChange w:id="597" w:author="Perica, Tina" w:date="2020-07-15T11:18:00Z">
              <w:rPr/>
            </w:rPrChange>
          </w:rPr>
          <w:t xml:space="preserve">is </w:t>
        </w:r>
        <w:r w:rsidRPr="008718A5" w:rsidDel="00BD6FCB">
          <w:rPr>
            <w:b/>
            <w:bCs w:val="0"/>
            <w:rPrChange w:id="598" w:author="Perica, Tina" w:date="2020-07-15T11:18:00Z">
              <w:rPr/>
            </w:rPrChange>
          </w:rPr>
          <w:t xml:space="preserve">in yellow stick representation. </w:t>
        </w:r>
        <w:r w:rsidR="00A17BC0" w:rsidRPr="008718A5" w:rsidDel="00BD6FCB">
          <w:rPr>
            <w:b/>
            <w:bCs w:val="0"/>
            <w:rPrChange w:id="599" w:author="Perica, Tina" w:date="2020-07-15T11:18:00Z">
              <w:rPr/>
            </w:rPrChange>
          </w:rPr>
          <w:t>e</w:t>
        </w:r>
        <w:r w:rsidRPr="008718A5" w:rsidDel="00BD6FCB">
          <w:rPr>
            <w:b/>
            <w:bCs w:val="0"/>
            <w:rPrChange w:id="600" w:author="Perica, Tina" w:date="2020-07-15T11:18:00Z">
              <w:rPr/>
            </w:rPrChange>
          </w:rPr>
          <w:t>, Residue T</w:t>
        </w:r>
        <w:r w:rsidR="00AA522F" w:rsidRPr="008718A5" w:rsidDel="00BD6FCB">
          <w:rPr>
            <w:b/>
            <w:bCs w:val="0"/>
            <w:rPrChange w:id="601" w:author="Perica, Tina" w:date="2020-07-15T11:18:00Z">
              <w:rPr/>
            </w:rPrChange>
          </w:rPr>
          <w:t>hr</w:t>
        </w:r>
        <w:r w:rsidRPr="008718A5" w:rsidDel="00BD6FCB">
          <w:rPr>
            <w:b/>
            <w:bCs w:val="0"/>
            <w:rPrChange w:id="602" w:author="Perica, Tina" w:date="2020-07-15T11:18:00Z">
              <w:rPr/>
            </w:rPrChange>
          </w:rPr>
          <w:t>34 (pink spheres) is in the core of the interface with Yrb1 (gray surface, PDB ID: 1k5d). Distances from the</w:t>
        </w:r>
        <w:r w:rsidRPr="008718A5" w:rsidDel="00BD6FCB">
          <w:rPr>
            <w:b/>
            <w:bCs w:val="0"/>
            <w:lang w:val="en-GB"/>
            <w:rPrChange w:id="603" w:author="Perica, Tina" w:date="2020-07-15T11:18:00Z">
              <w:rPr>
                <w:lang w:val="en-GB"/>
              </w:rPr>
            </w:rPrChange>
          </w:rPr>
          <w:t xml:space="preserve"> </w:t>
        </w:r>
        <w:r w:rsidRPr="008718A5" w:rsidDel="00BD6FCB">
          <w:rPr>
            <w:b/>
            <w:bCs w:val="0"/>
            <w:lang w:val="el-GR"/>
            <w:rPrChange w:id="604" w:author="Perica, Tina" w:date="2020-07-15T11:18:00Z">
              <w:rPr>
                <w:lang w:val="el-GR"/>
              </w:rPr>
            </w:rPrChange>
          </w:rPr>
          <w:t>γ</w:t>
        </w:r>
        <w:r w:rsidRPr="008718A5" w:rsidDel="00BD6FCB">
          <w:rPr>
            <w:b/>
            <w:bCs w:val="0"/>
            <w:rPrChange w:id="605" w:author="Perica, Tina" w:date="2020-07-15T11:18:00Z">
              <w:rPr/>
            </w:rPrChange>
          </w:rPr>
          <w:t xml:space="preserve"> phosphate of GTP to the residue </w:t>
        </w:r>
        <w:r w:rsidRPr="008718A5" w:rsidDel="00BD6FCB">
          <w:rPr>
            <w:b/>
            <w:bCs w:val="0"/>
            <w:lang w:val="el-GR"/>
            <w:rPrChange w:id="606" w:author="Perica, Tina" w:date="2020-07-15T11:18:00Z">
              <w:rPr>
                <w:lang w:val="el-GR"/>
              </w:rPr>
            </w:rPrChange>
          </w:rPr>
          <w:t>α</w:t>
        </w:r>
        <w:r w:rsidRPr="008718A5" w:rsidDel="00BD6FCB">
          <w:rPr>
            <w:b/>
            <w:bCs w:val="0"/>
            <w:rPrChange w:id="607" w:author="Perica, Tina" w:date="2020-07-15T11:18:00Z">
              <w:rPr/>
            </w:rPrChange>
          </w:rPr>
          <w:t xml:space="preserve">-carbon are indicated below the residue numbers in d and e. </w:t>
        </w:r>
      </w:moveFrom>
      <w:moveFromRangeEnd w:id="585"/>
      <w:ins w:id="608" w:author="Perica, Tina" w:date="2020-05-10T16:40:00Z">
        <w:r w:rsidR="00BD6FCB" w:rsidRPr="008718A5">
          <w:rPr>
            <w:b/>
            <w:bCs w:val="0"/>
            <w:rPrChange w:id="609" w:author="Perica, Tina" w:date="2020-07-15T11:18:00Z">
              <w:rPr/>
            </w:rPrChange>
          </w:rPr>
          <w:t>d</w:t>
        </w:r>
      </w:ins>
      <w:del w:id="610" w:author="Perica, Tina" w:date="2020-05-10T16:40:00Z">
        <w:r w:rsidRPr="008718A5" w:rsidDel="00BD6FCB">
          <w:rPr>
            <w:b/>
            <w:bCs w:val="0"/>
            <w:rPrChange w:id="611" w:author="Perica, Tina" w:date="2020-07-15T11:18:00Z">
              <w:rPr/>
            </w:rPrChange>
          </w:rPr>
          <w:delText>f</w:delText>
        </w:r>
      </w:del>
      <w:r w:rsidRPr="008718A5">
        <w:rPr>
          <w:b/>
          <w:bCs w:val="0"/>
          <w:rPrChange w:id="612" w:author="Perica, Tina" w:date="2020-07-15T11:18:00Z">
            <w:rPr/>
          </w:rPrChange>
        </w:rPr>
        <w:t>,</w:t>
      </w:r>
      <w:r w:rsidRPr="00354076">
        <w:t xml:space="preserve"> </w:t>
      </w:r>
      <w:ins w:id="613" w:author="Perica, Tina" w:date="2020-07-02T13:23:00Z">
        <w:r w:rsidR="00D46E4D">
          <w:t xml:space="preserve">Log-transformed </w:t>
        </w:r>
      </w:ins>
      <w:ins w:id="614" w:author="Perica, Tina" w:date="2020-08-18T20:45:00Z">
        <w:r w:rsidR="009B1716">
          <w:t>ratios MUT/WT of the exchange constants K</w:t>
        </w:r>
        <w:r w:rsidR="009B1716" w:rsidRPr="00A45104">
          <w:rPr>
            <w:vertAlign w:val="subscript"/>
            <w:rPrChange w:id="615" w:author="Perica, Tina" w:date="2020-08-18T20:49:00Z">
              <w:rPr/>
            </w:rPrChange>
          </w:rPr>
          <w:t>ex</w:t>
        </w:r>
        <w:r w:rsidR="009B1716">
          <w:t xml:space="preserve"> = population in </w:t>
        </w:r>
        <w:r w:rsidR="009B1716">
          <w:rPr>
            <w:lang w:val="el-GR"/>
          </w:rPr>
          <w:t>γ</w:t>
        </w:r>
        <w:r w:rsidR="009B1716" w:rsidRPr="00354076">
          <w:t>2</w:t>
        </w:r>
        <w:r w:rsidR="009B1716">
          <w:t xml:space="preserve"> / population in </w:t>
        </w:r>
        <w:r w:rsidR="009B1716">
          <w:rPr>
            <w:lang w:val="el-GR"/>
          </w:rPr>
          <w:t>γ</w:t>
        </w:r>
        <w:r w:rsidR="009B1716">
          <w:t xml:space="preserve">1 (assuming a detection limit of 3% for the </w:t>
        </w:r>
        <w:r w:rsidR="009B1716">
          <w:rPr>
            <w:lang w:val="el-GR"/>
          </w:rPr>
          <w:t>γ</w:t>
        </w:r>
        <w:r w:rsidR="009B1716">
          <w:t xml:space="preserve"> peak estimation by </w:t>
        </w:r>
        <w:r w:rsidR="009B1716" w:rsidRPr="009B1716">
          <w:rPr>
            <w:vertAlign w:val="superscript"/>
            <w:rPrChange w:id="616" w:author="Perica, Tina" w:date="2020-08-18T20:46:00Z">
              <w:rPr/>
            </w:rPrChange>
          </w:rPr>
          <w:t>31</w:t>
        </w:r>
        <w:r w:rsidR="009B1716">
          <w:t>P NMR)</w:t>
        </w:r>
      </w:ins>
      <w:ins w:id="617" w:author="Perica, Tina" w:date="2020-08-18T20:46:00Z">
        <w:r w:rsidR="009B1716">
          <w:t xml:space="preserve"> plotted against the log-transformed rations MUT/WT of the relative catalytic efficiency </w:t>
        </w:r>
        <w:r w:rsidR="009B1716">
          <w:lastRenderedPageBreak/>
          <w:t>(</w:t>
        </w:r>
        <w:proofErr w:type="spellStart"/>
        <w:r w:rsidR="00B53BD2">
          <w:t>k</w:t>
        </w:r>
        <w:r w:rsidR="00B53BD2" w:rsidRPr="00B53BD2">
          <w:rPr>
            <w:vertAlign w:val="subscript"/>
            <w:rPrChange w:id="618" w:author="Perica, Tina" w:date="2020-08-18T20:46:00Z">
              <w:rPr/>
            </w:rPrChange>
          </w:rPr>
          <w:t>cat</w:t>
        </w:r>
        <w:proofErr w:type="spellEnd"/>
        <w:r w:rsidR="00B53BD2">
          <w:t>/K</w:t>
        </w:r>
        <w:r w:rsidR="00B53BD2" w:rsidRPr="00B53BD2">
          <w:rPr>
            <w:vertAlign w:val="subscript"/>
            <w:rPrChange w:id="619" w:author="Perica, Tina" w:date="2020-08-18T20:46:00Z">
              <w:rPr/>
            </w:rPrChange>
          </w:rPr>
          <w:t>m</w:t>
        </w:r>
        <w:r w:rsidR="009B1716">
          <w:t>)</w:t>
        </w:r>
      </w:ins>
      <w:ins w:id="620" w:author="Perica, Tina" w:date="2020-08-18T20:45:00Z">
        <w:r w:rsidR="009B1716">
          <w:t xml:space="preserve"> </w:t>
        </w:r>
      </w:ins>
      <w:ins w:id="621" w:author="Perica, Tina" w:date="2020-08-18T20:46:00Z">
        <w:r w:rsidR="00B53BD2">
          <w:t xml:space="preserve">of GAP-mediated </w:t>
        </w:r>
      </w:ins>
      <w:ins w:id="622" w:author="Perica, Tina" w:date="2020-08-18T20:47:00Z">
        <w:r w:rsidR="00B53BD2">
          <w:t xml:space="preserve">GTP hydrolysis. </w:t>
        </w:r>
      </w:ins>
      <w:del w:id="623" w:author="Perica, Tina" w:date="2020-07-02T13:24:00Z">
        <w:r w:rsidDel="00D46E4D">
          <w:delText xml:space="preserve">Percent population in </w:delText>
        </w:r>
      </w:del>
      <w:del w:id="624" w:author="Perica, Tina" w:date="2020-08-18T20:47:00Z">
        <w:r w:rsidDel="00B53BD2">
          <w:rPr>
            <w:lang w:val="el-GR"/>
          </w:rPr>
          <w:delText>γ</w:delText>
        </w:r>
        <w:r w:rsidRPr="00354076" w:rsidDel="00B53BD2">
          <w:delText>2</w:delText>
        </w:r>
      </w:del>
      <w:del w:id="625" w:author="Perica, Tina" w:date="2020-07-02T16:16:00Z">
        <w:r w:rsidDel="008E5635">
          <w:delText xml:space="preserve"> </w:delText>
        </w:r>
      </w:del>
      <w:del w:id="626" w:author="Perica, Tina" w:date="2020-07-02T13:24:00Z">
        <w:r w:rsidDel="00D46E4D">
          <w:delText xml:space="preserve">peak </w:delText>
        </w:r>
      </w:del>
      <w:del w:id="627" w:author="Perica, Tina" w:date="2020-08-18T20:47:00Z">
        <w:r w:rsidDel="00B53BD2">
          <w:delText>plotted against the r</w:delText>
        </w:r>
        <w:r w:rsidRPr="00354076" w:rsidDel="00B53BD2">
          <w:delText xml:space="preserve">elative </w:delText>
        </w:r>
      </w:del>
      <w:del w:id="628" w:author="Perica, Tina" w:date="2020-05-09T17:50:00Z">
        <w:r w:rsidRPr="00BE723B" w:rsidDel="00BE723B">
          <w:rPr>
            <w:color w:val="FF0000"/>
            <w:rPrChange w:id="629" w:author="Perica, Tina" w:date="2020-05-09T17:51:00Z">
              <w:rPr/>
            </w:rPrChange>
          </w:rPr>
          <w:delText>catalytic efficiency</w:delText>
        </w:r>
      </w:del>
      <w:del w:id="630" w:author="Perica, Tina" w:date="2020-08-18T20:47:00Z">
        <w:r w:rsidRPr="00787C40" w:rsidDel="00B53BD2">
          <w:rPr>
            <w:color w:val="FF0000"/>
          </w:rPr>
          <w:delText xml:space="preserve"> </w:delText>
        </w:r>
        <w:r w:rsidRPr="00354076" w:rsidDel="00B53BD2">
          <w:delText>of GAP</w:delText>
        </w:r>
        <w:r w:rsidDel="00B53BD2">
          <w:delText>-mediated</w:delText>
        </w:r>
        <w:r w:rsidRPr="00354076" w:rsidDel="00B53BD2">
          <w:delText xml:space="preserve"> GTP hydrolysis represented as </w:delText>
        </w:r>
      </w:del>
      <w:del w:id="631" w:author="Perica, Tina" w:date="2020-05-07T11:51:00Z">
        <w:r w:rsidRPr="00354076" w:rsidDel="005F13F5">
          <w:delText xml:space="preserve">a natural logarithm of </w:delText>
        </w:r>
      </w:del>
      <w:del w:id="632" w:author="Perica, Tina" w:date="2020-08-18T20:47:00Z">
        <w:r w:rsidRPr="00354076" w:rsidDel="00B53BD2">
          <w:delText xml:space="preserve">the ratio of the mutant </w:delText>
        </w:r>
        <w:r w:rsidDel="00B53BD2">
          <w:delText>over</w:delText>
        </w:r>
        <w:r w:rsidRPr="00354076" w:rsidDel="00B53BD2">
          <w:delText xml:space="preserve"> wild</w:delText>
        </w:r>
        <w:r w:rsidR="003D5FFF" w:rsidDel="00B53BD2">
          <w:delText>-</w:delText>
        </w:r>
        <w:r w:rsidRPr="00354076" w:rsidDel="00B53BD2">
          <w:delText xml:space="preserve">type </w:delText>
        </w:r>
      </w:del>
      <w:del w:id="633" w:author="Perica, Tina" w:date="2020-05-09T17:51:00Z">
        <w:r w:rsidRPr="00354076" w:rsidDel="00BE723B">
          <w:delText>k</w:delText>
        </w:r>
        <w:r w:rsidRPr="00354076" w:rsidDel="00BE723B">
          <w:rPr>
            <w:vertAlign w:val="subscript"/>
          </w:rPr>
          <w:delText>cat</w:delText>
        </w:r>
        <w:r w:rsidRPr="00354076" w:rsidDel="00BE723B">
          <w:delText>/</w:delText>
        </w:r>
      </w:del>
      <w:del w:id="634" w:author="Perica, Tina" w:date="2020-08-18T20:47:00Z">
        <w:r w:rsidRPr="00354076" w:rsidDel="00B53BD2">
          <w:delText>K</w:delText>
        </w:r>
        <w:r w:rsidRPr="00354076" w:rsidDel="00B53BD2">
          <w:rPr>
            <w:vertAlign w:val="subscript"/>
          </w:rPr>
          <w:delText>m</w:delText>
        </w:r>
        <w:r w:rsidRPr="00354076" w:rsidDel="00B53BD2">
          <w:delText xml:space="preserve">. </w:delText>
        </w:r>
      </w:del>
      <w:del w:id="635"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636" w:author="Perica, Tina" w:date="2020-05-07T11:51:00Z">
        <w:r w:rsidR="005F13F5">
          <w:t xml:space="preserve"> mean plus/minus</w:t>
        </w:r>
      </w:ins>
      <w:r>
        <w:t xml:space="preserve"> standard </w:t>
      </w:r>
      <w:del w:id="637" w:author="Perica, Tina" w:date="2020-05-07T11:51:00Z">
        <w:r w:rsidDel="005F13F5">
          <w:delText xml:space="preserve">deviation </w:delText>
        </w:r>
      </w:del>
      <w:ins w:id="638" w:author="Perica, Tina" w:date="2020-05-07T11:51:00Z">
        <w:r w:rsidR="005F13F5">
          <w:t xml:space="preserve">error of mean </w:t>
        </w:r>
      </w:ins>
      <w:r>
        <w:t>across at least three replicates of individual GAP-mediated GTP hydrolysis measurements.</w:t>
      </w:r>
      <w:ins w:id="639" w:author="Perica, Tina" w:date="2020-05-09T17:51:00Z">
        <w:r w:rsidR="00BE723B">
          <w:t xml:space="preserve"> </w:t>
        </w:r>
      </w:ins>
      <w:ins w:id="640" w:author="Perica, Tina" w:date="2020-05-09T17:52:00Z">
        <w:r w:rsidR="00BE723B" w:rsidRPr="00787C40">
          <w:rPr>
            <w:color w:val="FF0000"/>
          </w:rPr>
          <w:t>Red</w:t>
        </w:r>
      </w:ins>
      <w:ins w:id="641" w:author="Perica, Tina" w:date="2020-05-09T17:53:00Z">
        <w:r w:rsidR="00BE723B" w:rsidRPr="00787C40">
          <w:rPr>
            <w:color w:val="FF0000"/>
          </w:rPr>
          <w:t xml:space="preserve"> line shows the least-squares linear fit</w:t>
        </w:r>
      </w:ins>
      <w:ins w:id="642" w:author="Perica, Tina" w:date="2020-08-18T20:50:00Z">
        <w:r w:rsidR="00905EB1">
          <w:rPr>
            <w:color w:val="FF0000"/>
          </w:rPr>
          <w:t>,</w:t>
        </w:r>
      </w:ins>
      <w:ins w:id="643" w:author="Perica, Tina" w:date="2020-07-02T13:25:00Z">
        <w:r w:rsidR="00D46E4D">
          <w:rPr>
            <w:color w:val="FF0000"/>
          </w:rPr>
          <w:t xml:space="preserve"> exclud</w:t>
        </w:r>
      </w:ins>
      <w:ins w:id="644" w:author="Perica, Tina" w:date="2020-08-18T20:48:00Z">
        <w:r w:rsidR="00B53BD2">
          <w:rPr>
            <w:color w:val="FF0000"/>
          </w:rPr>
          <w:t>ing the GAP interface mutation K132H and the two mutation</w:t>
        </w:r>
      </w:ins>
      <w:ins w:id="645" w:author="Perica, Tina" w:date="2020-08-18T20:50:00Z">
        <w:r w:rsidR="00F65D4A">
          <w:rPr>
            <w:color w:val="FF0000"/>
          </w:rPr>
          <w:t>s</w:t>
        </w:r>
      </w:ins>
      <w:ins w:id="646" w:author="Perica, Tina" w:date="2020-08-18T20:48:00Z">
        <w:r w:rsidR="00B53BD2">
          <w:rPr>
            <w:color w:val="FF0000"/>
          </w:rPr>
          <w:t xml:space="preserve"> adjacent to the switch II, </w:t>
        </w:r>
      </w:ins>
      <w:ins w:id="647" w:author="Perica, Tina" w:date="2020-07-02T13:25:00Z">
        <w:r w:rsidR="00D46E4D" w:rsidRPr="00787C40">
          <w:rPr>
            <w:color w:val="FF0000"/>
          </w:rPr>
          <w:t>R78K</w:t>
        </w:r>
      </w:ins>
      <w:ins w:id="648" w:author="Perica, Tina" w:date="2020-08-18T20:48:00Z">
        <w:r w:rsidR="00B53BD2">
          <w:rPr>
            <w:color w:val="FF0000"/>
          </w:rPr>
          <w:t xml:space="preserve"> </w:t>
        </w:r>
      </w:ins>
      <w:ins w:id="649" w:author="Perica, Tina" w:date="2020-07-02T13:25:00Z">
        <w:r w:rsidR="00D46E4D" w:rsidRPr="00787C40">
          <w:rPr>
            <w:color w:val="FF0000"/>
          </w:rPr>
          <w:t>and D79S</w:t>
        </w:r>
      </w:ins>
      <w:ins w:id="650" w:author="Perica, Tina" w:date="2020-08-18T20:48:00Z">
        <w:r w:rsidR="00B53BD2">
          <w:rPr>
            <w:color w:val="FF0000"/>
          </w:rPr>
          <w:t xml:space="preserve"> </w:t>
        </w:r>
      </w:ins>
      <w:ins w:id="651" w:author="Perica, Tina" w:date="2020-08-18T20:49:00Z">
        <w:r w:rsidR="00B53BD2">
          <w:rPr>
            <w:color w:val="FF0000"/>
          </w:rPr>
          <w:t>(</w:t>
        </w:r>
      </w:ins>
      <w:ins w:id="652" w:author="Perica, Tina" w:date="2020-07-02T13:25:00Z">
        <w:r w:rsidR="00D46E4D">
          <w:rPr>
            <w:color w:val="FF0000"/>
          </w:rPr>
          <w:t>gray box</w:t>
        </w:r>
      </w:ins>
      <w:ins w:id="653" w:author="Perica, Tina" w:date="2020-08-18T20:49:00Z">
        <w:r w:rsidR="00B53BD2">
          <w:rPr>
            <w:color w:val="FF0000"/>
          </w:rPr>
          <w:t>)</w:t>
        </w:r>
      </w:ins>
      <w:ins w:id="654" w:author="Perica, Tina" w:date="2020-05-09T17:53:00Z">
        <w:r w:rsidR="00BE723B" w:rsidRPr="00787C40">
          <w:rPr>
            <w:color w:val="FF0000"/>
          </w:rPr>
          <w:t>.</w:t>
        </w:r>
      </w:ins>
      <w:ins w:id="655" w:author="Perica, Tina" w:date="2020-05-10T16:40:00Z">
        <w:r w:rsidR="00BD6FCB">
          <w:rPr>
            <w:color w:val="FF0000"/>
          </w:rPr>
          <w:t xml:space="preserve"> </w:t>
        </w:r>
      </w:ins>
      <w:ins w:id="656" w:author="Perica, Tina" w:date="2020-05-10T16:41:00Z">
        <w:r w:rsidR="00BD6FCB" w:rsidRPr="008718A5">
          <w:rPr>
            <w:b/>
            <w:bCs w:val="0"/>
            <w:rPrChange w:id="657" w:author="Perica, Tina" w:date="2020-07-15T11:18:00Z">
              <w:rPr/>
            </w:rPrChange>
          </w:rPr>
          <w:t>e</w:t>
        </w:r>
      </w:ins>
      <w:moveToRangeStart w:id="658" w:author="Perica, Tina" w:date="2020-05-10T16:40:00Z" w:name="move40021275"/>
      <w:moveTo w:id="659" w:author="Perica, Tina" w:date="2020-05-10T16:40:00Z">
        <w:del w:id="660" w:author="Perica, Tina" w:date="2020-05-10T16:41:00Z">
          <w:r w:rsidR="00BD6FCB" w:rsidRPr="008718A5" w:rsidDel="00BD6FCB">
            <w:rPr>
              <w:b/>
              <w:bCs w:val="0"/>
              <w:rPrChange w:id="661" w:author="Perica, Tina" w:date="2020-07-15T11:18:00Z">
                <w:rPr/>
              </w:rPrChange>
            </w:rPr>
            <w:delText>d</w:delText>
          </w:r>
        </w:del>
        <w:r w:rsidR="00BD6FCB" w:rsidRPr="008718A5">
          <w:rPr>
            <w:b/>
            <w:bCs w:val="0"/>
            <w:rPrChange w:id="662" w:author="Perica, Tina" w:date="2020-07-15T11:18:00Z">
              <w:rPr/>
            </w:rPrChange>
          </w:rPr>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663" w:author="Perica, Tina" w:date="2020-05-10T16:41:00Z">
        <w:r w:rsidR="00BD6FCB" w:rsidRPr="00DF4099">
          <w:rPr>
            <w:b/>
            <w:bCs w:val="0"/>
            <w:rPrChange w:id="664" w:author="Perica, Tina" w:date="2020-07-15T11:20:00Z">
              <w:rPr/>
            </w:rPrChange>
          </w:rPr>
          <w:t>f</w:t>
        </w:r>
      </w:ins>
      <w:moveTo w:id="665" w:author="Perica, Tina" w:date="2020-05-10T16:40:00Z">
        <w:del w:id="666" w:author="Perica, Tina" w:date="2020-05-10T16:41:00Z">
          <w:r w:rsidR="00BD6FCB" w:rsidRPr="00DF4099" w:rsidDel="00BD6FCB">
            <w:rPr>
              <w:b/>
              <w:bCs w:val="0"/>
              <w:rPrChange w:id="667" w:author="Perica, Tina" w:date="2020-07-15T11:20:00Z">
                <w:rPr/>
              </w:rPrChange>
            </w:rPr>
            <w:delText>e</w:delText>
          </w:r>
        </w:del>
        <w:r w:rsidR="00BD6FCB" w:rsidRPr="00DF4099">
          <w:rPr>
            <w:b/>
            <w:bCs w:val="0"/>
            <w:rPrChange w:id="668" w:author="Perica, Tina" w:date="2020-07-15T11:20:00Z">
              <w:rPr/>
            </w:rPrChange>
          </w:rPr>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669" w:author="Perica, Tina" w:date="2020-05-10T16:41:00Z">
        <w:r w:rsidR="00BD6FCB">
          <w:t>e</w:t>
        </w:r>
      </w:ins>
      <w:moveTo w:id="670" w:author="Perica, Tina" w:date="2020-05-10T16:40:00Z">
        <w:del w:id="671" w:author="Perica, Tina" w:date="2020-05-10T16:41:00Z">
          <w:r w:rsidR="00BD6FCB" w:rsidRPr="006601D0" w:rsidDel="00BD6FCB">
            <w:delText>d</w:delText>
          </w:r>
        </w:del>
        <w:r w:rsidR="00BD6FCB">
          <w:t xml:space="preserve"> and </w:t>
        </w:r>
      </w:moveTo>
      <w:ins w:id="672" w:author="Perica, Tina" w:date="2020-05-10T16:41:00Z">
        <w:r w:rsidR="00BD6FCB">
          <w:t>f</w:t>
        </w:r>
      </w:ins>
      <w:moveTo w:id="673" w:author="Perica, Tina" w:date="2020-05-10T16:40:00Z">
        <w:del w:id="674" w:author="Perica, Tina" w:date="2020-05-10T16:41:00Z">
          <w:r w:rsidR="00BD6FCB" w:rsidRPr="006601D0" w:rsidDel="00BD6FCB">
            <w:delText>e</w:delText>
          </w:r>
        </w:del>
        <w:r w:rsidR="00BD6FCB" w:rsidRPr="0053097E">
          <w:t>.</w:t>
        </w:r>
      </w:moveTo>
      <w:moveToRangeEnd w:id="658"/>
    </w:p>
    <w:p w14:paraId="4C307DF2" w14:textId="77777777" w:rsidR="00156985" w:rsidRDefault="00156985">
      <w:pPr>
        <w:spacing w:after="0" w:line="240" w:lineRule="auto"/>
        <w:jc w:val="left"/>
        <w:rPr>
          <w:bCs/>
          <w:color w:val="000000" w:themeColor="text1"/>
          <w:szCs w:val="18"/>
        </w:rPr>
      </w:pPr>
      <w:r>
        <w:br w:type="page"/>
      </w:r>
    </w:p>
    <w:p w14:paraId="126673FE" w14:textId="2708F190" w:rsidR="00EA1802" w:rsidRDefault="002E0029" w:rsidP="00EA1802">
      <w:pPr>
        <w:keepNext/>
      </w:pPr>
      <w:r>
        <w:rPr>
          <w:noProof/>
        </w:rPr>
        <w:lastRenderedPageBreak/>
        <w:drawing>
          <wp:inline distT="0" distB="0" distL="0" distR="0" wp14:anchorId="1D27FB01" wp14:editId="36A07275">
            <wp:extent cx="6009762" cy="5834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009762" cy="5834379"/>
                    </a:xfrm>
                    <a:prstGeom prst="rect">
                      <a:avLst/>
                    </a:prstGeom>
                  </pic:spPr>
                </pic:pic>
              </a:graphicData>
            </a:graphic>
          </wp:inline>
        </w:drawing>
      </w:r>
    </w:p>
    <w:p w14:paraId="7F7C96BC" w14:textId="6A665419" w:rsidR="00EA1802" w:rsidRPr="002F3476" w:rsidRDefault="00EA1802" w:rsidP="002E0029">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675" w:author="Christopher Mathy" w:date="2020-05-14T10:29:00Z" w:name="move40344582"/>
      <w:moveFrom w:id="676"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675"/>
      <w:del w:id="677" w:author="Perica, Tina" w:date="2020-07-02T16:15:00Z">
        <w:r w:rsidR="00A17BC0" w:rsidRPr="00D84A6E" w:rsidDel="008E5635">
          <w:rPr>
            <w:b/>
          </w:rPr>
          <w:delText>b</w:delText>
        </w:r>
      </w:del>
      <w:ins w:id="678"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679" w:author="Perica, Tina" w:date="2020-07-07T13:27:00Z">
        <w:r w:rsidR="00B8152A">
          <w:t>p</w:t>
        </w:r>
      </w:ins>
      <w:ins w:id="680" w:author="Christopher Mathy" w:date="2020-05-14T10:30:00Z">
        <w:del w:id="681" w:author="Perica, Tina" w:date="2020-07-07T13:27:00Z">
          <w:r w:rsidR="007741CF" w:rsidDel="00B8152A">
            <w:delText>P</w:delText>
          </w:r>
        </w:del>
      </w:ins>
      <w:del w:id="682"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683" w:author="Perica, Tina" w:date="2020-07-07T14:07:00Z">
        <w:r w:rsidRPr="00951684" w:rsidDel="00A77901">
          <w:rPr>
            <w:color w:val="FF0000"/>
            <w:rPrChange w:id="684" w:author="Perica, Tina" w:date="2020-07-07T14:28:00Z">
              <w:rPr/>
            </w:rPrChange>
          </w:rPr>
          <w:delText xml:space="preserve">purple </w:delText>
        </w:r>
      </w:del>
      <w:ins w:id="685" w:author="Perica, Tina" w:date="2020-07-07T14:07:00Z">
        <w:r w:rsidR="00A77901" w:rsidRPr="00951684">
          <w:rPr>
            <w:color w:val="FF0000"/>
            <w:rPrChange w:id="686" w:author="Perica, Tina" w:date="2020-07-07T14:28:00Z">
              <w:rPr/>
            </w:rPrChange>
          </w:rPr>
          <w:t xml:space="preserve">gray </w:t>
        </w:r>
      </w:ins>
      <w:r>
        <w:t xml:space="preserve">range, where </w:t>
      </w:r>
      <w:del w:id="687" w:author="Perica, Tina" w:date="2020-07-07T14:07:00Z">
        <w:r w:rsidRPr="00951684" w:rsidDel="00A77901">
          <w:rPr>
            <w:color w:val="FF0000"/>
            <w:rPrChange w:id="688" w:author="Perica, Tina" w:date="2020-07-07T14:28:00Z">
              <w:rPr/>
            </w:rPrChange>
          </w:rPr>
          <w:delText xml:space="preserve">purple </w:delText>
        </w:r>
      </w:del>
      <w:ins w:id="689" w:author="Perica, Tina" w:date="2020-07-07T14:07:00Z">
        <w:r w:rsidR="00A77901" w:rsidRPr="00951684">
          <w:rPr>
            <w:color w:val="FF0000"/>
            <w:rPrChange w:id="690"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691"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692" w:author="Perica, Tina" w:date="2020-07-08T15:54:00Z">
        <w:r w:rsidR="0051501D">
          <w:t xml:space="preserve"> </w:t>
        </w:r>
      </w:ins>
      <w:ins w:id="693" w:author="Christopher Mathy" w:date="2020-05-14T11:30:00Z">
        <w:del w:id="694" w:author="Perica, Tina" w:date="2020-07-07T14:08:00Z">
          <w:r w:rsidR="00884E48" w:rsidDel="00A77901">
            <w:delText xml:space="preserve"> For </w:delText>
          </w:r>
        </w:del>
      </w:ins>
      <w:ins w:id="695" w:author="Christopher Mathy" w:date="2020-05-14T11:31:00Z">
        <w:del w:id="696" w:author="Perica, Tina" w:date="2020-07-07T14:08:00Z">
          <w:r w:rsidR="00884E48" w:rsidDel="00A77901">
            <w:delText xml:space="preserve">display purposes, the </w:delText>
          </w:r>
        </w:del>
      </w:ins>
      <w:ins w:id="697" w:author="Christopher Mathy" w:date="2020-05-14T11:32:00Z">
        <w:del w:id="698" w:author="Perica, Tina" w:date="2020-07-07T14:08:00Z">
          <w:r w:rsidR="00884E48" w:rsidDel="00A77901">
            <w:delText xml:space="preserve">bar lengths representing the </w:delText>
          </w:r>
        </w:del>
      </w:ins>
      <w:ins w:id="699" w:author="Christopher Mathy" w:date="2020-05-14T11:31:00Z">
        <w:del w:id="700" w:author="Perica, Tina" w:date="2020-07-07T14:08:00Z">
          <w:r w:rsidR="00884E48" w:rsidDel="00A77901">
            <w:delText>log ratio of GAP/GEF relative efficienc</w:delText>
          </w:r>
        </w:del>
      </w:ins>
      <w:ins w:id="701" w:author="Christopher Mathy" w:date="2020-05-14T11:32:00Z">
        <w:del w:id="702" w:author="Perica, Tina" w:date="2020-07-07T14:08:00Z">
          <w:r w:rsidR="00884E48" w:rsidDel="00A77901">
            <w:delText>i</w:delText>
          </w:r>
        </w:del>
      </w:ins>
      <w:ins w:id="703" w:author="Christopher Mathy" w:date="2020-05-14T11:31:00Z">
        <w:del w:id="704" w:author="Perica, Tina" w:date="2020-07-07T14:08:00Z">
          <w:r w:rsidR="00884E48" w:rsidDel="00A77901">
            <w:delText>es w</w:delText>
          </w:r>
        </w:del>
      </w:ins>
      <w:ins w:id="705" w:author="Christopher Mathy" w:date="2020-05-15T01:55:00Z">
        <w:del w:id="706" w:author="Perica, Tina" w:date="2020-07-07T14:08:00Z">
          <w:r w:rsidR="00273A93" w:rsidDel="00A77901">
            <w:delText>e</w:delText>
          </w:r>
        </w:del>
      </w:ins>
      <w:ins w:id="707" w:author="Christopher Mathy" w:date="2020-05-15T01:56:00Z">
        <w:del w:id="708" w:author="Perica, Tina" w:date="2020-07-07T14:08:00Z">
          <w:r w:rsidR="00273A93" w:rsidDel="00A77901">
            <w:delText>re</w:delText>
          </w:r>
        </w:del>
      </w:ins>
      <w:ins w:id="709" w:author="Christopher Mathy" w:date="2020-05-14T11:31:00Z">
        <w:del w:id="710" w:author="Perica, Tina" w:date="2020-07-07T14:08:00Z">
          <w:r w:rsidR="00884E48" w:rsidDel="00A77901">
            <w:delText xml:space="preserve"> </w:delText>
          </w:r>
        </w:del>
      </w:ins>
      <w:ins w:id="711" w:author="Christopher Mathy" w:date="2020-05-14T11:32:00Z">
        <w:del w:id="712" w:author="Perica, Tina" w:date="2020-07-07T14:08:00Z">
          <w:r w:rsidR="00884E48" w:rsidDel="00A77901">
            <w:delText>cut off for K101R and R108L (</w:delText>
          </w:r>
        </w:del>
      </w:ins>
      <w:ins w:id="713" w:author="Christopher Mathy" w:date="2020-05-14T11:33:00Z">
        <w:del w:id="714" w:author="Perica, Tina" w:date="2020-07-07T14:08:00Z">
          <w:r w:rsidR="00884E48" w:rsidDel="00A77901">
            <w:delText>darkest cyan bars</w:delText>
          </w:r>
        </w:del>
      </w:ins>
      <w:ins w:id="715" w:author="Christopher Mathy" w:date="2020-05-14T11:34:00Z">
        <w:del w:id="716" w:author="Perica, Tina" w:date="2020-07-07T14:08:00Z">
          <w:r w:rsidR="00884E48" w:rsidDel="00A77901">
            <w:delText xml:space="preserve">). Lengths were capped at </w:delText>
          </w:r>
        </w:del>
      </w:ins>
      <w:ins w:id="717" w:author="Christopher Mathy" w:date="2020-05-14T11:35:00Z">
        <w:del w:id="718" w:author="Perica, Tina" w:date="2020-07-07T14:08:00Z">
          <w:r w:rsidR="00884E48" w:rsidDel="00A77901">
            <w:delText>~3.4, t</w:delText>
          </w:r>
        </w:del>
      </w:ins>
      <w:ins w:id="719" w:author="Christopher Mathy" w:date="2020-05-14T11:33:00Z">
        <w:del w:id="720" w:author="Perica, Tina" w:date="2020-07-07T14:08:00Z">
          <w:r w:rsidR="00884E48" w:rsidDel="00A77901">
            <w:delText>rue log ratios are K101R =</w:delText>
          </w:r>
        </w:del>
      </w:ins>
      <w:ins w:id="721" w:author="Christopher Mathy" w:date="2020-05-14T11:35:00Z">
        <w:del w:id="722" w:author="Perica, Tina" w:date="2020-07-07T14:08:00Z">
          <w:r w:rsidR="00884E48" w:rsidDel="00A77901">
            <w:delText xml:space="preserve"> 6.13, R108L = 3.64.</w:delText>
          </w:r>
        </w:del>
      </w:ins>
      <w:ins w:id="723" w:author="Christopher Mathy" w:date="2020-05-14T11:33:00Z">
        <w:del w:id="724" w:author="Perica, Tina" w:date="2020-07-08T15:55:00Z">
          <w:r w:rsidR="00884E48" w:rsidDel="0051501D">
            <w:delText xml:space="preserve"> </w:delText>
          </w:r>
        </w:del>
      </w:ins>
      <w:del w:id="725" w:author="Perica, Tina" w:date="2020-07-07T14:08:00Z">
        <w:r w:rsidRPr="00951684" w:rsidDel="00A77901">
          <w:rPr>
            <w:color w:val="FF0000"/>
            <w:rPrChange w:id="726" w:author="Perica, Tina" w:date="2020-07-07T14:28:00Z">
              <w:rPr/>
            </w:rPrChange>
          </w:rPr>
          <w:delText xml:space="preserve"> </w:delText>
        </w:r>
      </w:del>
      <w:ins w:id="727" w:author="Christopher Mathy" w:date="2020-05-14T10:30:00Z">
        <w:r w:rsidR="007741CF" w:rsidRPr="00951684">
          <w:rPr>
            <w:b/>
            <w:color w:val="FF0000"/>
            <w:rPrChange w:id="728" w:author="Perica, Tina" w:date="2020-07-07T14:28:00Z">
              <w:rPr>
                <w:b/>
              </w:rPr>
            </w:rPrChange>
          </w:rPr>
          <w:t>b</w:t>
        </w:r>
        <w:r w:rsidR="007741CF" w:rsidRPr="00951684">
          <w:rPr>
            <w:color w:val="FF0000"/>
            <w:rPrChange w:id="729" w:author="Perica, Tina" w:date="2020-07-07T14:28:00Z">
              <w:rPr/>
            </w:rPrChange>
          </w:rPr>
          <w:t xml:space="preserve">, Distributions of Pearson correlations from </w:t>
        </w:r>
        <w:r w:rsidR="007741CF" w:rsidRPr="00951684">
          <w:rPr>
            <w:b/>
            <w:color w:val="FF0000"/>
            <w:rPrChange w:id="730" w:author="Perica, Tina" w:date="2020-07-07T14:28:00Z">
              <w:rPr>
                <w:b/>
              </w:rPr>
            </w:rPrChange>
          </w:rPr>
          <w:t>b</w:t>
        </w:r>
        <w:r w:rsidR="007741CF" w:rsidRPr="00951684">
          <w:rPr>
            <w:color w:val="FF0000"/>
            <w:rPrChange w:id="731" w:author="Perica, Tina" w:date="2020-07-07T14:28:00Z">
              <w:rPr/>
            </w:rPrChange>
          </w:rPr>
          <w:t xml:space="preserve">, separated by groups of Gsp1 point mutants identified by hierarchical clustering (see row dendrogram in </w:t>
        </w:r>
        <w:r w:rsidR="007741CF" w:rsidRPr="00951684">
          <w:rPr>
            <w:b/>
            <w:color w:val="FF0000"/>
            <w:rPrChange w:id="732" w:author="Perica, Tina" w:date="2020-07-07T14:28:00Z">
              <w:rPr>
                <w:b/>
              </w:rPr>
            </w:rPrChange>
          </w:rPr>
          <w:t>b</w:t>
        </w:r>
        <w:r w:rsidR="007741CF" w:rsidRPr="00951684">
          <w:rPr>
            <w:color w:val="FF0000"/>
            <w:rPrChange w:id="733" w:author="Perica, Tina" w:date="2020-07-07T14:28:00Z">
              <w:rPr/>
            </w:rPrChange>
          </w:rPr>
          <w:t xml:space="preserve">). Individual correlations with </w:t>
        </w:r>
        <w:r w:rsidR="007741CF" w:rsidRPr="00951684">
          <w:rPr>
            <w:i/>
            <w:iCs/>
            <w:color w:val="FF0000"/>
            <w:rPrChange w:id="734" w:author="Perica, Tina" w:date="2020-07-07T14:28:00Z">
              <w:rPr>
                <w:i/>
                <w:iCs/>
              </w:rPr>
            </w:rPrChange>
          </w:rPr>
          <w:t>S. cerevisiae</w:t>
        </w:r>
        <w:r w:rsidR="007741CF" w:rsidRPr="00951684">
          <w:rPr>
            <w:color w:val="FF0000"/>
            <w:rPrChange w:id="735" w:author="Perica, Tina" w:date="2020-07-07T14:28:00Z">
              <w:rPr/>
            </w:rPrChange>
          </w:rPr>
          <w:t xml:space="preserve"> genes in specific gene sets are shown as colored points, while the distributions of correlations with all other genes are shown in </w:t>
        </w:r>
      </w:ins>
      <w:ins w:id="736" w:author="Perica, Tina" w:date="2020-07-07T14:16:00Z">
        <w:r w:rsidR="00A77901" w:rsidRPr="00951684">
          <w:rPr>
            <w:color w:val="FF0000"/>
            <w:rPrChange w:id="737" w:author="Perica, Tina" w:date="2020-07-07T14:28:00Z">
              <w:rPr/>
            </w:rPrChange>
          </w:rPr>
          <w:t xml:space="preserve">a </w:t>
        </w:r>
      </w:ins>
      <w:ins w:id="738" w:author="Christopher Mathy" w:date="2020-05-14T10:30:00Z">
        <w:r w:rsidR="007741CF" w:rsidRPr="00951684">
          <w:rPr>
            <w:color w:val="FF0000"/>
            <w:rPrChange w:id="739" w:author="Perica, Tina" w:date="2020-07-07T14:28:00Z">
              <w:rPr/>
            </w:rPrChange>
          </w:rPr>
          <w:t>gray</w:t>
        </w:r>
      </w:ins>
      <w:ins w:id="740" w:author="Perica, Tina" w:date="2020-07-07T14:16:00Z">
        <w:r w:rsidR="00A77901" w:rsidRPr="00951684">
          <w:rPr>
            <w:color w:val="FF0000"/>
            <w:rPrChange w:id="741" w:author="Perica, Tina" w:date="2020-07-07T14:28:00Z">
              <w:rPr/>
            </w:rPrChange>
          </w:rPr>
          <w:t xml:space="preserve"> violin</w:t>
        </w:r>
      </w:ins>
      <w:ins w:id="742" w:author="Perica, Tina" w:date="2020-07-08T16:05:00Z">
        <w:r w:rsidR="00B34A2C">
          <w:rPr>
            <w:color w:val="FF0000"/>
          </w:rPr>
          <w:t xml:space="preserve"> </w:t>
        </w:r>
      </w:ins>
      <w:ins w:id="743" w:author="Perica, Tina" w:date="2020-07-07T14:16:00Z">
        <w:r w:rsidR="00A77901" w:rsidRPr="00951684">
          <w:rPr>
            <w:color w:val="FF0000"/>
            <w:rPrChange w:id="744" w:author="Perica, Tina" w:date="2020-07-07T14:28:00Z">
              <w:rPr/>
            </w:rPrChange>
          </w:rPr>
          <w:t>plot</w:t>
        </w:r>
      </w:ins>
      <w:ins w:id="745" w:author="Christopher Mathy" w:date="2020-05-14T10:30:00Z">
        <w:r w:rsidR="007741CF" w:rsidRPr="00951684">
          <w:rPr>
            <w:color w:val="FF0000"/>
            <w:rPrChange w:id="746" w:author="Perica, Tina" w:date="2020-07-07T14:28:00Z">
              <w:rPr/>
            </w:rPrChange>
          </w:rPr>
          <w:t xml:space="preserve">. </w:t>
        </w:r>
        <w:del w:id="747" w:author="Perica, Tina" w:date="2020-07-07T14:08:00Z">
          <w:r w:rsidR="007741CF" w:rsidRPr="00951684" w:rsidDel="00A77901">
            <w:rPr>
              <w:color w:val="FF0000"/>
              <w:rPrChange w:id="748"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749" w:author="Perica, Tina" w:date="2020-07-07T14:28:00Z">
              <w:rPr/>
            </w:rPrChange>
          </w:rPr>
          <w:t xml:space="preserve">Point size indicates the false discovery rate adjusted one-sided (positive) </w:t>
        </w:r>
      </w:ins>
      <w:ins w:id="750" w:author="Perica, Tina" w:date="2020-07-07T14:08:00Z">
        <w:r w:rsidR="00A77901" w:rsidRPr="00951684">
          <w:rPr>
            <w:color w:val="FF0000"/>
            <w:rPrChange w:id="751" w:author="Perica, Tina" w:date="2020-07-07T14:28:00Z">
              <w:rPr/>
            </w:rPrChange>
          </w:rPr>
          <w:t>p</w:t>
        </w:r>
      </w:ins>
      <w:ins w:id="752" w:author="Christopher Mathy" w:date="2020-05-14T10:30:00Z">
        <w:del w:id="753" w:author="Perica, Tina" w:date="2020-07-07T14:08:00Z">
          <w:r w:rsidR="007741CF" w:rsidRPr="00951684" w:rsidDel="00A77901">
            <w:rPr>
              <w:color w:val="FF0000"/>
              <w:rPrChange w:id="754" w:author="Perica, Tina" w:date="2020-07-07T14:28:00Z">
                <w:rPr/>
              </w:rPrChange>
            </w:rPr>
            <w:delText>P</w:delText>
          </w:r>
        </w:del>
        <w:r w:rsidR="007741CF" w:rsidRPr="00951684">
          <w:rPr>
            <w:color w:val="FF0000"/>
            <w:rPrChange w:id="755" w:author="Perica, Tina" w:date="2020-07-07T14:28:00Z">
              <w:rPr/>
            </w:rPrChange>
          </w:rPr>
          <w:t>-value of the Pearson correlation. Only significant correlations (</w:t>
        </w:r>
      </w:ins>
      <w:ins w:id="756" w:author="Perica, Tina" w:date="2020-07-07T14:08:00Z">
        <w:r w:rsidR="00A77901" w:rsidRPr="00951684">
          <w:rPr>
            <w:color w:val="FF0000"/>
            <w:rPrChange w:id="757" w:author="Perica, Tina" w:date="2020-07-07T14:28:00Z">
              <w:rPr/>
            </w:rPrChange>
          </w:rPr>
          <w:t>p</w:t>
        </w:r>
      </w:ins>
      <w:ins w:id="758" w:author="Christopher Mathy" w:date="2020-05-14T10:30:00Z">
        <w:del w:id="759" w:author="Perica, Tina" w:date="2020-07-07T14:08:00Z">
          <w:r w:rsidR="007741CF" w:rsidRPr="00951684" w:rsidDel="00A77901">
            <w:rPr>
              <w:color w:val="FF0000"/>
              <w:rPrChange w:id="760" w:author="Perica, Tina" w:date="2020-07-07T14:28:00Z">
                <w:rPr/>
              </w:rPrChange>
            </w:rPr>
            <w:delText>P</w:delText>
          </w:r>
        </w:del>
        <w:r w:rsidR="007741CF" w:rsidRPr="00951684">
          <w:rPr>
            <w:color w:val="FF0000"/>
            <w:rPrChange w:id="761" w:author="Perica, Tina" w:date="2020-07-07T14:28:00Z">
              <w:rPr/>
            </w:rPrChange>
          </w:rPr>
          <w:t>-value &lt; 0.05) are included.</w:t>
        </w:r>
      </w:ins>
      <w:ins w:id="762" w:author="Perica, Tina" w:date="2020-07-08T15:54:00Z">
        <w:r w:rsidR="0051501D">
          <w:rPr>
            <w:color w:val="FF0000"/>
          </w:rPr>
          <w:t xml:space="preserve"> </w:t>
        </w:r>
      </w:ins>
      <w:ins w:id="763" w:author="Christopher Mathy" w:date="2020-05-14T10:30:00Z">
        <w:del w:id="764" w:author="Perica, Tina" w:date="2020-07-08T15:54:00Z">
          <w:r w:rsidR="007741CF" w:rsidRPr="00951684" w:rsidDel="0051501D">
            <w:rPr>
              <w:color w:val="FF0000"/>
              <w:rPrChange w:id="765" w:author="Perica, Tina" w:date="2020-07-07T14:28:00Z">
                <w:rPr/>
              </w:rPrChange>
            </w:rPr>
            <w:delText xml:space="preserve"> </w:delText>
          </w:r>
        </w:del>
      </w:ins>
      <w:r w:rsidR="00A17BC0" w:rsidRPr="00951684">
        <w:rPr>
          <w:b/>
          <w:color w:val="FF0000"/>
          <w:rPrChange w:id="766" w:author="Perica, Tina" w:date="2020-07-07T14:28:00Z">
            <w:rPr>
              <w:b/>
            </w:rPr>
          </w:rPrChange>
        </w:rPr>
        <w:t>c</w:t>
      </w:r>
      <w:r w:rsidRPr="00951684">
        <w:rPr>
          <w:b/>
          <w:color w:val="FF0000"/>
          <w:rPrChange w:id="767" w:author="Perica, Tina" w:date="2020-07-07T14:28:00Z">
            <w:rPr>
              <w:b/>
            </w:rPr>
          </w:rPrChange>
        </w:rPr>
        <w:t>,</w:t>
      </w:r>
      <w:r w:rsidRPr="00951684">
        <w:rPr>
          <w:color w:val="FF0000"/>
          <w:rPrChange w:id="768" w:author="Perica, Tina" w:date="2020-07-07T14:28:00Z">
            <w:rPr/>
          </w:rPrChange>
        </w:rPr>
        <w:t xml:space="preserve"> </w:t>
      </w:r>
      <w:ins w:id="769" w:author="Perica, Tina" w:date="2020-07-07T14:22:00Z">
        <w:r w:rsidR="0067185B" w:rsidRPr="00951684">
          <w:rPr>
            <w:color w:val="FF0000"/>
            <w:rPrChange w:id="770" w:author="Perica, Tina" w:date="2020-07-07T14:28:00Z">
              <w:rPr/>
            </w:rPrChange>
          </w:rPr>
          <w:t>Heatmaps of</w:t>
        </w:r>
      </w:ins>
      <w:ins w:id="771" w:author="Perica, Tina" w:date="2020-07-07T14:23:00Z">
        <w:r w:rsidR="0067185B" w:rsidRPr="00951684">
          <w:rPr>
            <w:color w:val="FF0000"/>
            <w:rPrChange w:id="772" w:author="Perica, Tina" w:date="2020-07-07T14:28:00Z">
              <w:rPr/>
            </w:rPrChange>
          </w:rPr>
          <w:t xml:space="preserve"> false discovery rate adjusted one-sided (positive) p-value of the Pearson correlation as in a, for the three representative gene sets.</w:t>
        </w:r>
      </w:ins>
      <w:ins w:id="773" w:author="Perica, Tina" w:date="2020-07-08T15:57:00Z">
        <w:r w:rsidR="00164942">
          <w:rPr>
            <w:color w:val="FF0000"/>
          </w:rPr>
          <w:t xml:space="preserve"> </w:t>
        </w:r>
      </w:ins>
      <w:ins w:id="774" w:author="Perica, Tina" w:date="2020-07-07T14:23:00Z">
        <w:r w:rsidR="0067185B" w:rsidRPr="00951684">
          <w:rPr>
            <w:color w:val="FF0000"/>
            <w:rPrChange w:id="775" w:author="Perica, Tina" w:date="2020-07-07T14:28:00Z">
              <w:rPr/>
            </w:rPrChange>
          </w:rPr>
          <w:t>Only Gsp1 mutants with the kinetics data are shown, ordered</w:t>
        </w:r>
      </w:ins>
      <w:ins w:id="776" w:author="Perica, Tina" w:date="2020-07-08T15:57:00Z">
        <w:r w:rsidR="00164942">
          <w:rPr>
            <w:color w:val="FF0000"/>
          </w:rPr>
          <w:t xml:space="preserve"> and grouped</w:t>
        </w:r>
      </w:ins>
      <w:ins w:id="777" w:author="Perica, Tina" w:date="2020-07-07T14:23:00Z">
        <w:r w:rsidR="0067185B" w:rsidRPr="00951684">
          <w:rPr>
            <w:color w:val="FF0000"/>
            <w:rPrChange w:id="778" w:author="Perica, Tina" w:date="2020-07-07T14:28:00Z">
              <w:rPr/>
            </w:rPrChange>
          </w:rPr>
          <w:t xml:space="preserve"> as in </w:t>
        </w:r>
        <w:r w:rsidR="0067185B" w:rsidRPr="0051501D">
          <w:rPr>
            <w:b/>
            <w:color w:val="FF0000"/>
            <w:rPrChange w:id="779" w:author="Perica, Tina" w:date="2020-07-08T15:55:00Z">
              <w:rPr/>
            </w:rPrChange>
          </w:rPr>
          <w:t>a</w:t>
        </w:r>
        <w:r w:rsidR="0067185B" w:rsidRPr="00951684">
          <w:rPr>
            <w:color w:val="FF0000"/>
            <w:rPrChange w:id="780" w:author="Perica, Tina" w:date="2020-07-07T14:28:00Z">
              <w:rPr/>
            </w:rPrChange>
          </w:rPr>
          <w:t>.</w:t>
        </w:r>
      </w:ins>
      <w:ins w:id="781" w:author="Perica, Tina" w:date="2020-07-07T14:22:00Z">
        <w:r w:rsidR="0067185B" w:rsidRPr="00951684">
          <w:rPr>
            <w:color w:val="FF0000"/>
            <w:rPrChange w:id="782" w:author="Perica, Tina" w:date="2020-07-07T14:28:00Z">
              <w:rPr/>
            </w:rPrChange>
          </w:rPr>
          <w:t xml:space="preserve"> </w:t>
        </w:r>
      </w:ins>
      <w:del w:id="783" w:author="Perica, Tina" w:date="2020-07-07T14:24:00Z">
        <w:r w:rsidRPr="00951684" w:rsidDel="0067185B">
          <w:rPr>
            <w:i/>
            <w:color w:val="FF0000"/>
            <w:rPrChange w:id="784" w:author="Perica, Tina" w:date="2020-07-07T14:28:00Z">
              <w:rPr>
                <w:i/>
              </w:rPr>
            </w:rPrChange>
          </w:rPr>
          <w:delText>S. cerevis</w:delText>
        </w:r>
        <w:r w:rsidR="00AA522F" w:rsidRPr="00951684" w:rsidDel="0067185B">
          <w:rPr>
            <w:i/>
            <w:color w:val="FF0000"/>
            <w:rPrChange w:id="785" w:author="Perica, Tina" w:date="2020-07-07T14:28:00Z">
              <w:rPr>
                <w:i/>
              </w:rPr>
            </w:rPrChange>
          </w:rPr>
          <w:delText>i</w:delText>
        </w:r>
        <w:r w:rsidRPr="00951684" w:rsidDel="0067185B">
          <w:rPr>
            <w:i/>
            <w:color w:val="FF0000"/>
            <w:rPrChange w:id="786" w:author="Perica, Tina" w:date="2020-07-07T14:28:00Z">
              <w:rPr>
                <w:i/>
              </w:rPr>
            </w:rPrChange>
          </w:rPr>
          <w:delText>ae</w:delText>
        </w:r>
        <w:r w:rsidRPr="00951684" w:rsidDel="0067185B">
          <w:rPr>
            <w:color w:val="FF0000"/>
            <w:rPrChange w:id="787" w:author="Perica, Tina" w:date="2020-07-07T14:28:00Z">
              <w:rPr/>
            </w:rPrChange>
          </w:rPr>
          <w:delText xml:space="preserve"> nuclear pore genes show significant Pearson correlations (</w:delText>
        </w:r>
        <w:r w:rsidR="00394460" w:rsidRPr="00951684" w:rsidDel="0067185B">
          <w:rPr>
            <w:color w:val="FF0000"/>
            <w:rPrChange w:id="788" w:author="Perica, Tina" w:date="2020-07-07T14:28:00Z">
              <w:rPr/>
            </w:rPrChange>
          </w:rPr>
          <w:delText xml:space="preserve">false discovery rate adjusted one-sided (positive) p-value </w:delText>
        </w:r>
        <w:r w:rsidRPr="00951684" w:rsidDel="0067185B">
          <w:rPr>
            <w:color w:val="FF0000"/>
            <w:rPrChange w:id="789"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790" w:author="Perica, Tina" w:date="2020-07-07T14:28:00Z">
              <w:rPr/>
            </w:rPrChange>
          </w:rPr>
          <w:delText xml:space="preserve"> in</w:delText>
        </w:r>
        <w:r w:rsidRPr="00951684" w:rsidDel="0067185B">
          <w:rPr>
            <w:color w:val="FF0000"/>
            <w:rPrChange w:id="791"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792" w:author="Perica, Tina" w:date="2020-07-07T14:28:00Z">
              <w:rPr>
                <w:b/>
              </w:rPr>
            </w:rPrChange>
          </w:rPr>
          <w:delText>b</w:delText>
        </w:r>
        <w:r w:rsidRPr="00951684" w:rsidDel="0067185B">
          <w:rPr>
            <w:color w:val="FF0000"/>
            <w:rPrChange w:id="793" w:author="Perica, Tina" w:date="2020-07-07T14:28:00Z">
              <w:rPr/>
            </w:rPrChange>
          </w:rPr>
          <w:delText xml:space="preserve">. </w:delText>
        </w:r>
      </w:del>
      <w:r w:rsidRPr="00951684">
        <w:rPr>
          <w:i/>
          <w:color w:val="FF0000"/>
          <w:rPrChange w:id="794" w:author="Perica, Tina" w:date="2020-07-07T14:28:00Z">
            <w:rPr>
              <w:i/>
            </w:rPr>
          </w:rPrChange>
        </w:rPr>
        <w:t>S. cerevisiae</w:t>
      </w:r>
      <w:r w:rsidRPr="00951684">
        <w:rPr>
          <w:color w:val="FF0000"/>
          <w:rPrChange w:id="795" w:author="Perica, Tina" w:date="2020-07-07T14:28:00Z">
            <w:rPr/>
          </w:rPrChange>
        </w:rPr>
        <w:t xml:space="preserve"> genes</w:t>
      </w:r>
      <w:ins w:id="796" w:author="Perica, Tina" w:date="2020-07-07T14:24:00Z">
        <w:r w:rsidR="0067185B" w:rsidRPr="00951684">
          <w:rPr>
            <w:color w:val="FF0000"/>
            <w:rPrChange w:id="797" w:author="Perica, Tina" w:date="2020-07-07T14:28:00Z">
              <w:rPr/>
            </w:rPrChange>
          </w:rPr>
          <w:t xml:space="preserve"> for each gene set</w:t>
        </w:r>
      </w:ins>
      <w:r w:rsidRPr="00951684">
        <w:rPr>
          <w:color w:val="FF0000"/>
          <w:rPrChange w:id="798" w:author="Perica, Tina" w:date="2020-07-07T14:28:00Z">
            <w:rPr/>
          </w:rPrChange>
        </w:rPr>
        <w:t xml:space="preserve"> are clustered by p-value. The GTPase cycle schemes </w:t>
      </w:r>
      <w:del w:id="799" w:author="Perica, Tina" w:date="2020-07-07T14:10:00Z">
        <w:r w:rsidRPr="00951684" w:rsidDel="00A77901">
          <w:rPr>
            <w:color w:val="FF0000"/>
            <w:rPrChange w:id="800" w:author="Perica, Tina" w:date="2020-07-07T14:28:00Z">
              <w:rPr/>
            </w:rPrChange>
          </w:rPr>
          <w:delText xml:space="preserve">below </w:delText>
        </w:r>
      </w:del>
      <w:ins w:id="801" w:author="Perica, Tina" w:date="2020-07-07T14:10:00Z">
        <w:r w:rsidR="00A77901" w:rsidRPr="00951684">
          <w:rPr>
            <w:color w:val="FF0000"/>
            <w:rPrChange w:id="802" w:author="Perica, Tina" w:date="2020-07-07T14:28:00Z">
              <w:rPr/>
            </w:rPrChange>
          </w:rPr>
          <w:t xml:space="preserve">next to </w:t>
        </w:r>
      </w:ins>
      <w:r w:rsidRPr="00951684">
        <w:rPr>
          <w:color w:val="FF0000"/>
          <w:rPrChange w:id="803" w:author="Perica, Tina" w:date="2020-07-07T14:28:00Z">
            <w:rPr/>
          </w:rPrChange>
        </w:rPr>
        <w:t>the heatmaps represent each of the three paradigms of Gsp1 function.</w:t>
      </w:r>
      <w:ins w:id="804" w:author="Perica, Tina" w:date="2020-07-07T14:24:00Z">
        <w:r w:rsidR="0067185B" w:rsidRPr="00951684">
          <w:rPr>
            <w:color w:val="FF0000"/>
            <w:rPrChange w:id="805" w:author="Perica, Tina" w:date="2020-07-07T14:28:00Z">
              <w:rPr/>
            </w:rPrChange>
          </w:rPr>
          <w:t xml:space="preserve"> </w:t>
        </w:r>
      </w:ins>
      <w:ins w:id="806" w:author="Perica, Tina" w:date="2020-07-08T15:45:00Z">
        <w:r w:rsidR="005F1BA8" w:rsidRPr="005F1BA8">
          <w:rPr>
            <w:b/>
            <w:color w:val="FF0000"/>
            <w:rPrChange w:id="807" w:author="Perica, Tina" w:date="2020-07-08T15:45:00Z">
              <w:rPr>
                <w:color w:val="FF0000"/>
              </w:rPr>
            </w:rPrChange>
          </w:rPr>
          <w:t>d,</w:t>
        </w:r>
      </w:ins>
      <w:ins w:id="808" w:author="Perica, Tina" w:date="2020-07-07T14:25:00Z">
        <w:r w:rsidR="0067185B" w:rsidRPr="00951684">
          <w:rPr>
            <w:color w:val="FF0000"/>
            <w:rPrChange w:id="809" w:author="Perica, Tina" w:date="2020-07-07T14:28:00Z">
              <w:rPr/>
            </w:rPrChange>
          </w:rPr>
          <w:t xml:space="preserve"> </w:t>
        </w:r>
      </w:ins>
      <w:ins w:id="810" w:author="Perica, Tina" w:date="2020-07-08T15:45:00Z">
        <w:r w:rsidR="005F1BA8">
          <w:rPr>
            <w:color w:val="FF0000"/>
          </w:rPr>
          <w:t>R</w:t>
        </w:r>
      </w:ins>
      <w:ins w:id="811" w:author="Perica, Tina" w:date="2020-07-07T14:25:00Z">
        <w:r w:rsidR="0067185B" w:rsidRPr="00951684">
          <w:rPr>
            <w:color w:val="FF0000"/>
            <w:rPrChange w:id="812" w:author="Perica, Tina" w:date="2020-07-07T14:28:00Z">
              <w:rPr/>
            </w:rPrChange>
          </w:rPr>
          <w:t>elationship between the relative GAP-mediated GTP hydrolysis and GEF-mediated nucleotide exchange catalytic efficiencies for Gsp1 mutant</w:t>
        </w:r>
      </w:ins>
      <w:ins w:id="813" w:author="Perica, Tina" w:date="2020-07-07T14:26:00Z">
        <w:r w:rsidR="0067185B" w:rsidRPr="00951684">
          <w:rPr>
            <w:color w:val="FF0000"/>
            <w:rPrChange w:id="814" w:author="Perica, Tina" w:date="2020-07-07T14:28:00Z">
              <w:rPr/>
            </w:rPrChange>
          </w:rPr>
          <w:t xml:space="preserve"> groups I to III</w:t>
        </w:r>
      </w:ins>
      <w:ins w:id="815" w:author="Perica, Tina" w:date="2020-07-07T14:25:00Z">
        <w:r w:rsidR="0067185B" w:rsidRPr="00951684">
          <w:rPr>
            <w:color w:val="FF0000"/>
            <w:rPrChange w:id="816" w:author="Perica, Tina" w:date="2020-07-07T14:28:00Z">
              <w:rPr/>
            </w:rPrChange>
          </w:rPr>
          <w:t xml:space="preserve">. </w:t>
        </w:r>
      </w:ins>
      <w:ins w:id="817" w:author="Perica, Tina" w:date="2020-07-07T14:26:00Z">
        <w:r w:rsidR="00296A3D" w:rsidRPr="00951684">
          <w:rPr>
            <w:color w:val="FF0000"/>
            <w:rPrChange w:id="818" w:author="Perica, Tina" w:date="2020-07-07T14:28:00Z">
              <w:rPr/>
            </w:rPrChange>
          </w:rPr>
          <w:t xml:space="preserve">The three outliers to the general trend are represented by empty circles and dashed lines. </w:t>
        </w:r>
      </w:ins>
      <w:ins w:id="819" w:author="Perica, Tina" w:date="2020-07-08T15:58:00Z">
        <w:r w:rsidR="00164942">
          <w:rPr>
            <w:color w:val="FF0000"/>
          </w:rPr>
          <w:t xml:space="preserve">The </w:t>
        </w:r>
        <w:r w:rsidR="00164942" w:rsidRPr="00164942">
          <w:rPr>
            <w:color w:val="FF0000"/>
          </w:rPr>
          <w:t>log ratio of GAP/GEF relative efficiencies</w:t>
        </w:r>
      </w:ins>
      <w:ins w:id="820" w:author="Perica, Tina" w:date="2020-07-08T15:59:00Z">
        <w:r w:rsidR="00164942">
          <w:rPr>
            <w:color w:val="FF0000"/>
          </w:rPr>
          <w:t xml:space="preserve"> is capped at -3. True values for K101R</w:t>
        </w:r>
      </w:ins>
      <w:ins w:id="821" w:author="Perica, Tina" w:date="2020-07-08T16:02:00Z">
        <w:r w:rsidR="00164942">
          <w:rPr>
            <w:color w:val="FF0000"/>
          </w:rPr>
          <w:t xml:space="preserve">, R108I, and </w:t>
        </w:r>
      </w:ins>
      <w:ins w:id="822" w:author="Perica, Tina" w:date="2020-07-08T15:59:00Z">
        <w:r w:rsidR="00164942">
          <w:rPr>
            <w:color w:val="FF0000"/>
          </w:rPr>
          <w:t>R108L</w:t>
        </w:r>
      </w:ins>
      <w:ins w:id="823" w:author="Perica, Tina" w:date="2020-07-08T16:03:00Z">
        <w:r w:rsidR="00164942">
          <w:rPr>
            <w:color w:val="FF0000"/>
          </w:rPr>
          <w:t xml:space="preserve"> </w:t>
        </w:r>
      </w:ins>
      <w:proofErr w:type="gramStart"/>
      <w:ins w:id="824" w:author="Perica, Tina" w:date="2020-07-08T16:04:00Z">
        <w:r w:rsidR="00164942">
          <w:rPr>
            <w:color w:val="FF0000"/>
          </w:rPr>
          <w:t>log-transformed</w:t>
        </w:r>
        <w:proofErr w:type="gramEnd"/>
        <w:r w:rsidR="00164942">
          <w:rPr>
            <w:color w:val="FF0000"/>
          </w:rPr>
          <w:t xml:space="preserve"> </w:t>
        </w:r>
      </w:ins>
      <w:ins w:id="825" w:author="Perica, Tina" w:date="2020-07-08T16:03:00Z">
        <w:r w:rsidR="00164942">
          <w:rPr>
            <w:color w:val="FF0000"/>
          </w:rPr>
          <w:t xml:space="preserve">GEF </w:t>
        </w:r>
      </w:ins>
      <w:ins w:id="826" w:author="Perica, Tina" w:date="2020-07-08T16:04:00Z">
        <w:r w:rsidR="00164942">
          <w:rPr>
            <w:color w:val="FF0000"/>
          </w:rPr>
          <w:t>relative efficiencies</w:t>
        </w:r>
      </w:ins>
      <w:ins w:id="827" w:author="Perica, Tina" w:date="2020-07-08T15:59:00Z">
        <w:r w:rsidR="00164942">
          <w:rPr>
            <w:color w:val="FF0000"/>
          </w:rPr>
          <w:t xml:space="preserve"> are</w:t>
        </w:r>
      </w:ins>
      <w:ins w:id="828" w:author="Perica, Tina" w:date="2020-07-08T16:02:00Z">
        <w:r w:rsidR="00164942">
          <w:rPr>
            <w:color w:val="FF0000"/>
          </w:rPr>
          <w:t xml:space="preserve"> -</w:t>
        </w:r>
      </w:ins>
      <w:ins w:id="829" w:author="Perica, Tina" w:date="2020-07-08T16:03:00Z">
        <w:r w:rsidR="00164942">
          <w:rPr>
            <w:color w:val="FF0000"/>
          </w:rPr>
          <w:t>5.5, -4.1, and -3.9, respectively.</w:t>
        </w:r>
      </w:ins>
      <w:ins w:id="830" w:author="Perica, Tina" w:date="2020-07-08T15:59:00Z">
        <w:r w:rsidR="00164942">
          <w:rPr>
            <w:color w:val="FF0000"/>
          </w:rPr>
          <w:t xml:space="preserve"> </w:t>
        </w:r>
      </w:ins>
      <w:ins w:id="831" w:author="Perica, Tina" w:date="2020-07-07T14:26:00Z">
        <w:r w:rsidR="00296A3D" w:rsidRPr="00951684">
          <w:rPr>
            <w:color w:val="FF0000"/>
            <w:rPrChange w:id="832" w:author="Perica, Tina" w:date="2020-07-07T14:28:00Z">
              <w:rPr/>
            </w:rPrChange>
          </w:rPr>
          <w:t>The pink lines represent the median values</w:t>
        </w:r>
      </w:ins>
      <w:ins w:id="833" w:author="Perica, Tina" w:date="2020-07-07T14:27:00Z">
        <w:r w:rsidR="00296A3D" w:rsidRPr="00951684">
          <w:rPr>
            <w:color w:val="FF0000"/>
            <w:rPrChange w:id="834" w:author="Perica, Tina" w:date="2020-07-07T14:28:00Z">
              <w:rPr/>
            </w:rPrChange>
          </w:rPr>
          <w:t xml:space="preserve"> (exc</w:t>
        </w:r>
      </w:ins>
      <w:ins w:id="835" w:author="Perica, Tina" w:date="2020-07-08T14:57:00Z">
        <w:r w:rsidR="00B55E52">
          <w:rPr>
            <w:color w:val="FF0000"/>
          </w:rPr>
          <w:t>luding</w:t>
        </w:r>
      </w:ins>
      <w:ins w:id="836" w:author="Perica, Tina" w:date="2020-07-07T14:27:00Z">
        <w:r w:rsidR="00296A3D" w:rsidRPr="00951684">
          <w:rPr>
            <w:color w:val="FF0000"/>
            <w:rPrChange w:id="837" w:author="Perica, Tina" w:date="2020-07-07T14:28:00Z">
              <w:rPr/>
            </w:rPrChange>
          </w:rPr>
          <w:t xml:space="preserve"> the K101R mutant).</w:t>
        </w:r>
      </w:ins>
      <w:ins w:id="838"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26045F3E">
            <wp:extent cx="6150645" cy="84054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6150645" cy="8405487"/>
                    </a:xfrm>
                    <a:prstGeom prst="rect">
                      <a:avLst/>
                    </a:prstGeom>
                  </pic:spPr>
                </pic:pic>
              </a:graphicData>
            </a:graphic>
          </wp:inline>
        </w:drawing>
      </w:r>
    </w:p>
    <w:p w14:paraId="2575A022" w14:textId="64B4EB4E" w:rsidR="00156985" w:rsidRDefault="00EA1802" w:rsidP="002E0029">
      <w:pPr>
        <w:pStyle w:val="Caption"/>
      </w:pPr>
      <w:bookmarkStart w:id="839" w:name="_Ref411434816"/>
      <w:r w:rsidRPr="00832BC8">
        <w:rPr>
          <w:b/>
        </w:rPr>
        <w:lastRenderedPageBreak/>
        <w:t>Extended Data Fig</w:t>
      </w:r>
      <w:r>
        <w:rPr>
          <w:b/>
        </w:rPr>
        <w:t>ure</w:t>
      </w:r>
      <w:r w:rsidRPr="00832BC8">
        <w:rPr>
          <w:b/>
        </w:rPr>
        <w:t xml:space="preserve"> </w:t>
      </w:r>
      <w:bookmarkEnd w:id="839"/>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2E0029">
        <w:rPr>
          <w:b/>
        </w:rPr>
        <w:t>a-f</w:t>
      </w:r>
      <w:r w:rsidRPr="002E0029">
        <w:rPr>
          <w:b/>
        </w:rPr>
        <w:t>,</w:t>
      </w:r>
      <w:r w:rsidRPr="002E0029">
        <w:t xml:space="preserve"> </w:t>
      </w:r>
      <w:r w:rsidR="00531CD0" w:rsidRPr="002E0029">
        <w:t xml:space="preserve">Structures of Ran/Gsp1 in </w:t>
      </w:r>
      <w:r w:rsidR="00367797">
        <w:t>different binding conformations</w:t>
      </w:r>
      <w:r w:rsidR="00531CD0" w:rsidRPr="002E0029">
        <w:t>. Mutated Gsp1 residues are shown as spheres.</w:t>
      </w:r>
      <w:r w:rsidR="00DA2193" w:rsidRPr="002E0029">
        <w:t xml:space="preserve"> Interface residues are </w:t>
      </w:r>
      <w:proofErr w:type="spellStart"/>
      <w:r w:rsidR="00DA2193" w:rsidRPr="002E0029">
        <w:t>coloured</w:t>
      </w:r>
      <w:proofErr w:type="spellEnd"/>
      <w:r w:rsidR="00DA2193" w:rsidRPr="002E0029">
        <w:t xml:space="preserve"> by </w:t>
      </w:r>
      <w:r w:rsidR="00233874" w:rsidRPr="002E0029">
        <w:t xml:space="preserve">the type of partner protein: </w:t>
      </w:r>
      <w:r w:rsidR="00233874" w:rsidRPr="002E0029">
        <w:rPr>
          <w:b/>
        </w:rPr>
        <w:t>a,</w:t>
      </w:r>
      <w:r w:rsidR="00233874" w:rsidRPr="002E0029">
        <w:t xml:space="preserve"> Srm1 (GEF) interface core (dark teal) and interface rim and support (light teal)</w:t>
      </w:r>
      <w:r w:rsidR="00367797">
        <w:t xml:space="preserve"> PDB ID: 1i2m</w:t>
      </w:r>
      <w:r w:rsidR="00233874" w:rsidRPr="002E0029">
        <w:t>;</w:t>
      </w:r>
      <w:r w:rsidR="00531CD0" w:rsidRPr="002E0029">
        <w:t xml:space="preserve"> </w:t>
      </w:r>
      <w:r w:rsidRPr="002E0029">
        <w:rPr>
          <w:b/>
        </w:rPr>
        <w:t>b,</w:t>
      </w:r>
      <w:r w:rsidR="00233874" w:rsidRPr="002E0029">
        <w:rPr>
          <w:b/>
        </w:rPr>
        <w:t xml:space="preserve"> </w:t>
      </w:r>
      <w:r w:rsidR="00233874" w:rsidRPr="002E0029">
        <w:t>Rna1 (GAP) interface core (dark orange) and interface rim and support (light orange)</w:t>
      </w:r>
      <w:r w:rsidR="00367797">
        <w:t xml:space="preserve"> PDB ID: 1k5d</w:t>
      </w:r>
      <w:r w:rsidR="00233874" w:rsidRPr="002E0029">
        <w:t xml:space="preserve">; </w:t>
      </w:r>
      <w:r w:rsidR="00233874" w:rsidRPr="002E0029">
        <w:rPr>
          <w:b/>
        </w:rPr>
        <w:t>c,</w:t>
      </w:r>
      <w:r w:rsidR="00233874" w:rsidRPr="002E0029">
        <w:t xml:space="preserve"> Ntf2 interface core (dark purple) and interface rim and support (light purple)</w:t>
      </w:r>
      <w:r w:rsidR="00367797">
        <w:t xml:space="preserve"> PDB ID: 1a2k</w:t>
      </w:r>
      <w:r w:rsidR="00233874" w:rsidRPr="002E0029">
        <w:t xml:space="preserve">; </w:t>
      </w:r>
      <w:r w:rsidR="00233874" w:rsidRPr="002E0029">
        <w:rPr>
          <w:b/>
        </w:rPr>
        <w:t>d,</w:t>
      </w:r>
      <w:r w:rsidR="00233874" w:rsidRPr="002E0029">
        <w:t xml:space="preserve"> </w:t>
      </w:r>
      <w:r w:rsidR="00111AA4" w:rsidRPr="002E0029">
        <w:t>R</w:t>
      </w:r>
      <w:r w:rsidR="00233874" w:rsidRPr="002E0029">
        <w:t>esidues that are in both the core of the Yrb1 and Yrb2 interfaces (dark yellow), and in only one of the two interfaces (light yellow)</w:t>
      </w:r>
      <w:r w:rsidR="00367797">
        <w:t xml:space="preserve"> PDB ID: 1k5d</w:t>
      </w:r>
      <w:r w:rsidR="00233874" w:rsidRPr="002E0029">
        <w:t xml:space="preserve">; </w:t>
      </w:r>
      <w:r w:rsidR="00233874" w:rsidRPr="002E0029">
        <w:rPr>
          <w:b/>
        </w:rPr>
        <w:t>e,</w:t>
      </w:r>
      <w:r w:rsidR="00233874" w:rsidRPr="002E0029">
        <w:t xml:space="preserve"> </w:t>
      </w:r>
      <w:r w:rsidR="00111AA4" w:rsidRPr="002E0029">
        <w:t>Srp1 interface core (dark pink) and interface rim and support (light pink)</w:t>
      </w:r>
      <w:r w:rsidR="00367797">
        <w:t xml:space="preserve"> PDB ID: 1wa5</w:t>
      </w:r>
      <w:r w:rsidR="00111AA4" w:rsidRPr="002E0029">
        <w:t xml:space="preserve">; </w:t>
      </w:r>
      <w:r w:rsidR="00111AA4" w:rsidRPr="00367797">
        <w:rPr>
          <w:b/>
          <w:bCs w:val="0"/>
        </w:rPr>
        <w:t>f,</w:t>
      </w:r>
      <w:r w:rsidR="00111AA4" w:rsidRPr="002E0029">
        <w:t xml:space="preserve"> </w:t>
      </w:r>
      <w:r w:rsidR="00097170" w:rsidRPr="002E0029">
        <w:t xml:space="preserve">Residues that are in the core of more than four (dark green), two to three (green) and one (light green) karyopherin interface. </w:t>
      </w:r>
      <w:proofErr w:type="spellStart"/>
      <w:r w:rsidR="00097170" w:rsidRPr="002E0029">
        <w:t>Karyopherins</w:t>
      </w:r>
      <w:proofErr w:type="spellEnd"/>
      <w:r w:rsidR="00097170" w:rsidRPr="002E0029">
        <w:t xml:space="preserve"> are: Kap95, Crm1, Los1, Kap104, Msn5, Cse1, Mtr10.</w:t>
      </w:r>
      <w:r w:rsidR="00367797">
        <w:t xml:space="preserve"> PDB ID: 2bku</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2D893B80" w:rsidR="00EA1802" w:rsidRDefault="002E0029" w:rsidP="002E0029">
      <w:pPr>
        <w:pStyle w:val="Caption"/>
      </w:pPr>
      <w:r>
        <w:rPr>
          <w:noProof/>
        </w:rPr>
        <w:drawing>
          <wp:inline distT="0" distB="0" distL="0" distR="0" wp14:anchorId="04BC6390" wp14:editId="15E79BB4">
            <wp:extent cx="6324600" cy="3612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6324600" cy="3612271"/>
                    </a:xfrm>
                    <a:prstGeom prst="rect">
                      <a:avLst/>
                    </a:prstGeom>
                  </pic:spPr>
                </pic:pic>
              </a:graphicData>
            </a:graphic>
          </wp:inline>
        </w:drawing>
      </w:r>
    </w:p>
    <w:p w14:paraId="244788F8" w14:textId="6657C334" w:rsidR="000928EC" w:rsidRPr="00EF5280" w:rsidRDefault="00EA1802" w:rsidP="002E0029">
      <w:pPr>
        <w:pStyle w:val="Caption"/>
        <w:rPr>
          <w:ins w:id="840" w:author="Christopher Mathy" w:date="2020-05-15T20:26:00Z"/>
          <w:color w:val="FF0000"/>
          <w:lang w:val="en-GB"/>
        </w:rPr>
      </w:pPr>
      <w:r w:rsidRPr="00DB2D00">
        <w:rPr>
          <w:b/>
          <w:bCs w:val="0"/>
        </w:rPr>
        <w:lastRenderedPageBreak/>
        <w:t xml:space="preserve">Extended Data Figure 2 Expression levels of endogenously expressed Gsp1 protein in </w:t>
      </w:r>
      <w:r w:rsidRPr="00DB2D00">
        <w:rPr>
          <w:b/>
          <w:bCs w:val="0"/>
          <w:i/>
        </w:rPr>
        <w:t>S. cerevisiae</w:t>
      </w:r>
      <w:r w:rsidRPr="00DB2D00">
        <w:rPr>
          <w:b/>
          <w:bCs w:val="0"/>
        </w:rPr>
        <w:t xml:space="preserve"> strains with </w:t>
      </w:r>
      <w:proofErr w:type="spellStart"/>
      <w:r w:rsidRPr="00DB2D00">
        <w:rPr>
          <w:b/>
          <w:bCs w:val="0"/>
        </w:rPr>
        <w:t>genomically</w:t>
      </w:r>
      <w:proofErr w:type="spellEnd"/>
      <w:r w:rsidRPr="00DB2D00">
        <w:rPr>
          <w:b/>
          <w:bCs w:val="0"/>
        </w:rPr>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891BBF">
        <w:rPr>
          <w:b/>
          <w:bCs w:val="0"/>
        </w:rPr>
        <w:t>a,</w:t>
      </w:r>
      <w:r>
        <w:t xml:space="preserve"> Expression data for strong mutants, defined as mutants with more than nine significant </w:t>
      </w:r>
      <w:r w:rsidR="00CB33B0">
        <w:t>GIs</w:t>
      </w:r>
      <w:r>
        <w:t xml:space="preserve">. </w:t>
      </w:r>
      <w:r w:rsidRPr="00891BBF">
        <w:rPr>
          <w:b/>
          <w:bCs w:val="0"/>
        </w:rPr>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841" w:author="Perica, Tina" w:date="2020-05-10T16:13:00Z">
        <w:r w:rsidR="00965AE3">
          <w:t xml:space="preserve"> </w:t>
        </w:r>
      </w:ins>
      <w:ins w:id="842" w:author="Christopher Mathy" w:date="2020-05-15T20:26:00Z">
        <w:r w:rsidR="000928EC" w:rsidRPr="00EF5280">
          <w:rPr>
            <w:b/>
            <w:color w:val="FF0000"/>
            <w:lang w:val="en-GB"/>
            <w:rPrChange w:id="843" w:author="Perica, Tina" w:date="2020-07-07T14:28:00Z">
              <w:rPr>
                <w:b/>
                <w:lang w:val="en-GB"/>
              </w:rPr>
            </w:rPrChange>
          </w:rPr>
          <w:t xml:space="preserve">c, </w:t>
        </w:r>
        <w:r w:rsidR="000928EC" w:rsidRPr="00EF5280">
          <w:rPr>
            <w:color w:val="FF0000"/>
            <w:lang w:val="en-GB"/>
            <w:rPrChange w:id="844" w:author="Perica, Tina" w:date="2020-07-07T14:28:00Z">
              <w:rPr>
                <w:lang w:val="en-GB"/>
              </w:rPr>
            </w:rPrChange>
          </w:rPr>
          <w:t>Distributions of average relative expression changes for strong</w:t>
        </w:r>
        <w:del w:id="845" w:author="Perica, Tina" w:date="2020-08-17T11:35:00Z">
          <w:r w:rsidR="000928EC" w:rsidRPr="00EF5280" w:rsidDel="00C36DD6">
            <w:rPr>
              <w:color w:val="FF0000"/>
              <w:lang w:val="en-GB"/>
              <w:rPrChange w:id="846" w:author="Perica, Tina" w:date="2020-07-07T14:28:00Z">
                <w:rPr>
                  <w:lang w:val="en-GB"/>
                </w:rPr>
              </w:rPrChange>
            </w:rPr>
            <w:delText xml:space="preserve"> mutants</w:delText>
          </w:r>
        </w:del>
        <w:r w:rsidR="000928EC" w:rsidRPr="00EF5280">
          <w:rPr>
            <w:color w:val="FF0000"/>
            <w:lang w:val="en-GB"/>
            <w:rPrChange w:id="847" w:author="Perica, Tina" w:date="2020-07-07T14:28:00Z">
              <w:rPr>
                <w:lang w:val="en-GB"/>
              </w:rPr>
            </w:rPrChange>
          </w:rPr>
          <w:t xml:space="preserve"> and weak mutants, colo</w:t>
        </w:r>
      </w:ins>
      <w:ins w:id="848" w:author="Perica, Tina" w:date="2020-08-17T11:35:00Z">
        <w:r w:rsidR="00C36DD6">
          <w:rPr>
            <w:color w:val="FF0000"/>
            <w:lang w:val="en-GB"/>
          </w:rPr>
          <w:t>u</w:t>
        </w:r>
      </w:ins>
      <w:ins w:id="849" w:author="Christopher Mathy" w:date="2020-05-15T20:26:00Z">
        <w:r w:rsidR="000928EC" w:rsidRPr="00EF5280">
          <w:rPr>
            <w:color w:val="FF0000"/>
            <w:lang w:val="en-GB"/>
            <w:rPrChange w:id="850" w:author="Perica, Tina" w:date="2020-07-07T14:28:00Z">
              <w:rPr>
                <w:lang w:val="en-GB"/>
              </w:rPr>
            </w:rPrChange>
          </w:rPr>
          <w:t xml:space="preserve">red by biological replicate. </w:t>
        </w:r>
        <w:commentRangeStart w:id="851"/>
        <w:r w:rsidR="000928EC" w:rsidRPr="00EF5280">
          <w:rPr>
            <w:color w:val="FF0000"/>
            <w:lang w:val="en-GB"/>
            <w:rPrChange w:id="852" w:author="Perica, Tina" w:date="2020-07-07T14:28:00Z">
              <w:rPr>
                <w:lang w:val="en-GB"/>
              </w:rPr>
            </w:rPrChange>
          </w:rPr>
          <w:t>All strains in a replicate were grown in parallel</w:t>
        </w:r>
        <w:commentRangeEnd w:id="851"/>
        <w:r w:rsidR="000928EC" w:rsidRPr="00EF5280">
          <w:rPr>
            <w:color w:val="FF0000"/>
            <w:lang w:val="en-GB"/>
            <w:rPrChange w:id="853" w:author="Perica, Tina" w:date="2020-07-07T14:28:00Z">
              <w:rPr>
                <w:lang w:val="en-GB"/>
              </w:rPr>
            </w:rPrChange>
          </w:rPr>
          <w:commentReference w:id="851"/>
        </w:r>
        <w:r w:rsidR="000928EC" w:rsidRPr="00EF5280">
          <w:rPr>
            <w:color w:val="FF0000"/>
            <w:lang w:val="en-GB"/>
            <w:rPrChange w:id="854" w:author="Perica, Tina" w:date="2020-07-07T14:28:00Z">
              <w:rPr>
                <w:lang w:val="en-GB"/>
              </w:rPr>
            </w:rPrChange>
          </w:rPr>
          <w:t xml:space="preserve">. Each point indicates an average </w:t>
        </w:r>
      </w:ins>
      <w:ins w:id="855" w:author="Christopher Mathy" w:date="2020-07-13T17:00:00Z">
        <w:del w:id="856" w:author="Perica, Tina" w:date="2020-08-17T11:36:00Z">
          <w:r w:rsidR="002E0029" w:rsidDel="00C36DD6">
            <w:rPr>
              <w:color w:val="FF0000"/>
              <w:lang w:val="en-GB"/>
            </w:rPr>
            <w:delText xml:space="preserve">of </w:delText>
          </w:r>
        </w:del>
      </w:ins>
      <w:ins w:id="857" w:author="Christopher Mathy" w:date="2020-07-13T16:59:00Z">
        <w:del w:id="858" w:author="Perica, Tina" w:date="2020-08-17T11:36:00Z">
          <w:r w:rsidR="002E0029" w:rsidDel="00C36DD6">
            <w:rPr>
              <w:color w:val="FF0000"/>
              <w:lang w:val="en-GB"/>
            </w:rPr>
            <w:delText>between one</w:delText>
          </w:r>
        </w:del>
      </w:ins>
      <w:ins w:id="859" w:author="Christopher Mathy" w:date="2020-07-13T17:00:00Z">
        <w:del w:id="860" w:author="Perica, Tina" w:date="2020-08-17T11:36:00Z">
          <w:r w:rsidR="002E0029" w:rsidDel="00C36DD6">
            <w:rPr>
              <w:color w:val="FF0000"/>
              <w:lang w:val="en-GB"/>
            </w:rPr>
            <w:delText xml:space="preserve"> and six</w:delText>
          </w:r>
        </w:del>
      </w:ins>
      <w:ins w:id="861" w:author="Perica, Tina" w:date="2020-08-17T11:36:00Z">
        <w:r w:rsidR="00C36DD6">
          <w:rPr>
            <w:color w:val="FF0000"/>
            <w:lang w:val="en-GB"/>
          </w:rPr>
          <w:t>over</w:t>
        </w:r>
      </w:ins>
      <w:ins w:id="862" w:author="Christopher Mathy" w:date="2020-05-15T20:26:00Z">
        <w:r w:rsidR="000928EC" w:rsidRPr="00EF5280">
          <w:rPr>
            <w:color w:val="FF0000"/>
            <w:lang w:val="en-GB"/>
            <w:rPrChange w:id="863" w:author="Perica, Tina" w:date="2020-07-07T14:28:00Z">
              <w:rPr>
                <w:lang w:val="en-GB"/>
              </w:rPr>
            </w:rPrChange>
          </w:rPr>
          <w:t xml:space="preserve"> technical replicates, as in </w:t>
        </w:r>
        <w:r w:rsidR="000928EC" w:rsidRPr="00EF5280">
          <w:rPr>
            <w:b/>
            <w:color w:val="FF0000"/>
            <w:lang w:val="en-GB"/>
            <w:rPrChange w:id="864" w:author="Perica, Tina" w:date="2020-07-07T14:28:00Z">
              <w:rPr>
                <w:b/>
                <w:lang w:val="en-GB"/>
              </w:rPr>
            </w:rPrChange>
          </w:rPr>
          <w:t>a</w:t>
        </w:r>
        <w:r w:rsidR="000928EC" w:rsidRPr="00EF5280">
          <w:rPr>
            <w:color w:val="FF0000"/>
            <w:lang w:val="en-GB"/>
            <w:rPrChange w:id="865" w:author="Perica, Tina" w:date="2020-07-07T14:28:00Z">
              <w:rPr>
                <w:lang w:val="en-GB"/>
              </w:rPr>
            </w:rPrChange>
          </w:rPr>
          <w:t xml:space="preserve"> and </w:t>
        </w:r>
        <w:r w:rsidR="000928EC" w:rsidRPr="00EF5280">
          <w:rPr>
            <w:b/>
            <w:color w:val="FF0000"/>
            <w:lang w:val="en-GB"/>
            <w:rPrChange w:id="866" w:author="Perica, Tina" w:date="2020-07-07T14:28:00Z">
              <w:rPr>
                <w:b/>
                <w:lang w:val="en-GB"/>
              </w:rPr>
            </w:rPrChange>
          </w:rPr>
          <w:t>b</w:t>
        </w:r>
        <w:r w:rsidR="000928EC" w:rsidRPr="00EF5280">
          <w:rPr>
            <w:color w:val="FF0000"/>
            <w:lang w:val="en-GB"/>
            <w:rPrChange w:id="867" w:author="Perica, Tina" w:date="2020-07-07T14:28:00Z">
              <w:rPr>
                <w:lang w:val="en-GB"/>
              </w:rPr>
            </w:rPrChange>
          </w:rPr>
          <w:t>. Bars indicate the mean of the point distributions</w:t>
        </w:r>
      </w:ins>
      <w:ins w:id="868" w:author="Perica, Tina" w:date="2020-08-13T14:23:00Z">
        <w:r w:rsidR="00293412">
          <w:rPr>
            <w:color w:val="FF0000"/>
            <w:lang w:val="en-GB"/>
          </w:rPr>
          <w:t>.</w:t>
        </w:r>
      </w:ins>
      <w:ins w:id="869" w:author="Christopher Mathy" w:date="2020-05-15T20:26:00Z">
        <w:del w:id="870" w:author="Perica, Tina" w:date="2020-08-13T14:23:00Z">
          <w:r w:rsidR="000928EC" w:rsidRPr="00EF5280" w:rsidDel="00293412">
            <w:rPr>
              <w:color w:val="FF0000"/>
              <w:lang w:val="en-GB"/>
              <w:rPrChange w:id="871" w:author="Perica, Tina" w:date="2020-07-07T14:28:00Z">
                <w:rPr>
                  <w:lang w:val="en-GB"/>
                </w:rPr>
              </w:rPrChange>
            </w:rPr>
            <w:delText>, reflecting the average relative change of all strong or all weak mutants from a given replicate.</w:delText>
          </w:r>
        </w:del>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5AF2FAA" w:rsidR="00EA1802" w:rsidRDefault="002B6CA1" w:rsidP="005D2E6C">
      <w:pPr>
        <w:spacing w:after="0"/>
        <w:jc w:val="left"/>
        <w:textAlignment w:val="baseline"/>
      </w:pPr>
      <w:r>
        <w:rPr>
          <w:noProof/>
        </w:rPr>
        <w:lastRenderedPageBreak/>
        <w:drawing>
          <wp:inline distT="0" distB="0" distL="0" distR="0" wp14:anchorId="2CC4421C" wp14:editId="15B69ECE">
            <wp:extent cx="6324600" cy="6849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stretch>
                      <a:fillRect/>
                    </a:stretch>
                  </pic:blipFill>
                  <pic:spPr>
                    <a:xfrm>
                      <a:off x="0" y="0"/>
                      <a:ext cx="6324600" cy="6849566"/>
                    </a:xfrm>
                    <a:prstGeom prst="rect">
                      <a:avLst/>
                    </a:prstGeom>
                  </pic:spPr>
                </pic:pic>
              </a:graphicData>
            </a:graphic>
          </wp:inline>
        </w:drawing>
      </w:r>
    </w:p>
    <w:p w14:paraId="4B46B788" w14:textId="65390D75" w:rsidR="002C0EB9" w:rsidRDefault="00EA1802" w:rsidP="002E0029">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2E0029">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872"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2E0029">
      <w:pPr>
        <w:pStyle w:val="Caption"/>
        <w:rPr>
          <w:ins w:id="873" w:author="Perica, Tina" w:date="2020-05-03T21:38:00Z"/>
        </w:rPr>
      </w:pPr>
      <w:ins w:id="874"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689C9DE0" w:rsidR="00EA1802" w:rsidRPr="00052B69" w:rsidRDefault="00912A29" w:rsidP="002E0029">
      <w:pPr>
        <w:pStyle w:val="Caption"/>
      </w:pPr>
      <w:ins w:id="875" w:author="Perica, Tina" w:date="2020-05-03T21:38:00Z">
        <w:r w:rsidRPr="004468DE">
          <w:rPr>
            <w:b/>
            <w:bCs w:val="0"/>
            <w:rPrChange w:id="876" w:author="Perica, Tina" w:date="2020-07-22T11:55:00Z">
              <w:rPr/>
            </w:rPrChange>
          </w:rPr>
          <w:lastRenderedPageBreak/>
          <w:t xml:space="preserve">Extended Data Figure </w:t>
        </w:r>
        <w:r w:rsidRPr="004468DE">
          <w:rPr>
            <w:b/>
            <w:bCs w:val="0"/>
            <w:rPrChange w:id="877" w:author="Perica, Tina" w:date="2020-07-22T11:55:00Z">
              <w:rPr/>
            </w:rPrChange>
          </w:rPr>
          <w:fldChar w:fldCharType="begin"/>
        </w:r>
        <w:r w:rsidRPr="004468DE">
          <w:rPr>
            <w:b/>
            <w:bCs w:val="0"/>
            <w:rPrChange w:id="878" w:author="Perica, Tina" w:date="2020-07-22T11:55:00Z">
              <w:rPr/>
            </w:rPrChange>
          </w:rPr>
          <w:instrText xml:space="preserve"> SEQ Figure \* ARABIC </w:instrText>
        </w:r>
      </w:ins>
      <w:r w:rsidRPr="004468DE">
        <w:rPr>
          <w:b/>
          <w:bCs w:val="0"/>
          <w:rPrChange w:id="879" w:author="Perica, Tina" w:date="2020-07-22T11:55:00Z">
            <w:rPr/>
          </w:rPrChange>
        </w:rPr>
        <w:fldChar w:fldCharType="separate"/>
      </w:r>
      <w:ins w:id="880" w:author="Perica, Tina" w:date="2020-05-03T21:38:00Z">
        <w:r w:rsidRPr="004468DE">
          <w:rPr>
            <w:b/>
            <w:bCs w:val="0"/>
            <w:noProof/>
            <w:rPrChange w:id="881" w:author="Perica, Tina" w:date="2020-07-22T11:55:00Z">
              <w:rPr>
                <w:noProof/>
              </w:rPr>
            </w:rPrChange>
          </w:rPr>
          <w:t>5</w:t>
        </w:r>
        <w:r w:rsidRPr="004468DE">
          <w:rPr>
            <w:b/>
            <w:bCs w:val="0"/>
            <w:rPrChange w:id="882" w:author="Perica, Tina" w:date="2020-07-22T11:55:00Z">
              <w:rPr/>
            </w:rPrChange>
          </w:rPr>
          <w:fldChar w:fldCharType="end"/>
        </w:r>
        <w:r w:rsidR="00E95BE9" w:rsidRPr="004468DE">
          <w:rPr>
            <w:b/>
            <w:bCs w:val="0"/>
            <w:rPrChange w:id="883" w:author="Perica, Tina" w:date="2020-07-22T11:55:00Z">
              <w:rPr/>
            </w:rPrChange>
          </w:rPr>
          <w:t xml:space="preserve"> Gsp1 interface mutations rewire the protein-protein interactions with the partners of Gsp1 for which there are co-complex X-ray crystal structures (core regulators Srm1 and Rna1, and effectors Yrb1, Kap95, Pse1, and Srp1). </w:t>
        </w:r>
      </w:ins>
      <w:ins w:id="884" w:author="Perica, Tina" w:date="2020-07-10T21:17:00Z">
        <w:r w:rsidR="00983212" w:rsidRPr="004468DE">
          <w:rPr>
            <w:b/>
            <w:bCs w:val="0"/>
            <w:color w:val="365F91" w:themeColor="accent1" w:themeShade="BF"/>
            <w:szCs w:val="22"/>
            <w:rPrChange w:id="885" w:author="Perica, Tina" w:date="2020-07-22T11:55:00Z">
              <w:rPr>
                <w:color w:val="365F91" w:themeColor="accent1" w:themeShade="BF"/>
                <w:szCs w:val="22"/>
              </w:rPr>
            </w:rPrChange>
          </w:rPr>
          <w:t>a, b</w:t>
        </w:r>
        <w:r w:rsidR="00983212">
          <w:rPr>
            <w:color w:val="365F91" w:themeColor="accent1" w:themeShade="BF"/>
            <w:szCs w:val="22"/>
          </w:rPr>
          <w:t xml:space="preserve"> </w:t>
        </w:r>
        <w:r w:rsidR="00983212" w:rsidRPr="00351765">
          <w:rPr>
            <w:color w:val="365F91" w:themeColor="accent1" w:themeShade="BF"/>
            <w:szCs w:val="22"/>
          </w:rPr>
          <w:t>Change in pulled-down prey partner abundance is expressed as log</w:t>
        </w:r>
        <w:r w:rsidR="00983212" w:rsidRPr="00351765">
          <w:rPr>
            <w:color w:val="365F91" w:themeColor="accent1" w:themeShade="BF"/>
            <w:szCs w:val="22"/>
            <w:vertAlign w:val="subscript"/>
          </w:rPr>
          <w:t>2</w:t>
        </w:r>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MUT</w:t>
        </w:r>
        <w:proofErr w:type="spellEnd"/>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WT</w:t>
        </w:r>
        <w:proofErr w:type="spellEnd"/>
        <w:r w:rsidR="00983212" w:rsidRPr="00351765">
          <w:rPr>
            <w:color w:val="365F91" w:themeColor="accent1" w:themeShade="BF"/>
            <w:szCs w:val="22"/>
          </w:rPr>
          <w:t>)). N-3xFL and C-3xFL labelled mutants are tagged with an amino- or carboxy-terminal triple FLAG tag, respectively.</w:t>
        </w:r>
        <w:r w:rsidR="00983212">
          <w:rPr>
            <w:color w:val="365F91" w:themeColor="accent1" w:themeShade="BF"/>
            <w:szCs w:val="22"/>
          </w:rPr>
          <w:t xml:space="preserve"> </w:t>
        </w:r>
      </w:ins>
      <w:ins w:id="886" w:author="Perica, Tina" w:date="2020-05-03T21:38:00Z">
        <w:r w:rsidR="00E95BE9" w:rsidRPr="004468DE">
          <w:rPr>
            <w:b/>
            <w:bCs w:val="0"/>
            <w:color w:val="FF0000"/>
            <w:rPrChange w:id="887" w:author="Perica, Tina" w:date="2020-07-22T11:55:00Z">
              <w:rPr/>
            </w:rPrChange>
          </w:rPr>
          <w:t>a,</w:t>
        </w:r>
        <w:r w:rsidR="00E95BE9">
          <w:t xml:space="preserve"> Changes in pulled-down prey partner abundance when the point mutation is in the core of the Gsp1 interface with the prey partner. </w:t>
        </w:r>
        <w:r w:rsidR="00E95BE9" w:rsidRPr="00FF7C36">
          <w:rPr>
            <w:b/>
            <w:bCs w:val="0"/>
            <w:rPrChange w:id="888" w:author="Perica, Tina" w:date="2020-07-22T11:55:00Z">
              <w:rPr/>
            </w:rPrChange>
          </w:rPr>
          <w:t>b,</w:t>
        </w:r>
        <w:r w:rsidR="00E95BE9">
          <w:t xml:space="preserve"> </w:t>
        </w:r>
      </w:ins>
      <w:proofErr w:type="gramStart"/>
      <w:ins w:id="889" w:author="Perica, Tina" w:date="2020-07-10T21:17:00Z">
        <w:r w:rsidR="00983212" w:rsidRPr="001570A8">
          <w:rPr>
            <w:color w:val="244061" w:themeColor="accent1" w:themeShade="80"/>
            <w:rPrChange w:id="890" w:author="Perica, Tina" w:date="2020-07-10T21:21:00Z">
              <w:rPr/>
            </w:rPrChange>
          </w:rPr>
          <w:t>All</w:t>
        </w:r>
        <w:proofErr w:type="gramEnd"/>
        <w:r w:rsidR="00983212" w:rsidRPr="001570A8">
          <w:rPr>
            <w:color w:val="244061" w:themeColor="accent1" w:themeShade="80"/>
            <w:rPrChange w:id="891" w:author="Perica, Tina" w:date="2020-07-10T21:21:00Z">
              <w:rPr/>
            </w:rPrChange>
          </w:rPr>
          <w:t xml:space="preserve"> c</w:t>
        </w:r>
      </w:ins>
      <w:ins w:id="892" w:author="Perica, Tina" w:date="2020-05-03T21:38:00Z">
        <w:r w:rsidR="00E95BE9" w:rsidRPr="001570A8">
          <w:rPr>
            <w:color w:val="244061" w:themeColor="accent1" w:themeShade="80"/>
            <w:rPrChange w:id="893" w:author="Perica, Tina" w:date="2020-07-10T21:21:00Z">
              <w:rPr/>
            </w:rPrChange>
          </w:rPr>
          <w:t>hanges in pulled-down prey partner abundance for core regulators Srm1 and Rna1, and effectors Yrb1, Kap95, Pse1, and Srp1</w:t>
        </w:r>
      </w:ins>
      <w:ins w:id="894" w:author="Perica, Tina" w:date="2020-07-10T21:18:00Z">
        <w:r w:rsidR="00983212" w:rsidRPr="001570A8">
          <w:rPr>
            <w:color w:val="244061" w:themeColor="accent1" w:themeShade="80"/>
            <w:rPrChange w:id="895" w:author="Perica, Tina" w:date="2020-07-10T21:21:00Z">
              <w:rPr/>
            </w:rPrChange>
          </w:rPr>
          <w:t>, regardless whether the mutation is dire</w:t>
        </w:r>
      </w:ins>
      <w:ins w:id="896" w:author="Perica, Tina" w:date="2020-08-19T11:56:00Z">
        <w:r w:rsidR="00731143">
          <w:rPr>
            <w:color w:val="244061" w:themeColor="accent1" w:themeShade="80"/>
          </w:rPr>
          <w:t>c</w:t>
        </w:r>
      </w:ins>
      <w:ins w:id="897" w:author="Perica, Tina" w:date="2020-07-10T21:18:00Z">
        <w:r w:rsidR="00983212" w:rsidRPr="001570A8">
          <w:rPr>
            <w:color w:val="244061" w:themeColor="accent1" w:themeShade="80"/>
            <w:rPrChange w:id="898" w:author="Perica, Tina" w:date="2020-07-10T21:21:00Z">
              <w:rPr/>
            </w:rPrChange>
          </w:rPr>
          <w:t>tly in the interface or not</w:t>
        </w:r>
      </w:ins>
      <w:ins w:id="899" w:author="Perica, Tina" w:date="2020-05-03T21:38:00Z">
        <w:r w:rsidR="00E95BE9" w:rsidRPr="001570A8">
          <w:rPr>
            <w:color w:val="244061" w:themeColor="accent1" w:themeShade="80"/>
            <w:rPrChange w:id="900" w:author="Perica, Tina" w:date="2020-07-10T21:21:00Z">
              <w:rPr/>
            </w:rPrChange>
          </w:rPr>
          <w:t>.</w:t>
        </w:r>
        <w:r w:rsidR="00E95BE9">
          <w:t xml:space="preserve"> </w:t>
        </w:r>
        <w:r w:rsidR="00E95BE9" w:rsidRPr="00FF7C36">
          <w:rPr>
            <w:b/>
            <w:bCs w:val="0"/>
            <w:rPrChange w:id="901" w:author="Perica, Tina" w:date="2020-07-22T11:55: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2570108B">
            <wp:extent cx="6153587" cy="694993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7" cy="6949933"/>
                    </a:xfrm>
                    <a:prstGeom prst="rect">
                      <a:avLst/>
                    </a:prstGeom>
                  </pic:spPr>
                </pic:pic>
              </a:graphicData>
            </a:graphic>
          </wp:inline>
        </w:drawing>
      </w:r>
    </w:p>
    <w:p w14:paraId="419FF46F" w14:textId="7729CE29" w:rsidR="00EA1802" w:rsidRDefault="00EA1802" w:rsidP="002E0029">
      <w:pPr>
        <w:pStyle w:val="Caption"/>
      </w:pPr>
      <w:r w:rsidRPr="003C3CE4">
        <w:rPr>
          <w:b/>
          <w:bCs w:val="0"/>
          <w:rPrChange w:id="902" w:author="Perica, Tina" w:date="2020-07-14T16:05:00Z">
            <w:rPr/>
          </w:rPrChange>
        </w:rPr>
        <w:t xml:space="preserve">Extended Data Figure </w:t>
      </w:r>
      <w:ins w:id="903" w:author="Perica, Tina" w:date="2020-05-03T21:39:00Z">
        <w:r w:rsidR="00E95BE9" w:rsidRPr="003C3CE4">
          <w:rPr>
            <w:b/>
            <w:bCs w:val="0"/>
            <w:rPrChange w:id="904" w:author="Perica, Tina" w:date="2020-07-14T16:05:00Z">
              <w:rPr/>
            </w:rPrChange>
          </w:rPr>
          <w:t>6</w:t>
        </w:r>
      </w:ins>
      <w:del w:id="905" w:author="Perica, Tina" w:date="2020-05-03T21:39:00Z">
        <w:r w:rsidRPr="003C3CE4" w:rsidDel="00E95BE9">
          <w:rPr>
            <w:b/>
            <w:bCs w:val="0"/>
            <w:rPrChange w:id="906" w:author="Perica, Tina" w:date="2020-07-14T16:05:00Z">
              <w:rPr/>
            </w:rPrChange>
          </w:rPr>
          <w:delText>5</w:delText>
        </w:r>
      </w:del>
      <w:r w:rsidRPr="003C3CE4">
        <w:rPr>
          <w:b/>
          <w:bCs w:val="0"/>
          <w:rPrChange w:id="907" w:author="Perica, Tina" w:date="2020-07-14T16:05:00Z">
            <w:rPr/>
          </w:rPrChange>
        </w:rPr>
        <w:t xml:space="preserve"> Effect of Gsp1 point mutations on the </w:t>
      </w:r>
      <w:r w:rsidRPr="003C3CE4">
        <w:rPr>
          <w:b/>
          <w:bCs w:val="0"/>
          <w:i/>
          <w:rPrChange w:id="908" w:author="Perica, Tina" w:date="2020-07-14T16:05:00Z">
            <w:rPr>
              <w:i/>
            </w:rPr>
          </w:rPrChange>
        </w:rPr>
        <w:t>in vitro</w:t>
      </w:r>
      <w:r w:rsidRPr="003C3CE4">
        <w:rPr>
          <w:b/>
          <w:bCs w:val="0"/>
          <w:rPrChange w:id="909" w:author="Perica, Tina" w:date="2020-07-14T16:05:00Z">
            <w:rPr/>
          </w:rPrChange>
        </w:rPr>
        <w:t xml:space="preserve"> efficiency </w:t>
      </w:r>
      <w:r w:rsidR="008A1AD8" w:rsidRPr="003C3CE4">
        <w:rPr>
          <w:b/>
          <w:bCs w:val="0"/>
          <w:rPrChange w:id="910" w:author="Perica, Tina" w:date="2020-07-14T16:05:00Z">
            <w:rPr/>
          </w:rPrChange>
        </w:rPr>
        <w:t xml:space="preserve">of </w:t>
      </w:r>
      <w:r w:rsidRPr="003C3CE4">
        <w:rPr>
          <w:b/>
          <w:bCs w:val="0"/>
          <w:rPrChange w:id="911" w:author="Perica, Tina" w:date="2020-07-14T16:05:00Z">
            <w:rPr/>
          </w:rPrChange>
        </w:rPr>
        <w:t>GAP-mediated GTP hydrolysis and GEF-mediated nucleotide exchange.</w:t>
      </w:r>
      <w:r w:rsidRPr="00832BC8">
        <w:t xml:space="preserve"> </w:t>
      </w:r>
      <w:r w:rsidRPr="00EF5280">
        <w:rPr>
          <w:b/>
          <w:rPrChange w:id="912" w:author="Perica, Tina" w:date="2020-07-07T14:31:00Z">
            <w:rPr/>
          </w:rPrChange>
        </w:rPr>
        <w:t>a,</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EF5280">
        <w:rPr>
          <w:b/>
          <w:rPrChange w:id="913" w:author="Perica, Tina" w:date="2020-07-07T14:31:00Z">
            <w:rPr/>
          </w:rPrChange>
        </w:rPr>
        <w:t>b,</w:t>
      </w:r>
      <w:r>
        <w:t xml:space="preserve"> K</w:t>
      </w:r>
      <w:r w:rsidRPr="0069732F">
        <w:rPr>
          <w:vertAlign w:val="subscript"/>
        </w:rPr>
        <w:t>m</w:t>
      </w:r>
      <w:r>
        <w:t xml:space="preserve"> values of GAP-mediated</w:t>
      </w:r>
      <w:r w:rsidRPr="0069732F">
        <w:t xml:space="preserve"> GTP hydrolysis of</w:t>
      </w:r>
      <w:r>
        <w:t xml:space="preserve"> wild</w:t>
      </w:r>
      <w:r w:rsidR="003D5FFF">
        <w:t>-</w:t>
      </w:r>
      <w:r>
        <w:t xml:space="preserve">type and point mutant Gsp1. Error bars represent the standard deviation of the </w:t>
      </w:r>
      <w:proofErr w:type="spellStart"/>
      <w:r>
        <w:lastRenderedPageBreak/>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914" w:author="Perica, Tina" w:date="2020-07-07T14:31:00Z">
        <w:r w:rsidR="008A1AD8" w:rsidDel="00EF5280">
          <w:delText xml:space="preserve"> (except for A180T which has two replicates)</w:delText>
        </w:r>
      </w:del>
      <w:r>
        <w:t xml:space="preserve">. </w:t>
      </w:r>
      <w:r w:rsidRPr="00EF5280">
        <w:rPr>
          <w:b/>
          <w:rPrChange w:id="915" w:author="Perica, Tina" w:date="2020-07-07T14:31:00Z">
            <w:rPr/>
          </w:rPrChange>
        </w:rPr>
        <w:t>c,</w:t>
      </w:r>
      <w:r>
        <w:t xml:space="preserve"> </w:t>
      </w:r>
      <w:proofErr w:type="spellStart"/>
      <w:r>
        <w:t>k</w:t>
      </w:r>
      <w:r w:rsidRPr="0063672D">
        <w:rPr>
          <w:vertAlign w:val="subscript"/>
        </w:rPr>
        <w:t>cat</w:t>
      </w:r>
      <w:proofErr w:type="spellEnd"/>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ins w:id="916" w:author="Perica, Tina" w:date="2020-08-13T13:36:00Z">
        <w:r w:rsidR="00B849CB">
          <w:rPr>
            <w:vertAlign w:val="subscript"/>
          </w:rPr>
          <w:t xml:space="preserve"> </w:t>
        </w:r>
        <w:r w:rsidR="00B849CB" w:rsidRPr="00B849CB">
          <w:rPr>
            <w:rPrChange w:id="917" w:author="Perica, Tina" w:date="2020-08-13T13:36:00Z">
              <w:rPr>
                <w:vertAlign w:val="subscript"/>
              </w:rPr>
            </w:rPrChange>
          </w:rPr>
          <w:t>(</w:t>
        </w:r>
        <w:r w:rsidR="00B849CB">
          <w:t>K101R, R108L, R10</w:t>
        </w:r>
      </w:ins>
      <w:ins w:id="918" w:author="Perica, Tina" w:date="2020-08-13T13:37:00Z">
        <w:r w:rsidR="00B849CB">
          <w:t>8I, and R108Y</w:t>
        </w:r>
      </w:ins>
      <w:ins w:id="919" w:author="Perica, Tina" w:date="2020-08-13T13:36:00Z">
        <w:r w:rsidR="00B849CB" w:rsidRPr="00B849CB">
          <w:rPr>
            <w:rPrChange w:id="920" w:author="Perica, Tina" w:date="2020-08-13T13:36:00Z">
              <w:rPr>
                <w:vertAlign w:val="subscript"/>
              </w:rPr>
            </w:rPrChange>
          </w:rPr>
          <w:t>)</w:t>
        </w:r>
      </w:ins>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rPrChange w:id="921"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rPrChange w:id="922"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0D32C891">
            <wp:extent cx="6269330" cy="472928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30" cy="4729282"/>
                    </a:xfrm>
                    <a:prstGeom prst="rect">
                      <a:avLst/>
                    </a:prstGeom>
                  </pic:spPr>
                </pic:pic>
              </a:graphicData>
            </a:graphic>
          </wp:inline>
        </w:drawing>
      </w:r>
    </w:p>
    <w:p w14:paraId="6E132A24" w14:textId="342F3206" w:rsidR="00A17BC0" w:rsidRPr="00A17BC0" w:rsidRDefault="00EA1802" w:rsidP="002E0029">
      <w:pPr>
        <w:pStyle w:val="Caption"/>
      </w:pPr>
      <w:r w:rsidRPr="002267C2">
        <w:rPr>
          <w:b/>
        </w:rPr>
        <w:t>Extended Data Fig</w:t>
      </w:r>
      <w:r>
        <w:rPr>
          <w:b/>
        </w:rPr>
        <w:t>ure</w:t>
      </w:r>
      <w:r w:rsidRPr="002267C2">
        <w:rPr>
          <w:b/>
        </w:rPr>
        <w:t xml:space="preserve"> </w:t>
      </w:r>
      <w:ins w:id="923" w:author="Perica, Tina" w:date="2020-05-03T21:39:00Z">
        <w:r w:rsidR="00E95BE9">
          <w:rPr>
            <w:b/>
          </w:rPr>
          <w:t>7</w:t>
        </w:r>
      </w:ins>
      <w:del w:id="924"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925" w:author="Perica, Tina" w:date="2020-07-07T14:35:00Z">
        <w:r w:rsidDel="00DC119F">
          <w:delText xml:space="preserve"> (except for A180T which has two replicates)</w:delText>
        </w:r>
      </w:del>
      <w:r>
        <w:t xml:space="preserve">. </w:t>
      </w:r>
      <w:r w:rsidRPr="001A1E30">
        <w:rPr>
          <w:b/>
        </w:rPr>
        <w:t>c,</w:t>
      </w:r>
      <w:r>
        <w:t xml:space="preserve"> </w:t>
      </w:r>
      <w:ins w:id="926" w:author="Perica, Tina" w:date="2020-07-07T14:37:00Z">
        <w:r w:rsidR="00DC119F" w:rsidRPr="00DC119F">
          <w:rPr>
            <w:color w:val="FF0000"/>
            <w:rPrChange w:id="927" w:author="Perica, Tina" w:date="2020-07-07T14:38:00Z">
              <w:rPr/>
            </w:rPrChange>
          </w:rPr>
          <w:t xml:space="preserve">Log-transformed exchange constant between the </w:t>
        </w:r>
        <w:r w:rsidR="00DC119F" w:rsidRPr="00DC119F">
          <w:rPr>
            <w:color w:val="FF0000"/>
            <w:lang w:val="el-GR"/>
            <w:rPrChange w:id="928" w:author="Perica, Tina" w:date="2020-07-07T14:38:00Z">
              <w:rPr>
                <w:lang w:val="el-GR"/>
              </w:rPr>
            </w:rPrChange>
          </w:rPr>
          <w:t>γ</w:t>
        </w:r>
        <w:r w:rsidR="00DC119F" w:rsidRPr="00DC119F">
          <w:rPr>
            <w:color w:val="FF0000"/>
            <w:rPrChange w:id="929" w:author="Perica, Tina" w:date="2020-07-07T14:38:00Z">
              <w:rPr/>
            </w:rPrChange>
          </w:rPr>
          <w:t xml:space="preserve">2 and </w:t>
        </w:r>
        <w:r w:rsidR="00DC119F" w:rsidRPr="00DC119F">
          <w:rPr>
            <w:color w:val="FF0000"/>
            <w:lang w:val="el-GR"/>
            <w:rPrChange w:id="930" w:author="Perica, Tina" w:date="2020-07-07T14:38:00Z">
              <w:rPr>
                <w:lang w:val="el-GR"/>
              </w:rPr>
            </w:rPrChange>
          </w:rPr>
          <w:t>γ</w:t>
        </w:r>
        <w:r w:rsidR="00DC119F" w:rsidRPr="00DC119F">
          <w:rPr>
            <w:color w:val="FF0000"/>
            <w:rPrChange w:id="931" w:author="Perica, Tina" w:date="2020-07-07T14:38:00Z">
              <w:rPr/>
            </w:rPrChange>
          </w:rPr>
          <w:t>1 conformations</w:t>
        </w:r>
      </w:ins>
      <w:del w:id="932"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w:t>
      </w:r>
      <w:r w:rsidRPr="00354076">
        <w:lastRenderedPageBreak/>
        <w:t xml:space="preserve">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933" w:author="Perica, Tina" w:date="2020-07-07T14:37:00Z">
        <w:r w:rsidDel="00DC119F">
          <w:delText xml:space="preserve"> (except for A180T which has two replicates)</w:delText>
        </w:r>
      </w:del>
      <w:r>
        <w:t xml:space="preserve">. </w:t>
      </w:r>
      <w:r>
        <w:rPr>
          <w:b/>
        </w:rPr>
        <w:t xml:space="preserve">d, </w:t>
      </w:r>
      <w:r>
        <w:t>Structures of HR</w:t>
      </w:r>
      <w:ins w:id="934" w:author="Perica, Tina" w:date="2020-07-07T14:37:00Z">
        <w:r w:rsidR="00DC119F">
          <w:t>AS</w:t>
        </w:r>
      </w:ins>
      <w:del w:id="935" w:author="Perica, Tina" w:date="2020-07-07T14:37:00Z">
        <w:r w:rsidDel="00DC119F">
          <w:delText>as</w:delText>
        </w:r>
      </w:del>
      <w:r>
        <w:t xml:space="preserve"> (in cartoon representation, </w:t>
      </w:r>
      <w:del w:id="936" w:author="Perica, Tina" w:date="2020-08-11T16:32:00Z">
        <w:r w:rsidDel="00E819EE">
          <w:delText>blue</w:delText>
        </w:r>
      </w:del>
      <w:ins w:id="937" w:author="Perica, Tina" w:date="2020-08-11T16:32:00Z">
        <w:r w:rsidR="00E819EE">
          <w:t>gray</w:t>
        </w:r>
      </w:ins>
      <w:r>
        <w:t xml:space="preserve">) bound to </w:t>
      </w:r>
      <w:del w:id="938" w:author="Perica, Tina" w:date="2020-08-11T15:53:00Z">
        <w:r w:rsidDel="004D1FDD">
          <w:delText xml:space="preserve">allosteric </w:delText>
        </w:r>
      </w:del>
      <w:r>
        <w:t>inhibitors</w:t>
      </w:r>
      <w:r w:rsidR="001072DB">
        <w:t xml:space="preserve"> shown in stick representation:</w:t>
      </w:r>
      <w:r>
        <w:t xml:space="preserve"> BI 2852 (PDB ID: 6gj8, </w:t>
      </w:r>
      <w:ins w:id="939" w:author="Perica, Tina" w:date="2020-08-11T16:32:00Z">
        <w:r w:rsidR="00E819EE">
          <w:t>green</w:t>
        </w:r>
      </w:ins>
      <w:del w:id="940" w:author="Perica, Tina" w:date="2020-08-11T16:32:00Z">
        <w:r w:rsidDel="00E819EE">
          <w:delText>light violet</w:delText>
        </w:r>
      </w:del>
      <w:r>
        <w:t xml:space="preserve">), </w:t>
      </w:r>
      <w:proofErr w:type="spellStart"/>
      <w:r>
        <w:t>vinylsulfonamide</w:t>
      </w:r>
      <w:proofErr w:type="spellEnd"/>
      <w:r>
        <w:t xml:space="preserve"> (PDB ID: 4m1w, </w:t>
      </w:r>
      <w:del w:id="941" w:author="Perica, Tina" w:date="2020-08-11T16:32:00Z">
        <w:r w:rsidDel="00E819EE">
          <w:delText>dark violet</w:delText>
        </w:r>
      </w:del>
      <w:ins w:id="942" w:author="Perica, Tina" w:date="2020-08-11T16:32:00Z">
        <w:r w:rsidR="00E819EE">
          <w:t>teal</w:t>
        </w:r>
      </w:ins>
      <w:r>
        <w:t>)</w:t>
      </w:r>
      <w:r w:rsidR="001072DB">
        <w:t xml:space="preserve">, and AMG 510 (PDB ID: 6oim, </w:t>
      </w:r>
      <w:del w:id="943" w:author="Perica, Tina" w:date="2020-08-11T16:32:00Z">
        <w:r w:rsidR="001072DB" w:rsidDel="00E819EE">
          <w:delText>deepsalmon</w:delText>
        </w:r>
      </w:del>
      <w:ins w:id="944" w:author="Perica, Tina" w:date="2020-08-11T16:32:00Z">
        <w:r w:rsidR="00E819EE">
          <w:t>light green</w:t>
        </w:r>
      </w:ins>
      <w:r w:rsidR="001072DB">
        <w:t>)</w:t>
      </w:r>
      <w:r>
        <w:t xml:space="preserve">. Switch I and switch </w:t>
      </w:r>
      <w:r w:rsidR="00937D5D">
        <w:t>II</w:t>
      </w:r>
      <w:r>
        <w:t xml:space="preserve"> regions of HR</w:t>
      </w:r>
      <w:ins w:id="945" w:author="Perica, Tina" w:date="2020-07-07T14:38:00Z">
        <w:r w:rsidR="00DC119F">
          <w:t>AS</w:t>
        </w:r>
      </w:ins>
      <w:del w:id="946" w:author="Perica, Tina" w:date="2020-07-07T14:37:00Z">
        <w:r w:rsidDel="00DC119F">
          <w:delText>as</w:delText>
        </w:r>
      </w:del>
      <w:r>
        <w:t xml:space="preserve"> are in </w:t>
      </w:r>
      <w:del w:id="947" w:author="Perica, Tina" w:date="2020-08-11T16:32:00Z">
        <w:r w:rsidDel="00E819EE">
          <w:delText xml:space="preserve">green </w:delText>
        </w:r>
      </w:del>
      <w:ins w:id="948" w:author="Perica, Tina" w:date="2020-08-11T16:32:00Z">
        <w:r w:rsidR="00E819EE">
          <w:t xml:space="preserve">light blue </w:t>
        </w:r>
      </w:ins>
      <w:r>
        <w:t xml:space="preserve">and </w:t>
      </w:r>
      <w:ins w:id="949" w:author="Perica, Tina" w:date="2020-08-11T16:32:00Z">
        <w:r w:rsidR="00E819EE">
          <w:t>p</w:t>
        </w:r>
      </w:ins>
      <w:ins w:id="950" w:author="Perica, Tina" w:date="2020-08-11T16:33:00Z">
        <w:r w:rsidR="00E819EE">
          <w:t>ink</w:t>
        </w:r>
      </w:ins>
      <w:del w:id="951" w:author="Perica, Tina" w:date="2020-08-11T16:32:00Z">
        <w:r w:rsidDel="00E819EE">
          <w:delText>yellow</w:delText>
        </w:r>
      </w:del>
      <w:r>
        <w:t>, respectively. Human HR</w:t>
      </w:r>
      <w:ins w:id="952" w:author="Perica, Tina" w:date="2020-07-07T14:38:00Z">
        <w:r w:rsidR="00DC119F">
          <w:t>AS</w:t>
        </w:r>
      </w:ins>
      <w:del w:id="953" w:author="Perica, Tina" w:date="2020-07-07T14:38:00Z">
        <w:r w:rsidDel="00DC119F">
          <w:delText>as</w:delText>
        </w:r>
      </w:del>
      <w:r>
        <w:t xml:space="preserve"> residues corresponding to Gsp1 allosteric sites (identified from the sequence alignment between Gsp1 and human HR</w:t>
      </w:r>
      <w:ins w:id="954" w:author="Perica, Tina" w:date="2020-07-07T14:38:00Z">
        <w:r w:rsidR="00DC119F">
          <w:t>AS</w:t>
        </w:r>
      </w:ins>
      <w:del w:id="955" w:author="Perica, Tina" w:date="2020-07-07T14:38:00Z">
        <w:r w:rsidDel="00DC119F">
          <w:delText>as</w:delText>
        </w:r>
      </w:del>
      <w:r>
        <w:t xml:space="preserve">) are represented as </w:t>
      </w:r>
      <w:del w:id="956" w:author="Perica, Tina" w:date="2020-08-11T16:33:00Z">
        <w:r w:rsidDel="00E819EE">
          <w:delText xml:space="preserve">pink </w:delText>
        </w:r>
      </w:del>
      <w:ins w:id="957" w:author="Perica, Tina" w:date="2020-08-11T16:33:00Z">
        <w:r w:rsidR="00E819EE">
          <w:t xml:space="preserve">blue </w:t>
        </w:r>
      </w:ins>
      <w:r>
        <w:t xml:space="preserve">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3"/>
                    </a:xfrm>
                    <a:prstGeom prst="rect">
                      <a:avLst/>
                    </a:prstGeom>
                  </pic:spPr>
                </pic:pic>
              </a:graphicData>
            </a:graphic>
          </wp:inline>
        </w:drawing>
      </w:r>
    </w:p>
    <w:p w14:paraId="5B97559C" w14:textId="06D298A3" w:rsidR="00985455" w:rsidRPr="00985455" w:rsidDel="00C5288B" w:rsidRDefault="00EA1802" w:rsidP="002E0029">
      <w:pPr>
        <w:pStyle w:val="Caption"/>
        <w:rPr>
          <w:del w:id="958" w:author="Perica, Tina" w:date="2020-07-07T16:15:00Z"/>
        </w:rPr>
      </w:pPr>
      <w:r w:rsidRPr="004468DE">
        <w:rPr>
          <w:b/>
          <w:rPrChange w:id="959" w:author="Perica, Tina" w:date="2020-07-22T11:54:00Z">
            <w:rPr/>
          </w:rPrChange>
        </w:rPr>
        <w:t xml:space="preserve">Extended Data Figure </w:t>
      </w:r>
      <w:ins w:id="960" w:author="Perica, Tina" w:date="2020-05-03T21:39:00Z">
        <w:r w:rsidR="00E95BE9" w:rsidRPr="004468DE">
          <w:rPr>
            <w:b/>
            <w:rPrChange w:id="961" w:author="Perica, Tina" w:date="2020-07-22T11:54:00Z">
              <w:rPr/>
            </w:rPrChange>
          </w:rPr>
          <w:t>8</w:t>
        </w:r>
      </w:ins>
      <w:del w:id="962" w:author="Perica, Tina" w:date="2020-05-03T21:39:00Z">
        <w:r w:rsidRPr="004468DE" w:rsidDel="00E95BE9">
          <w:rPr>
            <w:b/>
            <w:rPrChange w:id="963" w:author="Perica, Tina" w:date="2020-07-22T11:54:00Z">
              <w:rPr/>
            </w:rPrChange>
          </w:rPr>
          <w:delText>7</w:delText>
        </w:r>
      </w:del>
      <w:r w:rsidRPr="004468DE">
        <w:rPr>
          <w:b/>
          <w:rPrChange w:id="964" w:author="Perica, Tina" w:date="2020-07-22T11:54:00Z">
            <w:rPr/>
          </w:rPrChange>
        </w:rPr>
        <w:t xml:space="preserve"> </w:t>
      </w:r>
      <w:ins w:id="965" w:author="Perica, Tina" w:date="2020-07-07T16:04:00Z">
        <w:r w:rsidR="00985455" w:rsidRPr="004468DE">
          <w:rPr>
            <w:b/>
            <w:rPrChange w:id="966" w:author="Perica, Tina" w:date="2020-07-22T11:54:00Z">
              <w:rPr/>
            </w:rPrChange>
          </w:rPr>
          <w:t>Relative prey protein abundance</w:t>
        </w:r>
      </w:ins>
      <w:ins w:id="967" w:author="Perica, Tina" w:date="2020-07-07T16:07:00Z">
        <w:r w:rsidR="00985455" w:rsidRPr="004468DE">
          <w:rPr>
            <w:b/>
            <w:rPrChange w:id="968" w:author="Perica, Tina" w:date="2020-07-22T11:54:00Z">
              <w:rPr/>
            </w:rPrChange>
          </w:rPr>
          <w:t xml:space="preserve"> compared to the wild type with corresponding 3xFLAG tag</w:t>
        </w:r>
      </w:ins>
      <w:ins w:id="969" w:author="Perica, Tina" w:date="2020-07-07T16:06:00Z">
        <w:r w:rsidR="00985455" w:rsidRPr="004468DE">
          <w:rPr>
            <w:b/>
            <w:rPrChange w:id="970" w:author="Perica, Tina" w:date="2020-07-22T11:54:00Z">
              <w:rPr/>
            </w:rPrChange>
          </w:rPr>
          <w:t xml:space="preserve"> from the AP-MS proteomics experiment</w:t>
        </w:r>
      </w:ins>
      <w:ins w:id="971" w:author="Perica, Tina" w:date="2020-07-07T16:04:00Z">
        <w:r w:rsidR="00985455" w:rsidRPr="004468DE">
          <w:rPr>
            <w:b/>
            <w:rPrChange w:id="972" w:author="Perica, Tina" w:date="2020-07-22T11:54:00Z">
              <w:rPr/>
            </w:rPrChange>
          </w:rPr>
          <w:t xml:space="preserve"> </w:t>
        </w:r>
      </w:ins>
      <w:ins w:id="973" w:author="Perica, Tina" w:date="2020-07-07T16:05:00Z">
        <w:r w:rsidR="00985455" w:rsidRPr="004468DE">
          <w:rPr>
            <w:b/>
            <w:rPrChange w:id="974" w:author="Perica, Tina" w:date="2020-07-22T11:54:00Z">
              <w:rPr/>
            </w:rPrChange>
          </w:rPr>
          <w:t xml:space="preserve">overlaid onto the effects of each mutation on relative </w:t>
        </w:r>
        <w:r w:rsidR="00985455" w:rsidRPr="004468DE">
          <w:rPr>
            <w:b/>
            <w:i/>
            <w:rPrChange w:id="975" w:author="Perica, Tina" w:date="2020-07-22T11:54:00Z">
              <w:rPr>
                <w:i/>
              </w:rPr>
            </w:rPrChange>
          </w:rPr>
          <w:t>in vitro</w:t>
        </w:r>
        <w:r w:rsidR="00985455" w:rsidRPr="004468DE">
          <w:rPr>
            <w:b/>
            <w:rPrChange w:id="976" w:author="Perica, Tina" w:date="2020-07-22T11:54:00Z">
              <w:rPr/>
            </w:rPrChange>
          </w:rPr>
          <w:t xml:space="preserve"> efficiencies of GAP-mediated GTP hydrolysis and GEF-mediated nucleotide exchange.</w:t>
        </w:r>
        <w:r w:rsidR="00985455">
          <w:t xml:space="preserve"> Relative GAP-mediated hydrolysis and GEF-mediated exchange efficiencies are </w:t>
        </w:r>
      </w:ins>
      <w:ins w:id="977" w:author="Perica, Tina" w:date="2020-07-08T11:30:00Z">
        <w:r w:rsidR="00087E9D">
          <w:t>plotted</w:t>
        </w:r>
      </w:ins>
      <w:ins w:id="978"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979" w:author="Perica, Tina" w:date="2020-07-07T16:14:00Z" w:name="move45030859"/>
      <w:moveTo w:id="980"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979"/>
      <w:ins w:id="981" w:author="Perica, Tina" w:date="2020-07-07T16:14:00Z">
        <w:r w:rsidR="00C5288B">
          <w:t xml:space="preserve"> </w:t>
        </w:r>
      </w:ins>
      <w:moveFromRangeStart w:id="982" w:author="Perica, Tina" w:date="2020-07-07T16:06:00Z" w:name="move45030417"/>
      <w:moveFrom w:id="983"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982"/>
      <w:moveToRangeStart w:id="984" w:author="Christopher Mathy" w:date="2020-05-14T10:29:00Z" w:name="move40344582"/>
      <w:moveTo w:id="985" w:author="Christopher Mathy" w:date="2020-05-14T10:29:00Z">
        <w:r w:rsidR="00EF34D0" w:rsidRPr="007C2FD3">
          <w:t>a,</w:t>
        </w:r>
        <w:r w:rsidR="00EF34D0" w:rsidRPr="004716FC">
          <w:t xml:space="preserve"> </w:t>
        </w:r>
      </w:moveTo>
      <w:ins w:id="986" w:author="Perica, Tina" w:date="2020-07-07T16:07:00Z">
        <w:r w:rsidR="00985455">
          <w:t>Color represents l</w:t>
        </w:r>
      </w:ins>
      <w:moveTo w:id="987" w:author="Christopher Mathy" w:date="2020-05-14T10:29:00Z">
        <w:del w:id="988"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989" w:author="Perica, Tina" w:date="2020-07-07T16:08:00Z">
          <w:r w:rsidR="00EF34D0" w:rsidRPr="004818BD" w:rsidDel="00985455">
            <w:delText xml:space="preserve"> </w:delText>
          </w:r>
        </w:del>
      </w:moveTo>
      <w:ins w:id="990" w:author="Perica, Tina" w:date="2020-07-07T16:08:00Z">
        <w:r w:rsidR="00985455">
          <w:t xml:space="preserve"> </w:t>
        </w:r>
      </w:ins>
      <w:moveTo w:id="991" w:author="Christopher Mathy" w:date="2020-05-14T10:29:00Z">
        <w:del w:id="992"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993"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994" w:author="Perica, Tina" w:date="2020-07-08T11:30:00Z">
          <w:r w:rsidR="00EF34D0" w:rsidDel="00087E9D">
            <w:delText xml:space="preserve"> </w:delText>
          </w:r>
        </w:del>
        <w:r w:rsidR="00EF34D0">
          <w:t>/</w:t>
        </w:r>
        <w:del w:id="995"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996" w:author="Perica, Tina" w:date="2020-07-07T16:09:00Z">
        <w:r w:rsidR="00985455">
          <w:t xml:space="preserve"> Orange </w:t>
        </w:r>
        <w:proofErr w:type="spellStart"/>
        <w:r w:rsidR="00985455">
          <w:t>coloured</w:t>
        </w:r>
        <w:proofErr w:type="spellEnd"/>
        <w:r w:rsidR="00985455">
          <w:t xml:space="preserve"> </w:t>
        </w:r>
        <w:proofErr w:type="gramStart"/>
        <w:r w:rsidR="00985455">
          <w:t>mutants</w:t>
        </w:r>
        <w:proofErr w:type="gramEnd"/>
        <w:r w:rsidR="00985455">
          <w:t xml:space="preserve"> pull-down relatively less </w:t>
        </w:r>
      </w:ins>
      <w:ins w:id="997" w:author="Perica, Tina" w:date="2020-07-07T16:10:00Z">
        <w:r w:rsidR="00985455">
          <w:t>Rna1 (</w:t>
        </w:r>
      </w:ins>
      <w:ins w:id="998" w:author="Perica, Tina" w:date="2020-07-07T16:09:00Z">
        <w:r w:rsidR="00985455">
          <w:t>GAP</w:t>
        </w:r>
      </w:ins>
      <w:ins w:id="999" w:author="Perica, Tina" w:date="2020-07-07T16:10:00Z">
        <w:r w:rsidR="00985455">
          <w:t>) and teal mutants less Srm1 (GEF).</w:t>
        </w:r>
      </w:ins>
      <w:ins w:id="1000" w:author="Perica, Tina" w:date="2020-07-07T16:09:00Z">
        <w:r w:rsidR="00985455">
          <w:t xml:space="preserve"> </w:t>
        </w:r>
      </w:ins>
      <w:moveTo w:id="1001" w:author="Christopher Mathy" w:date="2020-05-14T10:29:00Z">
        <w:del w:id="1002" w:author="Perica, Tina" w:date="2020-07-08T11:30:00Z">
          <w:r w:rsidR="00EF34D0" w:rsidDel="00087E9D">
            <w:delText xml:space="preserve"> </w:delText>
          </w:r>
        </w:del>
        <w:del w:id="1003"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984"/>
      <w:ins w:id="1004" w:author="Christopher Mathy" w:date="2020-05-14T10:29:00Z">
        <w:del w:id="1005" w:author="Perica, Tina" w:date="2020-07-07T16:08:00Z">
          <w:r w:rsidR="00EF34D0" w:rsidDel="00985455">
            <w:delText xml:space="preserve"> </w:delText>
          </w:r>
        </w:del>
      </w:ins>
      <w:moveFromRangeStart w:id="1006" w:author="Perica, Tina" w:date="2020-07-08T11:31:00Z" w:name="move45100295"/>
      <w:moveFrom w:id="1007"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1006"/>
      <w:del w:id="1008" w:author="Perica, Tina" w:date="2020-07-08T11:31:00Z">
        <w:r w:rsidDel="00087E9D">
          <w:delText xml:space="preserve"> </w:delText>
        </w:r>
      </w:del>
      <w:ins w:id="1009" w:author="Perica, Tina" w:date="2020-07-07T16:10:00Z">
        <w:r w:rsidR="00985455" w:rsidRPr="002E0029">
          <w:t>b-f,</w:t>
        </w:r>
        <w:r w:rsidR="00985455">
          <w:t xml:space="preserve"> </w:t>
        </w:r>
      </w:ins>
      <w:proofErr w:type="spellStart"/>
      <w:ins w:id="1010" w:author="Perica, Tina" w:date="2020-07-07T16:12:00Z">
        <w:r w:rsidR="00C5288B">
          <w:t>Colour</w:t>
        </w:r>
        <w:proofErr w:type="spellEnd"/>
        <w:r w:rsidR="00C5288B">
          <w:t xml:space="preserve"> represents t</w:t>
        </w:r>
      </w:ins>
      <w:del w:id="1011" w:author="Perica, Tina" w:date="2020-07-07T16:12:00Z">
        <w:r w:rsidR="00B47338" w:rsidDel="00C5288B">
          <w:delText>T</w:delText>
        </w:r>
      </w:del>
      <w:r w:rsidR="00B47338">
        <w:t>he log</w:t>
      </w:r>
      <w:ins w:id="1012" w:author="Perica, Tina" w:date="2020-07-07T16:12:00Z">
        <w:r w:rsidR="00C5288B">
          <w:t>-transformed ratio of</w:t>
        </w:r>
      </w:ins>
      <w:ins w:id="1013"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1014" w:author="Perica, Tina" w:date="2020-07-07T16:13:00Z">
        <w:r w:rsidR="00C5288B">
          <w:t xml:space="preserve">. </w:t>
        </w:r>
      </w:ins>
      <w:ins w:id="1015" w:author="Perica, Tina" w:date="2020-07-07T16:14:00Z">
        <w:r w:rsidR="00C5288B">
          <w:t>Log-transformed relative abundance v</w:t>
        </w:r>
      </w:ins>
      <w:del w:id="1016" w:author="Perica, Tina" w:date="2020-07-07T16:13:00Z">
        <w:r w:rsidR="00B47338" w:rsidDel="00C5288B">
          <w:delText xml:space="preserve"> v</w:delText>
        </w:r>
      </w:del>
      <w:r w:rsidR="00B47338">
        <w:t xml:space="preserve">alues are capped at +/- 4. </w:t>
      </w:r>
      <w:moveToRangeStart w:id="1017" w:author="Perica, Tina" w:date="2020-07-08T11:31:00Z" w:name="move45100295"/>
      <w:moveTo w:id="1018"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1017"/>
      <w:ins w:id="1019" w:author="Perica, Tina" w:date="2020-07-08T11:31:00Z">
        <w:r w:rsidR="00087E9D">
          <w:t xml:space="preserve"> </w:t>
        </w:r>
      </w:ins>
      <w:moveFromRangeStart w:id="1020" w:author="Perica, Tina" w:date="2020-07-07T16:14:00Z" w:name="move45030859"/>
      <w:moveFrom w:id="1021"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1020"/>
      <w:r>
        <w:t xml:space="preserve">Prey proteins: </w:t>
      </w:r>
      <w:ins w:id="1022" w:author="Perica, Tina" w:date="2020-07-07T16:14:00Z">
        <w:r w:rsidR="00C5288B" w:rsidRPr="002E0029">
          <w:t>b</w:t>
        </w:r>
      </w:ins>
      <w:del w:id="1023" w:author="Perica, Tina" w:date="2020-07-07T16:14:00Z">
        <w:r w:rsidRPr="002E0029" w:rsidDel="00C5288B">
          <w:delText>a</w:delText>
        </w:r>
      </w:del>
      <w:r w:rsidRPr="002E0029">
        <w:t>,</w:t>
      </w:r>
      <w:r>
        <w:t xml:space="preserve"> Rna1</w:t>
      </w:r>
      <w:r w:rsidR="00937D5D">
        <w:t xml:space="preserve"> (GAP)</w:t>
      </w:r>
      <w:r>
        <w:t xml:space="preserve">; </w:t>
      </w:r>
      <w:del w:id="1024" w:author="Perica, Tina" w:date="2020-07-07T16:14:00Z">
        <w:r w:rsidRPr="002E0029" w:rsidDel="00C5288B">
          <w:delText>b</w:delText>
        </w:r>
      </w:del>
      <w:ins w:id="1025" w:author="Perica, Tina" w:date="2020-07-07T16:14:00Z">
        <w:r w:rsidR="00C5288B" w:rsidRPr="002E0029">
          <w:t>c</w:t>
        </w:r>
      </w:ins>
      <w:r w:rsidRPr="002E0029">
        <w:t>,</w:t>
      </w:r>
      <w:r>
        <w:t xml:space="preserve"> Srm1</w:t>
      </w:r>
      <w:r w:rsidR="00937D5D">
        <w:t xml:space="preserve"> (GEF)</w:t>
      </w:r>
      <w:r>
        <w:t xml:space="preserve">; </w:t>
      </w:r>
      <w:ins w:id="1026" w:author="Perica, Tina" w:date="2020-07-07T16:14:00Z">
        <w:r w:rsidR="00C5288B" w:rsidRPr="002E0029">
          <w:t>d</w:t>
        </w:r>
      </w:ins>
      <w:del w:id="1027" w:author="Perica, Tina" w:date="2020-07-07T16:14:00Z">
        <w:r w:rsidRPr="002E0029" w:rsidDel="00C5288B">
          <w:delText>c</w:delText>
        </w:r>
      </w:del>
      <w:r w:rsidRPr="002E0029">
        <w:t>,</w:t>
      </w:r>
      <w:r>
        <w:t xml:space="preserve"> Yrb1; </w:t>
      </w:r>
      <w:ins w:id="1028" w:author="Perica, Tina" w:date="2020-07-07T16:14:00Z">
        <w:r w:rsidR="00C5288B" w:rsidRPr="002E0029">
          <w:t>e</w:t>
        </w:r>
      </w:ins>
      <w:del w:id="1029" w:author="Perica, Tina" w:date="2020-07-07T16:14:00Z">
        <w:r w:rsidRPr="002E0029" w:rsidDel="00C5288B">
          <w:delText>d</w:delText>
        </w:r>
      </w:del>
      <w:r w:rsidRPr="002E0029">
        <w:t>,</w:t>
      </w:r>
      <w:r>
        <w:t xml:space="preserve"> Kap95</w:t>
      </w:r>
      <w:ins w:id="1030" w:author="Perica, Tina" w:date="2020-07-07T16:15:00Z">
        <w:r w:rsidR="00C5288B">
          <w:t>,</w:t>
        </w:r>
      </w:ins>
      <w:del w:id="1031" w:author="Perica, Tina" w:date="2020-07-07T16:15:00Z">
        <w:r w:rsidDel="00C5288B">
          <w:delText>;</w:delText>
        </w:r>
      </w:del>
      <w:r>
        <w:t xml:space="preserve"> </w:t>
      </w:r>
      <w:ins w:id="1032" w:author="Perica, Tina" w:date="2020-07-07T16:15:00Z">
        <w:r w:rsidR="00C5288B">
          <w:t xml:space="preserve">and </w:t>
        </w:r>
      </w:ins>
      <w:ins w:id="1033" w:author="Perica, Tina" w:date="2020-07-07T16:14:00Z">
        <w:r w:rsidR="00C5288B" w:rsidRPr="002E0029">
          <w:t>f</w:t>
        </w:r>
      </w:ins>
      <w:del w:id="1034" w:author="Perica, Tina" w:date="2020-07-07T16:14:00Z">
        <w:r w:rsidRPr="002E0029" w:rsidDel="00C5288B">
          <w:delText>e</w:delText>
        </w:r>
      </w:del>
      <w:ins w:id="1035" w:author="Perica, Tina" w:date="2020-07-07T16:15:00Z">
        <w:r w:rsidR="00C5288B">
          <w:t>,</w:t>
        </w:r>
      </w:ins>
      <w:del w:id="1036" w:author="Perica, Tina" w:date="2020-07-07T16:15:00Z">
        <w:r w:rsidRPr="002E0029" w:rsidDel="00C5288B">
          <w:delText>,</w:delText>
        </w:r>
      </w:del>
      <w:r>
        <w:t xml:space="preserve"> Vps71</w:t>
      </w:r>
      <w:del w:id="1037"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w:t>
      </w:r>
      <w:del w:id="1038" w:author="Perica, Tina" w:date="2020-07-21T15:52:00Z">
        <w:r w:rsidR="00561FA2" w:rsidDel="003C42E4">
          <w:delText xml:space="preserve">and Pol2 </w:delText>
        </w:r>
      </w:del>
      <w:r w:rsidR="00561FA2">
        <w:t>follow</w:t>
      </w:r>
      <w:ins w:id="1039" w:author="Perica, Tina" w:date="2020-07-21T15:53:00Z">
        <w:r w:rsidR="003C42E4">
          <w:t>s</w:t>
        </w:r>
      </w:ins>
      <w:r w:rsidR="00561FA2">
        <w:t xml:space="preserve"> a pattern more similar to that of Rna1 (GAP), while Kap95 </w:t>
      </w:r>
      <w:ins w:id="1040" w:author="Perica, Tina" w:date="2020-07-21T15:53:00Z">
        <w:r w:rsidR="003C42E4">
          <w:t xml:space="preserve">and Vps71 </w:t>
        </w:r>
      </w:ins>
      <w:del w:id="1041" w:author="Perica, Tina" w:date="2020-07-08T11:31:00Z">
        <w:r w:rsidR="00561FA2" w:rsidDel="00087E9D">
          <w:delText xml:space="preserve">and </w:delText>
        </w:r>
      </w:del>
      <w:del w:id="1042" w:author="Perica, Tina" w:date="2020-07-07T16:15:00Z">
        <w:r w:rsidR="00561FA2" w:rsidDel="00C5288B">
          <w:delText xml:space="preserve">Vps71 </w:delText>
        </w:r>
        <w:r w:rsidR="003660AE" w:rsidDel="00C5288B">
          <w:delText>are</w:delText>
        </w:r>
      </w:del>
      <w:ins w:id="1043" w:author="Perica, Tina" w:date="2020-07-21T15:53:00Z">
        <w:r w:rsidR="003C42E4">
          <w:t>are</w:t>
        </w:r>
      </w:ins>
      <w:r w:rsidR="00561FA2">
        <w:t xml:space="preserve"> more similar to Srm1 (GEF)</w:t>
      </w:r>
      <w:r w:rsidR="003660AE">
        <w:t>.</w:t>
      </w:r>
      <w:moveToRangeStart w:id="1044" w:author="Perica, Tina" w:date="2020-07-07T16:06:00Z" w:name="move45030417"/>
      <w:moveTo w:id="1045" w:author="Perica, Tina" w:date="2020-07-07T16:06:00Z">
        <w:del w:id="1046"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1044"/>
    </w:p>
    <w:p w14:paraId="4709D6A1" w14:textId="77777777" w:rsidR="00EA1802" w:rsidRPr="007310B6" w:rsidRDefault="00EA1802">
      <w:pPr>
        <w:pStyle w:val="Caption"/>
        <w:pPrChange w:id="1047" w:author="Christopher Mathy" w:date="2020-07-13T17:00:00Z">
          <w:pPr/>
        </w:pPrChange>
      </w:pPr>
    </w:p>
    <w:p w14:paraId="7792F288" w14:textId="1C87C701" w:rsidR="00EA1802" w:rsidRDefault="002E0029" w:rsidP="00EA1802">
      <w:pPr>
        <w:keepNext/>
      </w:pPr>
      <w:r>
        <w:rPr>
          <w:noProof/>
        </w:rPr>
        <w:drawing>
          <wp:inline distT="0" distB="0" distL="0" distR="0" wp14:anchorId="1FEA4596" wp14:editId="7BAA5566">
            <wp:extent cx="6311952" cy="596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2" cy="5961982"/>
                    </a:xfrm>
                    <a:prstGeom prst="rect">
                      <a:avLst/>
                    </a:prstGeom>
                  </pic:spPr>
                </pic:pic>
              </a:graphicData>
            </a:graphic>
          </wp:inline>
        </w:drawing>
      </w:r>
    </w:p>
    <w:p w14:paraId="58CE24BE" w14:textId="7DB24838" w:rsidR="00EA1802" w:rsidRPr="00BA28EA" w:rsidRDefault="00EA1802" w:rsidP="002E0029">
      <w:pPr>
        <w:pStyle w:val="Caption"/>
      </w:pPr>
      <w:r w:rsidRPr="00BE3EEC">
        <w:rPr>
          <w:b/>
          <w:bCs w:val="0"/>
          <w:rPrChange w:id="1048" w:author="Perica, Tina" w:date="2020-07-22T11:54:00Z">
            <w:rPr/>
          </w:rPrChange>
        </w:rPr>
        <w:t xml:space="preserve">Extended Data Figure </w:t>
      </w:r>
      <w:ins w:id="1049" w:author="Perica, Tina" w:date="2020-05-03T21:39:00Z">
        <w:r w:rsidR="00E95BE9" w:rsidRPr="00BE3EEC">
          <w:rPr>
            <w:b/>
            <w:bCs w:val="0"/>
            <w:rPrChange w:id="1050" w:author="Perica, Tina" w:date="2020-07-22T11:54:00Z">
              <w:rPr/>
            </w:rPrChange>
          </w:rPr>
          <w:t>9</w:t>
        </w:r>
      </w:ins>
      <w:del w:id="1051" w:author="Perica, Tina" w:date="2020-05-03T21:39:00Z">
        <w:r w:rsidRPr="00BE3EEC" w:rsidDel="00E95BE9">
          <w:rPr>
            <w:b/>
            <w:bCs w:val="0"/>
            <w:rPrChange w:id="1052" w:author="Perica, Tina" w:date="2020-07-22T11:54:00Z">
              <w:rPr/>
            </w:rPrChange>
          </w:rPr>
          <w:delText>8</w:delText>
        </w:r>
      </w:del>
      <w:r w:rsidRPr="00BE3EEC">
        <w:rPr>
          <w:b/>
          <w:bCs w:val="0"/>
          <w:rPrChange w:id="1053" w:author="Perica, Tina" w:date="2020-07-22T11:54:00Z">
            <w:rPr/>
          </w:rPrChange>
        </w:rPr>
        <w:t xml:space="preserve"> Pearson correlation coefficients between </w:t>
      </w:r>
      <w:r w:rsidR="002D1C54" w:rsidRPr="00BE3EEC">
        <w:rPr>
          <w:b/>
          <w:bCs w:val="0"/>
          <w:rPrChange w:id="1054" w:author="Perica, Tina" w:date="2020-07-22T11:54:00Z">
            <w:rPr/>
          </w:rPrChange>
        </w:rPr>
        <w:t>GI</w:t>
      </w:r>
      <w:r w:rsidR="00937D5D" w:rsidRPr="00BE3EEC">
        <w:rPr>
          <w:b/>
          <w:bCs w:val="0"/>
          <w:rPrChange w:id="1055" w:author="Perica, Tina" w:date="2020-07-22T11:54:00Z">
            <w:rPr/>
          </w:rPrChange>
        </w:rPr>
        <w:t xml:space="preserve"> </w:t>
      </w:r>
      <w:r w:rsidRPr="00BE3EEC">
        <w:rPr>
          <w:b/>
          <w:bCs w:val="0"/>
          <w:rPrChange w:id="1056" w:author="Perica, Tina" w:date="2020-07-22T11:54:00Z">
            <w:rPr/>
          </w:rPrChange>
        </w:rPr>
        <w:t xml:space="preserve">profiles of Gsp1 point mutants and </w:t>
      </w:r>
      <w:r w:rsidRPr="00BE3EEC">
        <w:rPr>
          <w:b/>
          <w:bCs w:val="0"/>
          <w:i/>
          <w:rPrChange w:id="1057" w:author="Perica, Tina" w:date="2020-07-22T11:54:00Z">
            <w:rPr>
              <w:i/>
            </w:rPr>
          </w:rPrChange>
        </w:rPr>
        <w:t>S. cerevisiae</w:t>
      </w:r>
      <w:r w:rsidRPr="00BE3EEC">
        <w:rPr>
          <w:b/>
          <w:bCs w:val="0"/>
          <w:rPrChange w:id="1058" w:author="Perica, Tina" w:date="2020-07-22T11:54:00Z">
            <w:rPr/>
          </w:rPrChange>
        </w:rPr>
        <w:t xml:space="preserve"> genes recapitulate the approximate ordering of Gsp1 mutants by the effects of point mutations on the GAP-mediated GTP hydrolysis and the GEF-mediated nucleotide </w:t>
      </w:r>
      <w:r w:rsidRPr="00BE3EEC">
        <w:rPr>
          <w:b/>
          <w:bCs w:val="0"/>
          <w:rPrChange w:id="1059" w:author="Perica, Tina" w:date="2020-07-22T11:54: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1060" w:author="Perica, Tina" w:date="2020-07-08T15:35:00Z">
        <w:r w:rsidR="005F1BA8">
          <w:t>a</w:t>
        </w:r>
      </w:ins>
      <w:del w:id="1061" w:author="Perica, Tina" w:date="2020-07-08T15:35:00Z">
        <w:r w:rsidRPr="00D26B8F" w:rsidDel="005F1BA8">
          <w:delText>b</w:delText>
        </w:r>
      </w:del>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1062" w:author="Christopher Mathy" w:date="2020-05-14T11:36:00Z">
        <w:r w:rsidR="00B45D49">
          <w:t xml:space="preserve"> </w:t>
        </w:r>
        <w:del w:id="1063" w:author="Perica, Tina" w:date="2020-07-08T15:36:00Z">
          <w:r w:rsidR="00B45D49" w:rsidRPr="00BE3EEC" w:rsidDel="005F1BA8">
            <w:rPr>
              <w:b/>
              <w:bCs w:val="0"/>
              <w:rPrChange w:id="1064" w:author="Perica, Tina" w:date="2020-07-22T11:54:00Z">
                <w:rPr/>
              </w:rPrChange>
            </w:rPr>
            <w:delText>For display purposes, the bar lengths representing the log ratio of GAP/GEF relative efficiencies w</w:delText>
          </w:r>
        </w:del>
      </w:ins>
      <w:ins w:id="1065" w:author="Christopher Mathy" w:date="2020-05-15T01:55:00Z">
        <w:del w:id="1066" w:author="Perica, Tina" w:date="2020-07-08T15:36:00Z">
          <w:r w:rsidR="00273A93" w:rsidRPr="00BE3EEC" w:rsidDel="005F1BA8">
            <w:rPr>
              <w:b/>
              <w:bCs w:val="0"/>
              <w:rPrChange w:id="1067" w:author="Perica, Tina" w:date="2020-07-22T11:54:00Z">
                <w:rPr/>
              </w:rPrChange>
            </w:rPr>
            <w:delText>ere</w:delText>
          </w:r>
        </w:del>
      </w:ins>
      <w:ins w:id="1068" w:author="Christopher Mathy" w:date="2020-05-14T11:36:00Z">
        <w:del w:id="1069" w:author="Perica, Tina" w:date="2020-07-08T15:36:00Z">
          <w:r w:rsidR="00B45D49" w:rsidRPr="00BE3EEC" w:rsidDel="005F1BA8">
            <w:rPr>
              <w:b/>
              <w:bCs w:val="0"/>
              <w:rPrChange w:id="1070" w:author="Perica, Tina" w:date="2020-07-22T11:54:00Z">
                <w:rPr/>
              </w:rPrChange>
            </w:rPr>
            <w:delText xml:space="preserve"> cut off for K101R and R108L (darkest cyan bars). Lengths were capped at ~3.4, </w:delText>
          </w:r>
        </w:del>
      </w:ins>
      <w:ins w:id="1071" w:author="Christopher Mathy" w:date="2020-05-15T01:59:00Z">
        <w:del w:id="1072" w:author="Perica, Tina" w:date="2020-07-08T15:36:00Z">
          <w:r w:rsidR="00FF5D80" w:rsidRPr="00BE3EEC" w:rsidDel="005F1BA8">
            <w:rPr>
              <w:b/>
              <w:bCs w:val="0"/>
              <w:rPrChange w:id="1073" w:author="Perica, Tina" w:date="2020-07-22T11:54:00Z">
                <w:rPr/>
              </w:rPrChange>
            </w:rPr>
            <w:delText>actual</w:delText>
          </w:r>
        </w:del>
      </w:ins>
      <w:ins w:id="1074" w:author="Christopher Mathy" w:date="2020-05-14T11:36:00Z">
        <w:del w:id="1075" w:author="Perica, Tina" w:date="2020-07-08T15:36:00Z">
          <w:r w:rsidR="00B45D49" w:rsidRPr="00BE3EEC" w:rsidDel="005F1BA8">
            <w:rPr>
              <w:b/>
              <w:bCs w:val="0"/>
              <w:rPrChange w:id="1076" w:author="Perica, Tina" w:date="2020-07-22T11:54:00Z">
                <w:rPr/>
              </w:rPrChange>
            </w:rPr>
            <w:delText xml:space="preserve"> log ratios are K101R = 6.13</w:delText>
          </w:r>
        </w:del>
      </w:ins>
      <w:ins w:id="1077" w:author="Christopher Mathy" w:date="2020-05-15T02:01:00Z">
        <w:del w:id="1078" w:author="Perica, Tina" w:date="2020-07-08T15:36:00Z">
          <w:r w:rsidR="00FF5D80" w:rsidRPr="00BE3EEC" w:rsidDel="005F1BA8">
            <w:rPr>
              <w:b/>
              <w:bCs w:val="0"/>
              <w:rPrChange w:id="1079" w:author="Perica, Tina" w:date="2020-07-22T11:54:00Z">
                <w:rPr/>
              </w:rPrChange>
            </w:rPr>
            <w:delText xml:space="preserve"> and </w:delText>
          </w:r>
        </w:del>
      </w:ins>
      <w:ins w:id="1080" w:author="Christopher Mathy" w:date="2020-05-14T11:36:00Z">
        <w:del w:id="1081" w:author="Perica, Tina" w:date="2020-07-08T15:36:00Z">
          <w:r w:rsidR="00B45D49" w:rsidRPr="00BE3EEC" w:rsidDel="005F1BA8">
            <w:rPr>
              <w:b/>
              <w:bCs w:val="0"/>
              <w:rPrChange w:id="1082" w:author="Perica, Tina" w:date="2020-07-22T11:54:00Z">
                <w:rPr/>
              </w:rPrChange>
            </w:rPr>
            <w:delText>R108L = 3.64.</w:delText>
          </w:r>
        </w:del>
      </w:ins>
      <w:del w:id="1083" w:author="Perica, Tina" w:date="2020-07-08T15:36:00Z">
        <w:r w:rsidRPr="00BE3EEC" w:rsidDel="005F1BA8">
          <w:rPr>
            <w:b/>
            <w:bCs w:val="0"/>
            <w:rPrChange w:id="1084" w:author="Perica, Tina" w:date="2020-07-22T11:54:00Z">
              <w:rPr/>
            </w:rPrChange>
          </w:rPr>
          <w:delText xml:space="preserve"> </w:delText>
        </w:r>
      </w:del>
      <w:r w:rsidRPr="00BE3EEC">
        <w:rPr>
          <w:b/>
          <w:bCs w:val="0"/>
          <w:rPrChange w:id="1085" w:author="Perica, Tina" w:date="2020-07-22T11:54:00Z">
            <w:rPr/>
          </w:rPrChange>
        </w:rPr>
        <w:t>b</w:t>
      </w:r>
      <w:del w:id="1086" w:author="Perica, Tina" w:date="2020-07-08T15:37:00Z">
        <w:r w:rsidRPr="00BE3EEC" w:rsidDel="005F1BA8">
          <w:rPr>
            <w:b/>
            <w:bCs w:val="0"/>
            <w:rPrChange w:id="1087" w:author="Perica, Tina" w:date="2020-07-22T11:54:00Z">
              <w:rPr/>
            </w:rPrChange>
          </w:rPr>
          <w:delText>-d</w:delText>
        </w:r>
      </w:del>
      <w:r w:rsidRPr="00BE3EEC">
        <w:rPr>
          <w:b/>
          <w:bCs w:val="0"/>
          <w:rPrChange w:id="1088" w:author="Perica, Tina" w:date="2020-07-22T11:54: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w:t>
      </w:r>
      <w:ins w:id="1089" w:author="Perica, Tina" w:date="2020-07-08T16:09:00Z">
        <w:r w:rsidR="00B40DAA">
          <w:t xml:space="preserve"> </w:t>
        </w:r>
      </w:ins>
      <w:ins w:id="1090" w:author="Perica, Tina" w:date="2020-07-08T16:10:00Z">
        <w:r w:rsidR="00B40DAA">
          <w:rPr>
            <w:color w:val="FF0000"/>
          </w:rPr>
          <w:t xml:space="preserve">Pearson correlation values are capped at +/- 0.4. </w:t>
        </w:r>
      </w:ins>
      <w:ins w:id="1091" w:author="Perica, Tina" w:date="2020-07-08T16:09:00Z">
        <w:r w:rsidR="00B40DAA" w:rsidRPr="00A27066">
          <w:rPr>
            <w:color w:val="FF0000"/>
          </w:rPr>
          <w:t>Only Gsp1 mutants with the kinetics data are shown, ordered</w:t>
        </w:r>
        <w:r w:rsidR="00B40DAA">
          <w:rPr>
            <w:color w:val="FF0000"/>
          </w:rPr>
          <w:t xml:space="preserve"> and grouped</w:t>
        </w:r>
        <w:r w:rsidR="00B40DAA" w:rsidRPr="00A27066">
          <w:rPr>
            <w:color w:val="FF0000"/>
          </w:rPr>
          <w:t xml:space="preserve"> as in a. </w:t>
        </w:r>
        <w:r w:rsidR="00B40DAA" w:rsidRPr="00A27066">
          <w:rPr>
            <w:i/>
            <w:color w:val="FF0000"/>
          </w:rPr>
          <w:t>S. cerevisiae</w:t>
        </w:r>
        <w:r w:rsidR="00B40DAA" w:rsidRPr="00A27066">
          <w:rPr>
            <w:color w:val="FF0000"/>
          </w:rPr>
          <w:t xml:space="preserve"> genes for each gene set are clustered by p-value</w:t>
        </w:r>
      </w:ins>
      <w:ins w:id="1092" w:author="Perica, Tina" w:date="2020-07-08T16:10:00Z">
        <w:r w:rsidR="00B40DAA">
          <w:rPr>
            <w:color w:val="FF0000"/>
          </w:rPr>
          <w:t xml:space="preserve"> as in Fig. 4c</w:t>
        </w:r>
      </w:ins>
      <w:ins w:id="1093" w:author="Perica, Tina" w:date="2020-07-08T16:09:00Z">
        <w:r w:rsidR="00B40DAA" w:rsidRPr="00A27066">
          <w:rPr>
            <w:color w:val="FF0000"/>
          </w:rPr>
          <w:t xml:space="preserve">. </w:t>
        </w:r>
      </w:ins>
      <w:ins w:id="1094" w:author="Perica, Tina" w:date="2020-07-10T14:01:00Z">
        <w:r w:rsidR="00474666" w:rsidRPr="00BE3EEC">
          <w:rPr>
            <w:b/>
            <w:bCs w:val="0"/>
            <w:color w:val="FF0000"/>
            <w:rPrChange w:id="1095" w:author="Perica, Tina" w:date="2020-07-22T11:54:00Z">
              <w:rPr>
                <w:color w:val="FF0000"/>
              </w:rPr>
            </w:rPrChange>
          </w:rPr>
          <w:t>c</w:t>
        </w:r>
      </w:ins>
      <w:ins w:id="1096" w:author="Perica, Tina" w:date="2020-07-08T16:09:00Z">
        <w:r w:rsidR="00B40DAA" w:rsidRPr="00BE3EEC">
          <w:rPr>
            <w:b/>
            <w:bCs w:val="0"/>
            <w:color w:val="FF0000"/>
            <w:rPrChange w:id="1097" w:author="Perica, Tina" w:date="2020-07-22T11:54:00Z">
              <w:rPr>
                <w:color w:val="FF0000"/>
              </w:rPr>
            </w:rPrChange>
          </w:rPr>
          <w:t>,</w:t>
        </w:r>
        <w:r w:rsidR="00B40DAA" w:rsidRPr="00A27066">
          <w:rPr>
            <w:color w:val="FF0000"/>
          </w:rPr>
          <w:t xml:space="preserve"> </w:t>
        </w:r>
        <w:r w:rsidR="00B40DAA">
          <w:rPr>
            <w:color w:val="FF0000"/>
          </w:rPr>
          <w:t>R</w:t>
        </w:r>
        <w:r w:rsidR="00B40DAA" w:rsidRPr="00A27066">
          <w:rPr>
            <w:color w:val="FF0000"/>
          </w:rPr>
          <w:t xml:space="preserve">elationship between the relative GAP-mediated GTP hydrolysis and GEF-mediated nucleotide exchange catalytic efficiencies for Gsp1 mutant groups I to III. The three outliers to the general trend are represented by empty circles and dashed lines. </w:t>
        </w:r>
        <w:r w:rsidR="00B40DAA">
          <w:rPr>
            <w:color w:val="FF0000"/>
          </w:rPr>
          <w:t xml:space="preserve">The </w:t>
        </w:r>
        <w:r w:rsidR="00B40DAA" w:rsidRPr="00164942">
          <w:rPr>
            <w:color w:val="FF0000"/>
          </w:rPr>
          <w:t>log ratio of GAP/GEF relative efficiencies</w:t>
        </w:r>
        <w:r w:rsidR="00B40DAA">
          <w:rPr>
            <w:color w:val="FF0000"/>
          </w:rPr>
          <w:t xml:space="preserve"> is capped at -3. True values for K101R, R108I, and R108L </w:t>
        </w:r>
        <w:proofErr w:type="gramStart"/>
        <w:r w:rsidR="00B40DAA">
          <w:rPr>
            <w:color w:val="FF0000"/>
          </w:rPr>
          <w:t>log-transformed</w:t>
        </w:r>
        <w:proofErr w:type="gramEnd"/>
        <w:r w:rsidR="00B40DAA">
          <w:rPr>
            <w:color w:val="FF0000"/>
          </w:rPr>
          <w:t xml:space="preserve"> GEF relative efficiencies are -5.5, -4.1, and -3.9, respectively. </w:t>
        </w:r>
        <w:r w:rsidR="00B40DAA" w:rsidRPr="00A27066">
          <w:rPr>
            <w:color w:val="FF0000"/>
          </w:rPr>
          <w:t>The pink lines represent the median values (exc</w:t>
        </w:r>
        <w:r w:rsidR="00B40DAA">
          <w:rPr>
            <w:color w:val="FF0000"/>
          </w:rPr>
          <w:t>luding</w:t>
        </w:r>
        <w:r w:rsidR="00B40DAA" w:rsidRPr="00A27066">
          <w:rPr>
            <w:color w:val="FF0000"/>
          </w:rPr>
          <w:t xml:space="preserve"> the K101R mutant).</w:t>
        </w:r>
      </w:ins>
      <w:del w:id="1098" w:author="Perica, Tina" w:date="2020-07-08T16:09:00Z">
        <w:r w:rsidDel="00B40DAA">
          <w:delText xml:space="preserve"> </w:delText>
        </w:r>
      </w:del>
      <w:del w:id="1099"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1100" w:author="Christopher Mathy" w:date="2020-05-15T01:46:00Z">
        <w:del w:id="1101" w:author="Perica, Tina" w:date="2020-07-08T16:09:00Z">
          <w:r w:rsidR="00AA1078" w:rsidDel="00B40DAA">
            <w:delText xml:space="preserve">For display purposes, the bar lengths for </w:delText>
          </w:r>
        </w:del>
      </w:ins>
      <w:ins w:id="1102" w:author="Christopher Mathy" w:date="2020-05-15T01:48:00Z">
        <w:del w:id="1103" w:author="Perica, Tina" w:date="2020-07-08T16:09:00Z">
          <w:r w:rsidR="00BA28EA" w:rsidDel="00B40DAA">
            <w:delText xml:space="preserve">the </w:delText>
          </w:r>
        </w:del>
      </w:ins>
      <w:ins w:id="1104" w:author="Christopher Mathy" w:date="2020-05-15T02:00:00Z">
        <w:del w:id="1105" w:author="Perica, Tina" w:date="2020-07-08T16:09:00Z">
          <w:r w:rsidR="00FF5D80" w:rsidDel="00B40DAA">
            <w:delText xml:space="preserve">relative </w:delText>
          </w:r>
        </w:del>
      </w:ins>
      <w:ins w:id="1106" w:author="Christopher Mathy" w:date="2020-05-15T01:54:00Z">
        <w:del w:id="1107" w:author="Perica, Tina" w:date="2020-07-08T16:09:00Z">
          <w:r w:rsidR="00273A93" w:rsidDel="00B40DAA">
            <w:delText>GEF</w:delText>
          </w:r>
        </w:del>
      </w:ins>
      <w:ins w:id="1108" w:author="Christopher Mathy" w:date="2020-05-15T01:48:00Z">
        <w:del w:id="1109" w:author="Perica, Tina" w:date="2020-07-08T16:09:00Z">
          <w:r w:rsidR="00BA28EA" w:rsidDel="00B40DAA">
            <w:delText xml:space="preserve"> K</w:delText>
          </w:r>
          <w:r w:rsidR="00BA28EA" w:rsidRPr="002F3476" w:rsidDel="00B40DAA">
            <w:rPr>
              <w:vertAlign w:val="subscript"/>
            </w:rPr>
            <w:delText>m</w:delText>
          </w:r>
          <w:r w:rsidR="00BA28EA" w:rsidDel="00B40DAA">
            <w:delText xml:space="preserve"> values were cut</w:delText>
          </w:r>
        </w:del>
      </w:ins>
      <w:ins w:id="1110" w:author="Christopher Mathy" w:date="2020-05-15T01:49:00Z">
        <w:del w:id="1111" w:author="Perica, Tina" w:date="2020-07-08T16:09:00Z">
          <w:r w:rsidR="00BA28EA" w:rsidDel="00B40DAA">
            <w:delText xml:space="preserve"> </w:delText>
          </w:r>
        </w:del>
      </w:ins>
      <w:ins w:id="1112" w:author="Christopher Mathy" w:date="2020-05-15T01:48:00Z">
        <w:del w:id="1113" w:author="Perica, Tina" w:date="2020-07-08T16:09:00Z">
          <w:r w:rsidR="00BA28EA" w:rsidDel="00B40DAA">
            <w:delText>off</w:delText>
          </w:r>
        </w:del>
      </w:ins>
      <w:ins w:id="1114" w:author="Christopher Mathy" w:date="2020-05-15T01:55:00Z">
        <w:del w:id="1115" w:author="Perica, Tina" w:date="2020-07-08T16:09:00Z">
          <w:r w:rsidR="00273A93" w:rsidDel="00B40DAA">
            <w:delText xml:space="preserve"> for</w:delText>
          </w:r>
        </w:del>
      </w:ins>
      <w:ins w:id="1116" w:author="Christopher Mathy" w:date="2020-05-15T01:56:00Z">
        <w:del w:id="1117" w:author="Perica, Tina" w:date="2020-07-08T16:09:00Z">
          <w:r w:rsidR="00FF5D80" w:rsidDel="00B40DAA">
            <w:delText xml:space="preserve"> K101R, R108I, and R108L</w:delText>
          </w:r>
        </w:del>
        <w:del w:id="1118" w:author="Perica, Tina" w:date="2020-07-08T15:39:00Z">
          <w:r w:rsidR="00FF5D80" w:rsidDel="005F1BA8">
            <w:delText xml:space="preserve"> (longest bars, leftmost plot)</w:delText>
          </w:r>
        </w:del>
        <w:del w:id="1119" w:author="Perica, Tina" w:date="2020-07-08T15:49:00Z">
          <w:r w:rsidR="00FF5D80" w:rsidDel="0051501D">
            <w:delText>.</w:delText>
          </w:r>
        </w:del>
      </w:ins>
      <w:ins w:id="1120" w:author="Christopher Mathy" w:date="2020-05-15T01:59:00Z">
        <w:del w:id="1121" w:author="Perica, Tina" w:date="2020-07-08T15:40:00Z">
          <w:r w:rsidR="00FF5D80" w:rsidDel="005F1BA8">
            <w:delText xml:space="preserve"> Lengths were capped at 30, actual relati</w:delText>
          </w:r>
        </w:del>
      </w:ins>
      <w:ins w:id="1122" w:author="Christopher Mathy" w:date="2020-05-15T02:00:00Z">
        <w:del w:id="1123"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1124" w:author="Christopher Mathy" w:date="2020-05-15T02:01:00Z">
        <w:del w:id="1125" w:author="Perica, Tina" w:date="2020-07-08T15:40:00Z">
          <w:r w:rsidR="00FF5D80" w:rsidDel="005F1BA8">
            <w:delText>163, and R108L = 53.7</w:delText>
          </w:r>
        </w:del>
        <w:del w:id="1126" w:author="Perica, Tina" w:date="2020-07-08T16:09:00Z">
          <w:r w:rsidR="00FF5D80" w:rsidDel="00B40DAA">
            <w:delText>.</w:delText>
          </w:r>
        </w:del>
      </w:ins>
    </w:p>
    <w:p w14:paraId="77647F83" w14:textId="77777777" w:rsidR="00EA1802" w:rsidRDefault="00EA1802" w:rsidP="00EA1802">
      <w:pPr>
        <w:keepNext/>
      </w:pPr>
      <w:r>
        <w:rPr>
          <w:noProof/>
        </w:rPr>
        <w:lastRenderedPageBreak/>
        <w:drawing>
          <wp:inline distT="0" distB="0" distL="0" distR="0" wp14:anchorId="7FD64148" wp14:editId="6EB603CE">
            <wp:extent cx="6215065" cy="520557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5" cy="5205573"/>
                    </a:xfrm>
                    <a:prstGeom prst="rect">
                      <a:avLst/>
                    </a:prstGeom>
                  </pic:spPr>
                </pic:pic>
              </a:graphicData>
            </a:graphic>
          </wp:inline>
        </w:drawing>
      </w:r>
    </w:p>
    <w:p w14:paraId="12987830" w14:textId="19429B7B" w:rsidR="00EA1802" w:rsidRDefault="00EA1802" w:rsidP="002E0029">
      <w:pPr>
        <w:pStyle w:val="Caption"/>
      </w:pPr>
      <w:r w:rsidRPr="001D15C1">
        <w:rPr>
          <w:b/>
          <w:bCs w:val="0"/>
          <w:rPrChange w:id="1127" w:author="Perica, Tina" w:date="2020-07-22T11:54:00Z">
            <w:rPr/>
          </w:rPrChange>
        </w:rPr>
        <w:t xml:space="preserve">Extended Data Figure </w:t>
      </w:r>
      <w:ins w:id="1128" w:author="Perica, Tina" w:date="2020-05-03T21:39:00Z">
        <w:r w:rsidR="00E95BE9" w:rsidRPr="001D15C1">
          <w:rPr>
            <w:b/>
            <w:bCs w:val="0"/>
            <w:rPrChange w:id="1129" w:author="Perica, Tina" w:date="2020-07-22T11:54:00Z">
              <w:rPr/>
            </w:rPrChange>
          </w:rPr>
          <w:t>10</w:t>
        </w:r>
      </w:ins>
      <w:del w:id="1130" w:author="Perica, Tina" w:date="2020-05-03T21:39:00Z">
        <w:r w:rsidRPr="001D15C1" w:rsidDel="00E95BE9">
          <w:rPr>
            <w:b/>
            <w:bCs w:val="0"/>
            <w:rPrChange w:id="1131" w:author="Perica, Tina" w:date="2020-07-22T11:54:00Z">
              <w:rPr/>
            </w:rPrChange>
          </w:rPr>
          <w:delText>9</w:delText>
        </w:r>
      </w:del>
      <w:r w:rsidRPr="001D15C1">
        <w:rPr>
          <w:b/>
          <w:bCs w:val="0"/>
          <w:rPrChange w:id="1132" w:author="Perica, Tina" w:date="2020-07-22T11:54:00Z">
            <w:rPr/>
          </w:rPrChange>
        </w:rPr>
        <w:t xml:space="preserve"> Sets of </w:t>
      </w:r>
      <w:r w:rsidRPr="001D15C1">
        <w:rPr>
          <w:b/>
          <w:bCs w:val="0"/>
          <w:i/>
          <w:rPrChange w:id="1133" w:author="Perica, Tina" w:date="2020-07-22T11:54:00Z">
            <w:rPr>
              <w:i/>
            </w:rPr>
          </w:rPrChange>
        </w:rPr>
        <w:t>S. cerevisiae</w:t>
      </w:r>
      <w:r w:rsidRPr="001D15C1">
        <w:rPr>
          <w:b/>
          <w:bCs w:val="0"/>
          <w:rPrChange w:id="1134" w:author="Perica, Tina" w:date="2020-07-22T11:54:00Z">
            <w:rPr/>
          </w:rPrChange>
        </w:rPr>
        <w:t xml:space="preserve"> genes grouped by biological functions correlate either with all Gsp1 mutants that perturb the balance of the GTPase </w:t>
      </w:r>
      <w:proofErr w:type="gramStart"/>
      <w:r w:rsidRPr="001D15C1">
        <w:rPr>
          <w:b/>
          <w:bCs w:val="0"/>
          <w:rPrChange w:id="1135" w:author="Perica, Tina" w:date="2020-07-22T11:54:00Z">
            <w:rPr/>
          </w:rPrChange>
        </w:rPr>
        <w:t>cycle, or</w:t>
      </w:r>
      <w:proofErr w:type="gramEnd"/>
      <w:r w:rsidRPr="001D15C1">
        <w:rPr>
          <w:b/>
          <w:bCs w:val="0"/>
          <w:rPrChange w:id="1136" w:author="Perica, Tina" w:date="2020-07-22T11:54:00Z">
            <w:rPr/>
          </w:rPrChange>
        </w:rPr>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w:t>
      </w:r>
      <w:del w:id="1137" w:author="Perica, Tina" w:date="2020-07-10T13:58:00Z">
        <w:r w:rsidDel="00474666">
          <w:delText xml:space="preserve">purple </w:delText>
        </w:r>
      </w:del>
      <w:ins w:id="1138" w:author="Perica, Tina" w:date="2020-07-10T13:58:00Z">
        <w:r w:rsidR="00474666">
          <w:t xml:space="preserve">gray </w:t>
        </w:r>
      </w:ins>
      <w:r>
        <w:t xml:space="preserve">range, </w:t>
      </w:r>
      <w:r w:rsidR="00336672">
        <w:t xml:space="preserve">with </w:t>
      </w:r>
      <w:del w:id="1139" w:author="Perica, Tina" w:date="2020-07-10T13:58:00Z">
        <w:r w:rsidR="00336672" w:rsidDel="00474666">
          <w:delText xml:space="preserve">purple </w:delText>
        </w:r>
      </w:del>
      <w:ins w:id="1140" w:author="Perica, Tina" w:date="2020-07-10T13:58:00Z">
        <w:r w:rsidR="00474666">
          <w:t xml:space="preserve">gray </w:t>
        </w:r>
      </w:ins>
      <w:r w:rsidR="00336672">
        <w:t>being most significant</w:t>
      </w:r>
      <w:r>
        <w:t>. Genes are organized in gene sets based on their biological function (Methods).</w:t>
      </w:r>
      <w:ins w:id="1141" w:author="Perica, Tina" w:date="2020-07-10T14:02:00Z">
        <w:r w:rsidR="00474666">
          <w:t xml:space="preserve"> The line plots below the heatmaps are the same as in </w:t>
        </w:r>
        <w:r w:rsidR="00474666" w:rsidRPr="002E0029">
          <w:t>Fig. 4d</w:t>
        </w:r>
        <w:r w:rsidR="00474666">
          <w:t xml:space="preserve"> and </w:t>
        </w:r>
        <w:r w:rsidR="00474666" w:rsidRPr="002E0029">
          <w:t>Extended Data Figure 9c</w:t>
        </w:r>
        <w:r w:rsidR="00474666">
          <w:t>.</w:t>
        </w:r>
      </w:ins>
      <w:r>
        <w:t xml:space="preserve"> </w:t>
      </w:r>
      <w:r w:rsidRPr="001D15C1">
        <w:rPr>
          <w:b/>
          <w:bCs w:val="0"/>
          <w:rPrChange w:id="1142" w:author="Perica, Tina" w:date="2020-07-22T11:54:00Z">
            <w:rPr/>
          </w:rPrChange>
        </w:rPr>
        <w:t>a,</w:t>
      </w:r>
      <w:r>
        <w:t xml:space="preserve"> Gsp1 point mutants and alleles of Gsp1 binding partners with available co-com</w:t>
      </w:r>
      <w:r w:rsidR="0031758B">
        <w:t xml:space="preserve">plex X-ray crystal structures. </w:t>
      </w:r>
      <w:r w:rsidRPr="001D15C1">
        <w:rPr>
          <w:b/>
          <w:bCs w:val="0"/>
          <w:rPrChange w:id="1143" w:author="Perica, Tina" w:date="2020-07-22T11:54:00Z">
            <w:rPr/>
          </w:rPrChange>
        </w:rPr>
        <w:t>b,</w:t>
      </w:r>
      <w:r>
        <w:t xml:space="preserve"> Gsp1 point </w:t>
      </w:r>
      <w:r>
        <w:lastRenderedPageBreak/>
        <w:t xml:space="preserve">mutants and </w:t>
      </w:r>
      <w:r w:rsidRPr="0054666A">
        <w:rPr>
          <w:i/>
        </w:rPr>
        <w:t>S. cerevis</w:t>
      </w:r>
      <w:r w:rsidR="00F34B50">
        <w:rPr>
          <w:i/>
        </w:rPr>
        <w:t>i</w:t>
      </w:r>
      <w:r w:rsidRPr="0054666A">
        <w:rPr>
          <w:i/>
        </w:rPr>
        <w:t>ae</w:t>
      </w:r>
      <w:r>
        <w:t xml:space="preserve"> genes involved in nuclear transport of RNA and proteins. </w:t>
      </w:r>
      <w:r w:rsidRPr="001D15C1">
        <w:rPr>
          <w:b/>
          <w:bCs w:val="0"/>
          <w:rPrChange w:id="1144" w:author="Perica, Tina" w:date="2020-07-22T11:54:00Z">
            <w:rPr/>
          </w:rPrChange>
        </w:rPr>
        <w:t>c,</w:t>
      </w:r>
      <w:r>
        <w:t xml:space="preserve"> Gsp1 point mutants and </w:t>
      </w:r>
      <w:r w:rsidRPr="00CA3FA4">
        <w:rPr>
          <w:i/>
        </w:rPr>
        <w:t>S. cerevisiae</w:t>
      </w:r>
      <w:r>
        <w:t xml:space="preserve"> genes involved in transcription regulation or 5</w:t>
      </w:r>
      <w:r w:rsidR="00595E9E">
        <w:t>′</w:t>
      </w:r>
      <w:r>
        <w:t xml:space="preserve"> mRNA capping. </w:t>
      </w:r>
      <w:r w:rsidRPr="001D15C1">
        <w:rPr>
          <w:b/>
          <w:bCs w:val="0"/>
          <w:rPrChange w:id="1145" w:author="Perica, Tina" w:date="2020-07-22T11:54:00Z">
            <w:rPr/>
          </w:rPrChange>
        </w:rPr>
        <w:t>d,</w:t>
      </w:r>
      <w:r>
        <w:t xml:space="preserve"> Gsp1 point mutants and </w:t>
      </w:r>
      <w:r w:rsidRPr="00F97B7A">
        <w:rPr>
          <w:i/>
        </w:rPr>
        <w:t>S. cerevisiae</w:t>
      </w:r>
      <w:r>
        <w:t xml:space="preserve"> genes involved in the cytoplasm-to-vacuole targeting (CVT) pathway and cell polarity.</w:t>
      </w:r>
      <w:del w:id="1146" w:author="Perica, Tina" w:date="2020-07-10T14:00:00Z">
        <w:r w:rsidDel="00474666">
          <w:delText xml:space="preserve"> </w:delText>
        </w:r>
        <w:r w:rsidRPr="006601D0" w:rsidDel="00474666">
          <w:delText>e</w:delText>
        </w:r>
        <w:r w:rsidRPr="009E1FB7" w:rsidDel="00474666">
          <w:delText>,</w:delText>
        </w:r>
        <w:r w:rsidDel="00474666">
          <w:delText xml:space="preserve"> Gsp1 point mutants and </w:delText>
        </w:r>
        <w:r w:rsidRPr="00F97B7A" w:rsidDel="00474666">
          <w:rPr>
            <w:i/>
          </w:rPr>
          <w:delText>S. cerevisiae</w:delText>
        </w:r>
        <w:r w:rsidDel="00474666">
          <w:delText xml:space="preserve"> genes involved in histone modifications and chromatin.</w:delText>
        </w:r>
      </w:del>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742B5AFB"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ins w:id="1147" w:author="Perica, Tina" w:date="2020-08-17T12:38:00Z">
        <w:r w:rsidR="009B2612">
          <w:rPr>
            <w:color w:val="FF0000"/>
          </w:rPr>
          <w:t>Per residue</w:t>
        </w:r>
      </w:ins>
      <w:ins w:id="1148" w:author="Perica, Tina" w:date="2020-08-11T16:35:00Z">
        <w:r w:rsidR="007770D5">
          <w:rPr>
            <w:color w:val="FF0000"/>
          </w:rPr>
          <w:t xml:space="preserve"> relative accessible surface area (</w:t>
        </w:r>
        <w:proofErr w:type="spellStart"/>
        <w:r w:rsidR="007770D5">
          <w:rPr>
            <w:color w:val="FF0000"/>
          </w:rPr>
          <w:t>rASA</w:t>
        </w:r>
        <w:proofErr w:type="spellEnd"/>
        <w:r w:rsidR="007770D5">
          <w:rPr>
            <w:color w:val="FF0000"/>
          </w:rPr>
          <w:t xml:space="preserve">) </w:t>
        </w:r>
      </w:ins>
      <w:ins w:id="1149" w:author="Perica, Tina" w:date="2020-08-11T16:36:00Z">
        <w:r w:rsidR="007770D5">
          <w:rPr>
            <w:color w:val="FF0000"/>
          </w:rPr>
          <w:t>was calculated for a monomer (</w:t>
        </w:r>
        <w:proofErr w:type="spellStart"/>
        <w:r w:rsidR="007770D5" w:rsidRPr="008A2EDD">
          <w:rPr>
            <w:color w:val="FF0000"/>
          </w:rPr>
          <w:t>rASA</w:t>
        </w:r>
        <w:r w:rsidR="007770D5">
          <w:rPr>
            <w:color w:val="FF0000"/>
          </w:rPr>
          <w:t>monomer</w:t>
        </w:r>
        <w:proofErr w:type="spellEnd"/>
        <w:r w:rsidR="007770D5">
          <w:rPr>
            <w:color w:val="FF0000"/>
          </w:rPr>
          <w:t>) and for the complex</w:t>
        </w:r>
      </w:ins>
      <w:ins w:id="1150" w:author="Perica, Tina" w:date="2020-08-11T16:37:00Z">
        <w:r w:rsidR="004748E8">
          <w:rPr>
            <w:color w:val="FF0000"/>
          </w:rPr>
          <w:t xml:space="preserve"> (</w:t>
        </w:r>
        <w:proofErr w:type="spellStart"/>
        <w:r w:rsidR="004748E8" w:rsidRPr="008A2EDD">
          <w:rPr>
            <w:color w:val="FF0000"/>
          </w:rPr>
          <w:t>rASAcomplex</w:t>
        </w:r>
        <w:proofErr w:type="spellEnd"/>
        <w:r w:rsidR="004748E8">
          <w:rPr>
            <w:color w:val="FF0000"/>
          </w:rPr>
          <w:t>)</w:t>
        </w:r>
      </w:ins>
      <w:ins w:id="1151" w:author="Perica, Tina" w:date="2020-08-11T16:38:00Z">
        <w:r w:rsidR="004748E8">
          <w:rPr>
            <w:color w:val="FF0000"/>
          </w:rPr>
          <w:t xml:space="preserve"> </w:t>
        </w:r>
        <w:r w:rsidR="004748E8">
          <w:t xml:space="preserve">using the bio3d R </w:t>
        </w:r>
        <w:proofErr w:type="gramStart"/>
        <w:r w:rsidR="004748E8">
          <w:t>package{</w:t>
        </w:r>
        <w:proofErr w:type="gramEnd"/>
        <w:r w:rsidR="004748E8">
          <w:t>Grant, 2006, r01723}</w:t>
        </w:r>
      </w:ins>
      <w:ins w:id="1152" w:author="Perica, Tina" w:date="2020-08-11T16:36:00Z">
        <w:r w:rsidR="007770D5">
          <w:rPr>
            <w:color w:val="FF0000"/>
          </w:rPr>
          <w:t xml:space="preserve">. </w:t>
        </w:r>
      </w:ins>
      <w:ins w:id="1153" w:author="Perica, Tina" w:date="2020-08-11T16:37:00Z">
        <w:r w:rsidR="004748E8">
          <w:rPr>
            <w:color w:val="FF0000"/>
          </w:rPr>
          <w:t>T</w:t>
        </w:r>
      </w:ins>
      <w:del w:id="1154" w:author="Perica, Tina" w:date="2020-08-11T16:37:00Z">
        <w:r w:rsidR="008A2EDD" w:rsidRPr="008A2EDD" w:rsidDel="004748E8">
          <w:rPr>
            <w:color w:val="FF0000"/>
          </w:rPr>
          <w:delText>In brief, t</w:delText>
        </w:r>
      </w:del>
      <w:r w:rsidR="008A2EDD" w:rsidRPr="008A2EDD">
        <w:rPr>
          <w:color w:val="FF0000"/>
        </w:rPr>
        <w:t xml:space="preserve">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w:t>
      </w:r>
      <w:ins w:id="1155" w:author="Perica, Tina" w:date="2020-08-11T16:34:00Z">
        <w:r w:rsidR="007770D5">
          <w:rPr>
            <w:color w:val="FF0000"/>
          </w:rPr>
          <w:t xml:space="preserve"> </w:t>
        </w:r>
      </w:ins>
      <w:ins w:id="1156" w:author="Perica, Tina" w:date="2020-08-12T11:03:00Z">
        <w:r w:rsidR="008964D2">
          <w:rPr>
            <w:color w:val="FF0000"/>
          </w:rPr>
          <w:t xml:space="preserve">interface </w:t>
        </w:r>
      </w:ins>
      <w:ins w:id="1157" w:author="Perica, Tina" w:date="2020-08-11T16:34:00Z">
        <w:r w:rsidR="007770D5" w:rsidRPr="008A2EDD">
          <w:rPr>
            <w:color w:val="FF0000"/>
          </w:rPr>
          <w:t xml:space="preserve">CORE </w:t>
        </w:r>
        <w:r w:rsidR="007770D5">
          <w:rPr>
            <w:color w:val="FF0000"/>
          </w:rPr>
          <w:t>if</w:t>
        </w:r>
        <w:r w:rsidR="007770D5" w:rsidRPr="008A2EDD">
          <w:rPr>
            <w:color w:val="FF0000"/>
          </w:rPr>
          <w:t xml:space="preserve"> </w:t>
        </w:r>
        <w:r w:rsidR="007770D5" w:rsidRPr="008A2EDD">
          <w:rPr>
            <w:color w:val="FF0000"/>
            <w:lang w:val="el-GR"/>
          </w:rPr>
          <w:t>Δ</w:t>
        </w:r>
        <w:proofErr w:type="spellStart"/>
        <w:r w:rsidR="007770D5" w:rsidRPr="008A2EDD">
          <w:rPr>
            <w:color w:val="FF0000"/>
          </w:rPr>
          <w:t>rASA</w:t>
        </w:r>
        <w:proofErr w:type="spellEnd"/>
        <w:r w:rsidR="007770D5" w:rsidRPr="008A2EDD">
          <w:rPr>
            <w:color w:val="FF0000"/>
          </w:rPr>
          <w:t xml:space="preserve"> &gt; 0 </w:t>
        </w:r>
        <w:r w:rsidR="007770D5">
          <w:rPr>
            <w:color w:val="FF0000"/>
          </w:rPr>
          <w:t>and</w:t>
        </w:r>
        <w:r w:rsidR="007770D5" w:rsidRPr="008A2EDD">
          <w:rPr>
            <w:color w:val="FF0000"/>
          </w:rPr>
          <w:t xml:space="preserve"> </w:t>
        </w:r>
        <w:commentRangeStart w:id="1158"/>
        <w:proofErr w:type="spellStart"/>
        <w:r w:rsidR="007770D5" w:rsidRPr="008A2EDD">
          <w:rPr>
            <w:color w:val="FF0000"/>
          </w:rPr>
          <w:t>rASAm</w:t>
        </w:r>
        <w:commentRangeEnd w:id="1158"/>
        <w:r w:rsidR="007770D5">
          <w:rPr>
            <w:rStyle w:val="CommentReference"/>
          </w:rPr>
          <w:commentReference w:id="1158"/>
        </w:r>
        <w:r w:rsidR="007770D5">
          <w:rPr>
            <w:color w:val="FF0000"/>
          </w:rPr>
          <w:t>onomer</w:t>
        </w:r>
        <w:proofErr w:type="spellEnd"/>
        <w:r w:rsidR="007770D5" w:rsidRPr="008A2EDD">
          <w:rPr>
            <w:color w:val="FF0000"/>
          </w:rPr>
          <w:t xml:space="preserve"> &gt; 25% </w:t>
        </w:r>
        <w:r w:rsidR="007770D5">
          <w:rPr>
            <w:color w:val="FF0000"/>
          </w:rPr>
          <w:t>and</w:t>
        </w:r>
        <w:r w:rsidR="007770D5" w:rsidRPr="008A2EDD">
          <w:rPr>
            <w:color w:val="FF0000"/>
          </w:rPr>
          <w:t xml:space="preserve"> </w:t>
        </w:r>
        <w:proofErr w:type="spellStart"/>
        <w:r w:rsidR="007770D5" w:rsidRPr="008A2EDD">
          <w:rPr>
            <w:color w:val="FF0000"/>
          </w:rPr>
          <w:t>rASAcomplex</w:t>
        </w:r>
        <w:proofErr w:type="spellEnd"/>
        <w:r w:rsidR="007770D5" w:rsidRPr="008A2EDD">
          <w:rPr>
            <w:color w:val="FF0000"/>
          </w:rPr>
          <w:t xml:space="preserve"> &lt; 25%</w:t>
        </w:r>
        <w:r w:rsidR="007770D5">
          <w:rPr>
            <w:color w:val="FF0000"/>
          </w:rPr>
          <w:t>;</w:t>
        </w:r>
      </w:ins>
      <w:r w:rsidR="008A2EDD" w:rsidRPr="008A2EDD">
        <w:rPr>
          <w:color w:val="FF0000"/>
        </w:rPr>
        <w:t xml:space="preserve"> </w:t>
      </w:r>
      <w:commentRangeStart w:id="1159"/>
      <w:r w:rsidR="008A2EDD" w:rsidRPr="008A2EDD">
        <w:rPr>
          <w:color w:val="FF0000"/>
        </w:rPr>
        <w:t>SUPPORT</w:t>
      </w:r>
      <w:commentRangeEnd w:id="1159"/>
      <w:r w:rsidR="00F54102">
        <w:rPr>
          <w:rStyle w:val="CommentReference"/>
        </w:rPr>
        <w:commentReference w:id="1159"/>
      </w:r>
      <w:r w:rsidR="008A2EDD" w:rsidRPr="008A2EDD">
        <w:rPr>
          <w:color w:val="FF0000"/>
        </w:rPr>
        <w:t xml:space="preserve">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commentRangeStart w:id="1160"/>
      <w:proofErr w:type="spellStart"/>
      <w:r w:rsidR="008A2EDD" w:rsidRPr="008A2EDD">
        <w:rPr>
          <w:color w:val="FF0000"/>
        </w:rPr>
        <w:t>rASAmonomer</w:t>
      </w:r>
      <w:commentRangeEnd w:id="1160"/>
      <w:proofErr w:type="spellEnd"/>
      <w:r w:rsidR="00F54102">
        <w:rPr>
          <w:rStyle w:val="CommentReference"/>
        </w:rPr>
        <w:commentReference w:id="1160"/>
      </w:r>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del w:id="1161" w:author="Perica, Tina" w:date="2020-08-11T16:34:00Z">
        <w:r w:rsidR="00D6363D" w:rsidDel="007770D5">
          <w:rPr>
            <w:color w:val="FF0000"/>
          </w:rPr>
          <w:delText>;</w:delText>
        </w:r>
        <w:r w:rsidR="008A2EDD" w:rsidRPr="008A2EDD" w:rsidDel="007770D5">
          <w:rPr>
            <w:color w:val="FF0000"/>
          </w:rPr>
          <w:delText xml:space="preserve"> </w:delText>
        </w:r>
        <w:r w:rsidR="008A2EDD" w:rsidDel="007770D5">
          <w:rPr>
            <w:color w:val="FF0000"/>
          </w:rPr>
          <w:delText xml:space="preserve">and </w:delText>
        </w:r>
        <w:r w:rsidR="008A2EDD" w:rsidRPr="008A2EDD" w:rsidDel="007770D5">
          <w:rPr>
            <w:color w:val="FF0000"/>
          </w:rPr>
          <w:delText xml:space="preserve">CORE </w:delText>
        </w:r>
        <w:r w:rsidR="008A2EDD" w:rsidDel="007770D5">
          <w:rPr>
            <w:color w:val="FF0000"/>
          </w:rPr>
          <w:delText xml:space="preserve">residues </w:delText>
        </w:r>
        <w:r w:rsidR="00D6363D" w:rsidDel="007770D5">
          <w:rPr>
            <w:color w:val="FF0000"/>
          </w:rPr>
          <w:delText>if</w:delText>
        </w:r>
        <w:r w:rsidR="008A2EDD" w:rsidRPr="008A2EDD" w:rsidDel="007770D5">
          <w:rPr>
            <w:color w:val="FF0000"/>
          </w:rPr>
          <w:delText xml:space="preserve"> </w:delText>
        </w:r>
        <w:r w:rsidR="008A2EDD" w:rsidRPr="008A2EDD" w:rsidDel="007770D5">
          <w:rPr>
            <w:color w:val="FF0000"/>
            <w:lang w:val="el-GR"/>
          </w:rPr>
          <w:delText>Δ</w:delText>
        </w:r>
        <w:r w:rsidR="008A2EDD" w:rsidRPr="008A2EDD" w:rsidDel="007770D5">
          <w:rPr>
            <w:color w:val="FF0000"/>
          </w:rPr>
          <w:delText xml:space="preserve">rASA &gt; 0 </w:delText>
        </w:r>
        <w:r w:rsidR="00D6363D" w:rsidDel="007770D5">
          <w:rPr>
            <w:color w:val="FF0000"/>
          </w:rPr>
          <w:delText>and</w:delText>
        </w:r>
        <w:r w:rsidR="008A2EDD" w:rsidRPr="008A2EDD" w:rsidDel="007770D5">
          <w:rPr>
            <w:color w:val="FF0000"/>
          </w:rPr>
          <w:delText xml:space="preserve"> </w:delText>
        </w:r>
        <w:commentRangeStart w:id="1162"/>
        <w:r w:rsidR="008A2EDD" w:rsidRPr="008A2EDD" w:rsidDel="007770D5">
          <w:rPr>
            <w:color w:val="FF0000"/>
          </w:rPr>
          <w:delText>rASAm</w:delText>
        </w:r>
        <w:commentRangeEnd w:id="1162"/>
        <w:r w:rsidR="00F54102" w:rsidDel="007770D5">
          <w:rPr>
            <w:rStyle w:val="CommentReference"/>
          </w:rPr>
          <w:commentReference w:id="1162"/>
        </w:r>
        <w:r w:rsidR="008A2EDD" w:rsidRPr="008A2EDD" w:rsidDel="007770D5">
          <w:rPr>
            <w:color w:val="FF0000"/>
          </w:rPr>
          <w:delText xml:space="preserve"> &gt; 25% </w:delText>
        </w:r>
        <w:r w:rsidR="00D6363D" w:rsidDel="007770D5">
          <w:rPr>
            <w:color w:val="FF0000"/>
          </w:rPr>
          <w:delText>and</w:delText>
        </w:r>
        <w:r w:rsidR="008A2EDD" w:rsidRPr="008A2EDD" w:rsidDel="007770D5">
          <w:rPr>
            <w:color w:val="FF0000"/>
          </w:rPr>
          <w:delText xml:space="preserve"> rASAcomplex &lt; 25%</w:delText>
        </w:r>
      </w:del>
      <w:r w:rsidR="008A2EDD" w:rsidRPr="008A2EDD">
        <w:rPr>
          <w:color w:val="FF0000"/>
        </w:rPr>
        <w:t xml:space="preserve">. </w:t>
      </w:r>
      <w:del w:id="1163" w:author="Perica, Tina" w:date="2020-08-11T16:38:00Z">
        <w:r w:rsidR="008B750A" w:rsidDel="004748E8">
          <w:delText>Accessible surface area was calculated using the bio3d R package</w:delText>
        </w:r>
        <w:r w:rsidR="00186F9C" w:rsidDel="004748E8">
          <w:delText>{Grant, 2006, r01723}</w:delText>
        </w:r>
        <w:r w:rsidR="008B750A" w:rsidDel="004748E8">
          <w:delText xml:space="preserve">. </w:delText>
        </w:r>
      </w:del>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lastRenderedPageBreak/>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ins w:id="1164" w:author="Perica, Tina" w:date="2020-08-17T12:54:00Z">
        <w:r w:rsidR="00324241">
          <w:rPr>
            <w:b/>
          </w:rPr>
          <w:t>5</w:t>
        </w:r>
      </w:ins>
      <w:del w:id="1165" w:author="Perica, Tina" w:date="2020-08-17T12:54:00Z">
        <w:r w:rsidR="001646A9" w:rsidRPr="00282068" w:rsidDel="00324241">
          <w:rPr>
            <w:b/>
          </w:rPr>
          <w:delText>4</w:delText>
        </w:r>
      </w:del>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2E0029">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567452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Fig</w:t>
      </w:r>
      <w:ins w:id="1166" w:author="Perica, Tina" w:date="2020-08-17T12:54:00Z">
        <w:r w:rsidR="00085769">
          <w:rPr>
            <w:b/>
          </w:rPr>
          <w:t>.</w:t>
        </w:r>
      </w:ins>
      <w:del w:id="1167" w:author="Perica, Tina" w:date="2020-08-17T12:54:00Z">
        <w:r w:rsidRPr="00282068" w:rsidDel="00085769">
          <w:rPr>
            <w:b/>
          </w:rPr>
          <w:delText>ure</w:delText>
        </w:r>
      </w:del>
      <w:r w:rsidRPr="00282068">
        <w:rPr>
          <w:b/>
        </w:rPr>
        <w:t xml:space="preserve"> </w:t>
      </w:r>
      <w:ins w:id="1168" w:author="Perica, Tina" w:date="2020-08-17T12:54:00Z">
        <w:r w:rsidR="00382AA3">
          <w:rPr>
            <w:b/>
          </w:rPr>
          <w:t>6</w:t>
        </w:r>
      </w:ins>
      <w:del w:id="1169" w:author="Perica, Tina" w:date="2020-08-17T12:54:00Z">
        <w:r w:rsidR="001646A9" w:rsidRPr="00282068" w:rsidDel="00382AA3">
          <w:rPr>
            <w:b/>
          </w:rPr>
          <w:delText>5</w:delText>
        </w:r>
      </w:del>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4C0B61D9"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ins w:id="1170" w:author="Perica, Tina" w:date="2020-08-17T12:55:00Z">
        <w:r w:rsidR="009A0993">
          <w:rPr>
            <w:b/>
          </w:rPr>
          <w:t>7</w:t>
        </w:r>
      </w:ins>
      <w:del w:id="1171" w:author="Perica, Tina" w:date="2020-08-17T12:55:00Z">
        <w:r w:rsidR="001A3861" w:rsidRPr="00282068" w:rsidDel="009A0993">
          <w:rPr>
            <w:b/>
          </w:rPr>
          <w:delText>6</w:delText>
        </w:r>
      </w:del>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5DCB2638"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ins w:id="1172" w:author="Perica, Tina" w:date="2020-08-17T12:55:00Z">
        <w:r w:rsidR="00AF02B1">
          <w:rPr>
            <w:b/>
          </w:rPr>
          <w:t>2</w:t>
        </w:r>
      </w:ins>
      <w:del w:id="1173" w:author="Perica, Tina" w:date="2020-08-17T12:55:00Z">
        <w:r w:rsidR="007D3EF8" w:rsidRPr="00282068" w:rsidDel="00AF02B1">
          <w:rPr>
            <w:b/>
          </w:rPr>
          <w:delText>1</w:delText>
        </w:r>
      </w:del>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ins w:id="1174" w:author="Perica, Tina" w:date="2020-08-17T12:55:00Z">
        <w:r w:rsidR="00AF02B1">
          <w:rPr>
            <w:b/>
          </w:rPr>
          <w:t>2</w:t>
        </w:r>
      </w:ins>
      <w:del w:id="1175" w:author="Perica, Tina" w:date="2020-08-17T12:55:00Z">
        <w:r w:rsidR="007D3EF8" w:rsidRPr="00282068" w:rsidDel="00AF02B1">
          <w:rPr>
            <w:b/>
          </w:rPr>
          <w:delText>1</w:delText>
        </w:r>
      </w:del>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1176"/>
      <w:ins w:id="1177"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1176"/>
        <w:r w:rsidR="00C80AED">
          <w:rPr>
            <w:rStyle w:val="CommentReference"/>
          </w:rPr>
          <w:commentReference w:id="1176"/>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1178"/>
      <w:ins w:id="1179" w:author="Christopher Mathy" w:date="2020-05-14T10:33:00Z">
        <w:r w:rsidR="00C80AED">
          <w:t xml:space="preserve"> </w:t>
        </w:r>
        <w:commentRangeEnd w:id="1178"/>
        <w:r w:rsidR="00C80AED">
          <w:rPr>
            <w:rStyle w:val="CommentReference"/>
          </w:rPr>
          <w:commentReference w:id="1178"/>
        </w:r>
      </w:ins>
      <w:del w:id="1180"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778C87B6"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w:t>
      </w:r>
      <w:ins w:id="1181" w:author="Perica, Tina" w:date="2020-08-17T12:57:00Z">
        <w:r w:rsidR="00CD3BE1">
          <w:t>An e</w:t>
        </w:r>
      </w:ins>
      <w:del w:id="1182" w:author="Perica, Tina" w:date="2020-08-17T12:57:00Z">
        <w:r w:rsidR="00EC2B1A" w:rsidDel="00CD3BE1">
          <w:delText>E</w:delText>
        </w:r>
      </w:del>
      <w:r w:rsidR="00EC2B1A">
        <w:t xml:space="preserve">xample Western blots </w:t>
      </w:r>
      <w:del w:id="1183" w:author="Perica, Tina" w:date="2020-08-17T12:57:00Z">
        <w:r w:rsidR="00EC2B1A" w:rsidDel="00CD3BE1">
          <w:delText xml:space="preserve">are </w:delText>
        </w:r>
      </w:del>
      <w:ins w:id="1184" w:author="Perica, Tina" w:date="2020-08-17T12:57:00Z">
        <w:r w:rsidR="00CD3BE1">
          <w:t xml:space="preserve">is </w:t>
        </w:r>
      </w:ins>
      <w:r w:rsidR="00EC2B1A">
        <w:t xml:space="preserve">provided in </w:t>
      </w:r>
      <w:r w:rsidR="00EC2B1A" w:rsidRPr="00282068">
        <w:rPr>
          <w:b/>
        </w:rPr>
        <w:t xml:space="preserve">Supplementary </w:t>
      </w:r>
      <w:r w:rsidR="00FB6DBE" w:rsidRPr="00282068">
        <w:rPr>
          <w:b/>
        </w:rPr>
        <w:t>File 1 Fig.</w:t>
      </w:r>
      <w:r w:rsidR="00EC2B1A" w:rsidRPr="00282068">
        <w:rPr>
          <w:b/>
        </w:rPr>
        <w:t xml:space="preserve"> </w:t>
      </w:r>
      <w:ins w:id="1185" w:author="Perica, Tina" w:date="2020-08-17T12:57:00Z">
        <w:r w:rsidR="00CD3BE1">
          <w:rPr>
            <w:b/>
          </w:rPr>
          <w:t>8</w:t>
        </w:r>
      </w:ins>
      <w:del w:id="1186" w:author="Perica, Tina" w:date="2020-08-17T12:57:00Z">
        <w:r w:rsidR="00EC2B1A" w:rsidRPr="00282068" w:rsidDel="00CD3BE1">
          <w:rPr>
            <w:b/>
          </w:rPr>
          <w:delText>7</w:delText>
        </w:r>
      </w:del>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50DC5C45" w:rsidR="00EA1802" w:rsidRDefault="00F3043D" w:rsidP="00EA1802">
      <w:ins w:id="1187" w:author="Perica, Tina" w:date="2020-08-19T13:05:00Z">
        <w:r w:rsidRPr="00451A5B">
          <w:rPr>
            <w:iCs/>
            <w:color w:val="FF0000"/>
            <w:rPrChange w:id="1188" w:author="Perica, Tina" w:date="2020-08-19T13:08:00Z">
              <w:rPr>
                <w:i/>
              </w:rPr>
            </w:rPrChange>
          </w:rPr>
          <w:t>We</w:t>
        </w:r>
      </w:ins>
      <w:ins w:id="1189" w:author="Perica, Tina" w:date="2020-08-19T13:06:00Z">
        <w:r w:rsidRPr="00451A5B">
          <w:rPr>
            <w:iCs/>
            <w:color w:val="FF0000"/>
            <w:rPrChange w:id="1190" w:author="Perica, Tina" w:date="2020-08-19T13:08:00Z">
              <w:rPr>
                <w:iCs/>
              </w:rPr>
            </w:rPrChange>
          </w:rPr>
          <w:t xml:space="preserve"> observed that tagging the endogenous Gsp1 with either the amino-terminal or the carboxy-terminal FLAG tag affects the S. cerevisiae growth in culture. W</w:t>
        </w:r>
      </w:ins>
      <w:ins w:id="1191" w:author="Perica, Tina" w:date="2020-08-19T13:07:00Z">
        <w:r w:rsidRPr="00451A5B">
          <w:rPr>
            <w:iCs/>
            <w:color w:val="FF0000"/>
            <w:rPrChange w:id="1192" w:author="Perica, Tina" w:date="2020-08-19T13:08:00Z">
              <w:rPr>
                <w:iCs/>
              </w:rPr>
            </w:rPrChange>
          </w:rPr>
          <w:t>e therefore</w:t>
        </w:r>
      </w:ins>
      <w:ins w:id="1193" w:author="Perica, Tina" w:date="2020-08-19T13:05:00Z">
        <w:r w:rsidRPr="00451A5B">
          <w:rPr>
            <w:iCs/>
            <w:color w:val="FF0000"/>
            <w:rPrChange w:id="1194" w:author="Perica, Tina" w:date="2020-08-19T13:08:00Z">
              <w:rPr>
                <w:i/>
              </w:rPr>
            </w:rPrChange>
          </w:rPr>
          <w:t xml:space="preserve"> attempted to make each of the mutants </w:t>
        </w:r>
        <w:r w:rsidRPr="00451A5B">
          <w:rPr>
            <w:iCs/>
            <w:color w:val="FF0000"/>
            <w:rPrChange w:id="1195" w:author="Perica, Tina" w:date="2020-08-19T13:08:00Z">
              <w:rPr>
                <w:iCs/>
              </w:rPr>
            </w:rPrChange>
          </w:rPr>
          <w:t xml:space="preserve">intended for AP-MS experiments </w:t>
        </w:r>
        <w:r w:rsidRPr="00451A5B">
          <w:rPr>
            <w:iCs/>
            <w:color w:val="FF0000"/>
            <w:rPrChange w:id="1196" w:author="Perica, Tina" w:date="2020-08-19T13:08:00Z">
              <w:rPr>
                <w:i/>
              </w:rPr>
            </w:rPrChange>
          </w:rPr>
          <w:t>with</w:t>
        </w:r>
        <w:r w:rsidRPr="00451A5B">
          <w:rPr>
            <w:iCs/>
            <w:color w:val="FF0000"/>
            <w:rPrChange w:id="1197" w:author="Perica, Tina" w:date="2020-08-19T13:08:00Z">
              <w:rPr>
                <w:iCs/>
              </w:rPr>
            </w:rPrChange>
          </w:rPr>
          <w:t xml:space="preserve"> either</w:t>
        </w:r>
      </w:ins>
      <w:ins w:id="1198" w:author="Perica, Tina" w:date="2020-08-19T13:06:00Z">
        <w:r w:rsidRPr="00451A5B">
          <w:rPr>
            <w:iCs/>
            <w:color w:val="FF0000"/>
            <w:rPrChange w:id="1199" w:author="Perica, Tina" w:date="2020-08-19T13:08:00Z">
              <w:rPr>
                <w:iCs/>
              </w:rPr>
            </w:rPrChange>
          </w:rPr>
          <w:t xml:space="preserve"> tag</w:t>
        </w:r>
      </w:ins>
      <w:ins w:id="1200" w:author="Perica, Tina" w:date="2020-08-19T13:07:00Z">
        <w:r w:rsidRPr="00451A5B">
          <w:rPr>
            <w:iCs/>
            <w:color w:val="FF0000"/>
            <w:rPrChange w:id="1201" w:author="Perica, Tina" w:date="2020-08-19T13:08:00Z">
              <w:rPr>
                <w:iCs/>
              </w:rPr>
            </w:rPrChange>
          </w:rPr>
          <w:t xml:space="preserve">, </w:t>
        </w:r>
        <w:proofErr w:type="gramStart"/>
        <w:r w:rsidRPr="00451A5B">
          <w:rPr>
            <w:iCs/>
            <w:color w:val="FF0000"/>
            <w:rPrChange w:id="1202" w:author="Perica, Tina" w:date="2020-08-19T13:08:00Z">
              <w:rPr>
                <w:iCs/>
              </w:rPr>
            </w:rPrChange>
          </w:rPr>
          <w:t>and</w:t>
        </w:r>
        <w:proofErr w:type="gramEnd"/>
        <w:r w:rsidRPr="00451A5B">
          <w:rPr>
            <w:iCs/>
            <w:color w:val="FF0000"/>
            <w:rPrChange w:id="1203" w:author="Perica, Tina" w:date="2020-08-19T13:08:00Z">
              <w:rPr>
                <w:iCs/>
              </w:rPr>
            </w:rPrChange>
          </w:rPr>
          <w:t xml:space="preserve"> for the mutants where both tags were viable we obtained the AP-MS data for both</w:t>
        </w:r>
      </w:ins>
      <w:ins w:id="1204" w:author="Perica, Tina" w:date="2020-08-19T13:06:00Z">
        <w:r w:rsidRPr="00451A5B">
          <w:rPr>
            <w:iCs/>
            <w:color w:val="FF0000"/>
            <w:rPrChange w:id="1205" w:author="Perica, Tina" w:date="2020-08-19T13:08:00Z">
              <w:rPr>
                <w:iCs/>
              </w:rPr>
            </w:rPrChange>
          </w:rPr>
          <w:t>.</w:t>
        </w:r>
      </w:ins>
      <w:ins w:id="1206" w:author="Perica, Tina" w:date="2020-08-19T13:05:00Z">
        <w:r>
          <w:rPr>
            <w:i/>
          </w:rPr>
          <w:t xml:space="preserve"> </w:t>
        </w:r>
      </w:ins>
      <w:r w:rsidR="00EA1802" w:rsidRPr="004E579B">
        <w:rPr>
          <w:i/>
        </w:rPr>
        <w:t>S. cerevisiae</w:t>
      </w:r>
      <w:r w:rsidR="00EA1802">
        <w:t xml:space="preserve"> strains for AP-MS were grown in YAPD medium (120 </w:t>
      </w:r>
      <w:r w:rsidR="00EA1802">
        <w:lastRenderedPageBreak/>
        <w:t xml:space="preserve">mg adenine </w:t>
      </w:r>
      <w:proofErr w:type="spellStart"/>
      <w:r w:rsidR="00EA1802">
        <w:t>hemisulfate</w:t>
      </w:r>
      <w:proofErr w:type="spellEnd"/>
      <w:r w:rsidR="00EA1802">
        <w:t xml:space="preserve"> salt (CAT # A9126, SIGMA), 10 g </w:t>
      </w:r>
      <w:proofErr w:type="spellStart"/>
      <w:r w:rsidR="00EA1802">
        <w:t>Bacto</w:t>
      </w:r>
      <w:proofErr w:type="spellEnd"/>
      <w:r w:rsidR="00EA1802">
        <w:t xml:space="preserve"> yeast extract (CAT # BD 212720), 20 g </w:t>
      </w:r>
      <w:proofErr w:type="spellStart"/>
      <w:r w:rsidR="00EA1802">
        <w:t>Bacto</w:t>
      </w:r>
      <w:proofErr w:type="spellEnd"/>
      <w:r w:rsidR="00EA1802">
        <w:t xml:space="preserve"> peptone (CAT # BD 211820), 20 g dextrose (D-glucose D16-3 Fisher Chemicals) per 1 L of medium). Each strain was grown at 30ºC for 12 to 24 h to OD</w:t>
      </w:r>
      <w:r w:rsidR="00EA1802" w:rsidRPr="00D117D6">
        <w:rPr>
          <w:vertAlign w:val="subscript"/>
        </w:rPr>
        <w:t>600</w:t>
      </w:r>
      <w:r w:rsidR="00EA1802">
        <w:t xml:space="preserve"> of 1-1.5. The cells were harvested by centrifugation at 3000 RCF for 3 minutes and the pellet was washed in 50 ml of ice-cold ddH</w:t>
      </w:r>
      <w:r w:rsidR="00EA1802" w:rsidRPr="00D117D6">
        <w:rPr>
          <w:vertAlign w:val="subscript"/>
        </w:rPr>
        <w:t>2</w:t>
      </w:r>
      <w:r w:rsidR="00EA1802">
        <w:t xml:space="preserve">O, followed by a wash in 50 ml of 2x lysis buffer (200 mM HEPES pH 7.5, 200 mM </w:t>
      </w:r>
      <w:proofErr w:type="spellStart"/>
      <w:r w:rsidR="00EA1802">
        <w:t>KCl</w:t>
      </w:r>
      <w:proofErr w:type="spellEnd"/>
      <w:r w:rsidR="00EA1802">
        <w:t>, 2 mM MgCl</w:t>
      </w:r>
      <w:r w:rsidR="00EA1802" w:rsidRPr="00634E9B">
        <w:rPr>
          <w:vertAlign w:val="subscript"/>
        </w:rPr>
        <w:t>2</w:t>
      </w:r>
      <w:r w:rsidR="00EA1802">
        <w:t xml:space="preserve">, 30 </w:t>
      </w:r>
      <w:proofErr w:type="spellStart"/>
      <w:r w:rsidR="00EA1802">
        <w:t>μM</w:t>
      </w:r>
      <w:proofErr w:type="spellEnd"/>
      <w:r w:rsidR="00EA1802">
        <w:t xml:space="preserve"> GTP (Guanosine 5′-triphosphate sodium salt hydrate, CAT #G8877, Sigma-Aldrich), 1 mM </w:t>
      </w:r>
      <w:r w:rsidR="00EA1802" w:rsidRPr="00685266">
        <w:rPr>
          <w:lang w:val="en-GB"/>
        </w:rPr>
        <w:t>Dithiothreitol</w:t>
      </w:r>
      <w:r w:rsidR="00EA1802" w:rsidDel="00B743DA">
        <w:t xml:space="preserve"> </w:t>
      </w:r>
      <w:r w:rsidR="00EA1802">
        <w:t xml:space="preserve">(Promega V3151), 0.1% IGEPAL CA-630 (CAT # I8896, Sigma-Aldrich), and 10% glycerol). Each pellet of approximately 500 </w:t>
      </w:r>
      <w:proofErr w:type="spellStart"/>
      <w:r w:rsidR="00EA1802">
        <w:t>μl</w:t>
      </w:r>
      <w:proofErr w:type="spellEnd"/>
      <w:r w:rsidR="00EA1802">
        <w:t xml:space="preserve"> was then resuspended in 500 </w:t>
      </w:r>
      <w:proofErr w:type="spellStart"/>
      <w:r w:rsidR="00EA1802">
        <w:t>μl</w:t>
      </w:r>
      <w:proofErr w:type="spellEnd"/>
      <w:r w:rsidR="00EA1802">
        <w:t xml:space="preserve"> of 2X lysis buffer supplemented with protease inhibitors without EDTA (</w:t>
      </w:r>
      <w:proofErr w:type="spellStart"/>
      <w:r w:rsidR="00EA1802">
        <w:t>cOmplete</w:t>
      </w:r>
      <w:proofErr w:type="spellEnd"/>
      <w:r w:rsidR="00EA1802">
        <w:t xml:space="preserve">, Mini, EDTA-free Protease Inhibitor Cocktail, CAT # 11836170001, Roche) and dripped through a syringe into liquid nitrogen. The frozen </w:t>
      </w:r>
      <w:r w:rsidR="00EA1802" w:rsidRPr="004E579B">
        <w:rPr>
          <w:i/>
        </w:rPr>
        <w:t>S. cerevisiae</w:t>
      </w:r>
      <w:r w:rsidR="00EA1802">
        <w:t xml:space="preserve"> cell pellets were lysed in liquid nitrogen with a SPEX™ </w:t>
      </w:r>
      <w:proofErr w:type="spellStart"/>
      <w:r w:rsidR="00EA1802">
        <w:t>SamplePrep</w:t>
      </w:r>
      <w:proofErr w:type="spellEnd"/>
      <w:r w:rsidR="00EA1802">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BBFE3ED"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w:t>
      </w:r>
      <w:r>
        <w:rPr>
          <w:shd w:val="clear" w:color="auto" w:fill="FFFFFF"/>
        </w:rPr>
        <w:lastRenderedPageBreak/>
        <w:t xml:space="preserve">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ins w:id="1207" w:author="Perica, Tina" w:date="2020-08-17T12:58:00Z">
        <w:r w:rsidR="00767B22">
          <w:rPr>
            <w:b/>
            <w:shd w:val="clear" w:color="auto" w:fill="FFFFFF"/>
          </w:rPr>
          <w:t>9</w:t>
        </w:r>
      </w:ins>
      <w:del w:id="1208" w:author="Perica, Tina" w:date="2020-08-17T12:58:00Z">
        <w:r w:rsidR="0023245E" w:rsidRPr="00282068" w:rsidDel="00767B22">
          <w:rPr>
            <w:b/>
            <w:shd w:val="clear" w:color="auto" w:fill="FFFFFF"/>
          </w:rPr>
          <w:delText>8</w:delText>
        </w:r>
      </w:del>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5B604749"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w:t>
      </w:r>
      <w:r>
        <w:lastRenderedPageBreak/>
        <w:t xml:space="preserve">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ins w:id="1209" w:author="Perica, Tina" w:date="2020-08-17T12:58:00Z">
        <w:r w:rsidR="00E856F2">
          <w:rPr>
            <w:b/>
          </w:rPr>
          <w:t>10</w:t>
        </w:r>
      </w:ins>
      <w:del w:id="1210" w:author="Perica, Tina" w:date="2020-08-17T12:58:00Z">
        <w:r w:rsidR="00E7415D" w:rsidRPr="00282068" w:rsidDel="00E856F2">
          <w:rPr>
            <w:b/>
          </w:rPr>
          <w:delText>9</w:delText>
        </w:r>
      </w:del>
      <w:r w:rsidR="00E7415D" w:rsidRPr="00282068">
        <w:rPr>
          <w:b/>
        </w:rPr>
        <w:t xml:space="preserve">, </w:t>
      </w:r>
      <w:r w:rsidR="00755F65" w:rsidRPr="00282068">
        <w:rPr>
          <w:b/>
        </w:rPr>
        <w:t>1</w:t>
      </w:r>
      <w:ins w:id="1211" w:author="Perica, Tina" w:date="2020-08-17T12:58:00Z">
        <w:r w:rsidR="00E856F2">
          <w:rPr>
            <w:b/>
          </w:rPr>
          <w:t>1</w:t>
        </w:r>
      </w:ins>
      <w:del w:id="1212" w:author="Perica, Tina" w:date="2020-08-17T12:58:00Z">
        <w:r w:rsidR="00755F65" w:rsidRPr="00282068" w:rsidDel="00E856F2">
          <w:rPr>
            <w:b/>
          </w:rPr>
          <w:delText>0</w:delText>
        </w:r>
      </w:del>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lastRenderedPageBreak/>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r w:rsidR="00513973" w:rsidRPr="00634E9B">
        <w:rPr>
          <w:vertAlign w:val="subscript"/>
        </w:rPr>
        <w:t>2</w:t>
      </w:r>
      <w:r w:rsidR="00513973">
        <w:t>.</w:t>
      </w:r>
      <w:del w:id="1213" w:author="Perica, Tina" w:date="2020-08-17T12:41:00Z">
        <w:r w:rsidR="00513973" w:rsidDel="007815F7">
          <w:delText>.</w:delText>
        </w:r>
      </w:del>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336A6EBF"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w:t>
      </w:r>
      <w:r>
        <w:lastRenderedPageBreak/>
        <w:t xml:space="preserve">described above. </w:t>
      </w:r>
      <w:r w:rsidRPr="002C28FC">
        <w:rPr>
          <w:i/>
        </w:rPr>
        <w:t>S. pombe</w:t>
      </w:r>
      <w:r>
        <w:t xml:space="preserve"> and </w:t>
      </w:r>
      <w:r w:rsidRPr="002C28FC">
        <w:rPr>
          <w:i/>
        </w:rPr>
        <w:t>S. cerevisiae</w:t>
      </w:r>
      <w:r>
        <w:t xml:space="preserve"> Rna1 proteins have an overall </w:t>
      </w:r>
      <w:ins w:id="1214" w:author="Perica, Tina" w:date="2020-08-17T13:19:00Z">
        <w:r w:rsidR="000E39D6">
          <w:t>39</w:t>
        </w:r>
      </w:ins>
      <w:del w:id="1215" w:author="Perica, Tina" w:date="2020-08-17T13:19:00Z">
        <w:r w:rsidDel="000E39D6">
          <w:delText>43</w:delText>
        </w:r>
      </w:del>
      <w:r w:rsidRPr="002C28FC">
        <w:t>%</w:t>
      </w:r>
      <w:r>
        <w:t xml:space="preserve"> sequence identity and </w:t>
      </w:r>
      <w:ins w:id="1216" w:author="Perica, Tina" w:date="2020-08-17T13:19:00Z">
        <w:r w:rsidR="000E39D6">
          <w:t>5</w:t>
        </w:r>
      </w:ins>
      <w:del w:id="1217" w:author="Perica, Tina" w:date="2020-08-17T13:19:00Z">
        <w:r w:rsidDel="000E39D6">
          <w:delText>7</w:delText>
        </w:r>
      </w:del>
      <w:ins w:id="1218" w:author="Perica, Tina" w:date="2020-08-17T13:19:00Z">
        <w:r w:rsidR="000E39D6">
          <w:t>3</w:t>
        </w:r>
      </w:ins>
      <w:del w:id="1219" w:author="Perica, Tina" w:date="2020-08-17T13:19:00Z">
        <w:r w:rsidDel="000E39D6">
          <w:delText>2</w:delText>
        </w:r>
      </w:del>
      <w:r w:rsidRPr="002C28FC">
        <w:t>%</w:t>
      </w:r>
      <w:r>
        <w:t xml:space="preserve"> sequence </w:t>
      </w:r>
      <w:r w:rsidRPr="002C28FC">
        <w:t>similar</w:t>
      </w:r>
      <w:r>
        <w:t>ity</w:t>
      </w:r>
      <w:ins w:id="1220" w:author="Perica, Tina" w:date="2020-08-17T12:47:00Z">
        <w:r w:rsidR="00A912D4">
          <w:t>, with all but one interface core resi</w:t>
        </w:r>
      </w:ins>
      <w:ins w:id="1221" w:author="Perica, Tina" w:date="2020-08-17T12:48:00Z">
        <w:r w:rsidR="00A912D4">
          <w:t xml:space="preserve">dues being identical in sequence between </w:t>
        </w:r>
        <w:r w:rsidR="00A912D4" w:rsidRPr="00A912D4">
          <w:rPr>
            <w:i/>
            <w:iCs/>
            <w:rPrChange w:id="1222" w:author="Perica, Tina" w:date="2020-08-17T12:48:00Z">
              <w:rPr/>
            </w:rPrChange>
          </w:rPr>
          <w:t>S. cerevisiae</w:t>
        </w:r>
        <w:r w:rsidR="00A912D4">
          <w:t xml:space="preserve"> and </w:t>
        </w:r>
        <w:r w:rsidR="00A912D4" w:rsidRPr="00A912D4">
          <w:rPr>
            <w:i/>
            <w:iCs/>
            <w:rPrChange w:id="1223" w:author="Perica, Tina" w:date="2020-08-17T12:48:00Z">
              <w:rPr/>
            </w:rPrChange>
          </w:rPr>
          <w:t>S. pombe</w:t>
        </w:r>
        <w:r w:rsidR="00A912D4">
          <w:t xml:space="preserve"> homologues</w:t>
        </w:r>
        <w:r w:rsidR="00D35A0D">
          <w:t xml:space="preserve"> (</w:t>
        </w:r>
        <w:r w:rsidR="00D35A0D" w:rsidRPr="00804632">
          <w:rPr>
            <w:b/>
            <w:bCs/>
            <w:rPrChange w:id="1224" w:author="Perica, Tina" w:date="2020-08-17T12:58:00Z">
              <w:rPr/>
            </w:rPrChange>
          </w:rPr>
          <w:t>Supplementary File 1</w:t>
        </w:r>
      </w:ins>
      <w:ins w:id="1225" w:author="Perica, Tina" w:date="2020-08-17T12:49:00Z">
        <w:r w:rsidR="00D35A0D" w:rsidRPr="00804632">
          <w:rPr>
            <w:b/>
            <w:bCs/>
            <w:rPrChange w:id="1226" w:author="Perica, Tina" w:date="2020-08-17T12:58:00Z">
              <w:rPr/>
            </w:rPrChange>
          </w:rPr>
          <w:t xml:space="preserve"> Fig</w:t>
        </w:r>
      </w:ins>
      <w:ins w:id="1227" w:author="Perica, Tina" w:date="2020-08-17T12:58:00Z">
        <w:r w:rsidR="00804632" w:rsidRPr="00804632">
          <w:rPr>
            <w:b/>
            <w:bCs/>
            <w:rPrChange w:id="1228" w:author="Perica, Tina" w:date="2020-08-17T12:58:00Z">
              <w:rPr/>
            </w:rPrChange>
          </w:rPr>
          <w:t>.</w:t>
        </w:r>
      </w:ins>
      <w:ins w:id="1229" w:author="Perica, Tina" w:date="2020-08-17T12:49:00Z">
        <w:r w:rsidR="00D35A0D" w:rsidRPr="00804632">
          <w:rPr>
            <w:b/>
            <w:bCs/>
            <w:rPrChange w:id="1230" w:author="Perica, Tina" w:date="2020-08-17T12:58:00Z">
              <w:rPr/>
            </w:rPrChange>
          </w:rPr>
          <w:t xml:space="preserve"> 1</w:t>
        </w:r>
      </w:ins>
      <w:ins w:id="1231" w:author="Perica, Tina" w:date="2020-08-17T12:52:00Z">
        <w:r w:rsidR="00324241" w:rsidRPr="00804632">
          <w:rPr>
            <w:b/>
            <w:bCs/>
            <w:rPrChange w:id="1232" w:author="Perica, Tina" w:date="2020-08-17T12:58:00Z">
              <w:rPr/>
            </w:rPrChange>
          </w:rPr>
          <w:t>2</w:t>
        </w:r>
      </w:ins>
      <w:ins w:id="1233" w:author="Perica, Tina" w:date="2020-08-17T12:48:00Z">
        <w:r w:rsidR="00D35A0D">
          <w:t>)</w:t>
        </w:r>
      </w:ins>
      <w:r>
        <w:t xml:space="preserve">. The X-ray crystal structure of Ran GTPase and its GAP used in our analyses is a co-complex structure of the </w:t>
      </w:r>
      <w:r w:rsidRPr="00F31F26">
        <w:rPr>
          <w:i/>
        </w:rPr>
        <w:t>S. pombe</w:t>
      </w:r>
      <w:r>
        <w:t xml:space="preserve"> homolog of Rna1 (PDB: 15kd), human RAN, and human 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ins w:id="1234" w:author="Perica, Tina" w:date="2020-08-17T13:40:00Z">
        <w:r w:rsidR="00165CBF">
          <w:t xml:space="preserve"> Although the relationships between the mutants based on the GAP</w:t>
        </w:r>
      </w:ins>
      <w:ins w:id="1235" w:author="Perica, Tina" w:date="2020-08-17T13:41:00Z">
        <w:r w:rsidR="00165CBF">
          <w:t>-</w:t>
        </w:r>
      </w:ins>
      <w:ins w:id="1236" w:author="Perica, Tina" w:date="2020-08-17T13:40:00Z">
        <w:r w:rsidR="00165CBF">
          <w:t>mediated GTP hyd</w:t>
        </w:r>
      </w:ins>
      <w:ins w:id="1237" w:author="Perica, Tina" w:date="2020-08-17T13:41:00Z">
        <w:r w:rsidR="00165CBF">
          <w:t xml:space="preserve">rolysis could be different for </w:t>
        </w:r>
        <w:r w:rsidR="00165CBF" w:rsidRPr="00165CBF">
          <w:rPr>
            <w:i/>
            <w:iCs/>
            <w:rPrChange w:id="1238" w:author="Perica, Tina" w:date="2020-08-17T13:41:00Z">
              <w:rPr/>
            </w:rPrChange>
          </w:rPr>
          <w:t>S. cerevisiae</w:t>
        </w:r>
        <w:r w:rsidR="00165CBF">
          <w:rPr>
            <w:i/>
            <w:iCs/>
          </w:rPr>
          <w:t xml:space="preserve"> </w:t>
        </w:r>
        <w:r w:rsidR="00165CBF" w:rsidRPr="00165CBF">
          <w:rPr>
            <w:rPrChange w:id="1239" w:author="Perica, Tina" w:date="2020-08-17T13:41:00Z">
              <w:rPr>
                <w:i/>
                <w:iCs/>
              </w:rPr>
            </w:rPrChange>
          </w:rPr>
          <w:t xml:space="preserve">we </w:t>
        </w:r>
        <w:r w:rsidR="00165CBF">
          <w:t>believe it is</w:t>
        </w:r>
        <w:r w:rsidR="00165CBF" w:rsidRPr="00165CBF">
          <w:rPr>
            <w:rPrChange w:id="1240" w:author="Perica, Tina" w:date="2020-08-17T13:41:00Z">
              <w:rPr>
                <w:i/>
                <w:iCs/>
              </w:rPr>
            </w:rPrChange>
          </w:rPr>
          <w:t xml:space="preserve"> unlikely </w:t>
        </w:r>
        <w:r w:rsidR="00165CBF">
          <w:t>that the differences would be substantial enough to alter our conclusions</w:t>
        </w:r>
      </w:ins>
      <w:ins w:id="1241" w:author="Perica, Tina" w:date="2020-08-17T13:42:00Z">
        <w:r w:rsidR="00165CBF">
          <w:t xml:space="preserve"> (see </w:t>
        </w:r>
        <w:r w:rsidR="00165CBF" w:rsidRPr="00373577">
          <w:rPr>
            <w:b/>
            <w:bCs/>
            <w:rPrChange w:id="1242" w:author="Perica, Tina" w:date="2020-08-17T13:42:00Z">
              <w:rPr/>
            </w:rPrChange>
          </w:rPr>
          <w:t>Supplementary File 1 Supplementary Discussion</w:t>
        </w:r>
        <w:r w:rsidR="00165CBF">
          <w:t xml:space="preserve"> for more detail)</w:t>
        </w:r>
      </w:ins>
      <w:ins w:id="1243" w:author="Perica, Tina" w:date="2020-08-17T13:41:00Z">
        <w:r w:rsidR="00165CBF">
          <w:t>.</w:t>
        </w:r>
        <w:r w:rsidR="00165CBF">
          <w:rPr>
            <w:i/>
            <w:iCs/>
          </w:rPr>
          <w:t xml:space="preserve"> </w:t>
        </w:r>
      </w:ins>
    </w:p>
    <w:p w14:paraId="05DCF4FD" w14:textId="77777777" w:rsidR="00EA1802" w:rsidRDefault="00EA1802" w:rsidP="00EA1802">
      <w:pPr>
        <w:pStyle w:val="Heading4"/>
        <w:spacing w:before="120" w:line="312" w:lineRule="auto"/>
      </w:pPr>
      <w:r>
        <w:t>Circular dichroism (CD) spectroscopy of protein thermostability</w:t>
      </w:r>
    </w:p>
    <w:p w14:paraId="43F9A0D4" w14:textId="4AEFFF07"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w:t>
      </w:r>
      <w:ins w:id="1244" w:author="Perica, Tina" w:date="2020-08-17T14:47:00Z">
        <w:r w:rsidR="00356259">
          <w:rPr>
            <w:b/>
          </w:rPr>
          <w:t>2</w:t>
        </w:r>
      </w:ins>
      <w:del w:id="1245" w:author="Perica, Tina" w:date="2020-08-17T14:47:00Z">
        <w:r w:rsidR="0049237F" w:rsidRPr="00282068" w:rsidDel="00356259">
          <w:rPr>
            <w:b/>
          </w:rPr>
          <w:delText>1</w:delText>
        </w:r>
      </w:del>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w:t>
      </w:r>
      <w:r>
        <w:lastRenderedPageBreak/>
        <w:t xml:space="preserve">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t xml:space="preserve">Reverse phase high </w:t>
      </w:r>
      <w:r w:rsidR="00784DE2">
        <w:t>performance</w:t>
      </w:r>
      <w:r>
        <w:t xml:space="preserve"> liquid chromatography (HPLC) </w:t>
      </w:r>
    </w:p>
    <w:p w14:paraId="1F324699" w14:textId="01BD806E"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w:t>
      </w:r>
      <w:proofErr w:type="gramStart"/>
      <w:r>
        <w:t>column, and</w:t>
      </w:r>
      <w:proofErr w:type="gramEnd"/>
      <w:r>
        <w:t xml:space="preserve"> was run </w:t>
      </w:r>
      <w:proofErr w:type="spellStart"/>
      <w:r>
        <w:t>isocratically</w:t>
      </w:r>
      <w:proofErr w:type="spellEnd"/>
      <w:r>
        <w:t xml:space="preserve">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w:t>
      </w:r>
      <w:ins w:id="1246" w:author="Perica, Tina" w:date="2020-08-17T14:48:00Z">
        <w:r w:rsidR="00565630">
          <w:rPr>
            <w:b/>
          </w:rPr>
          <w:t>3</w:t>
        </w:r>
      </w:ins>
      <w:del w:id="1247" w:author="Perica, Tina" w:date="2020-08-17T14:48:00Z">
        <w:r w:rsidRPr="00282068" w:rsidDel="00565630">
          <w:rPr>
            <w:b/>
          </w:rPr>
          <w:delText>2</w:delText>
        </w:r>
      </w:del>
      <w:r w:rsidRPr="00E700DE">
        <w:t>.</w:t>
      </w:r>
    </w:p>
    <w:p w14:paraId="3BA01F15" w14:textId="77777777" w:rsidR="00EA1802" w:rsidRDefault="00EA1802" w:rsidP="00EA1802">
      <w:pPr>
        <w:pStyle w:val="Heading4"/>
        <w:spacing w:before="120" w:line="312" w:lineRule="auto"/>
      </w:pPr>
      <w:r>
        <w:lastRenderedPageBreak/>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0FFA42DB" w14:textId="68B75EDE" w:rsidR="00E648D5" w:rsidRPr="003D55FB" w:rsidRDefault="00EA1802" w:rsidP="00EA1802">
      <w:pPr>
        <w:rPr>
          <w:ins w:id="1248" w:author="Perica, Tina" w:date="2020-08-18T13:16:00Z"/>
          <w:color w:val="365F91" w:themeColor="accent1" w:themeShade="BF"/>
          <w:szCs w:val="22"/>
          <w:rPrChange w:id="1249" w:author="Perica, Tina" w:date="2020-08-18T13:39:00Z">
            <w:rPr>
              <w:ins w:id="1250" w:author="Perica, Tina" w:date="2020-08-18T13:16:00Z"/>
            </w:rPr>
          </w:rPrChange>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w:t>
      </w:r>
      <w:r>
        <w:lastRenderedPageBreak/>
        <w:t>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w:t>
      </w:r>
      <w:del w:id="1251" w:author="Perica, Tina" w:date="2020-08-18T11:59:00Z">
        <w:r w:rsidDel="00BD3696">
          <w:delText xml:space="preserve">using </w:delText>
        </w:r>
      </w:del>
      <w:ins w:id="1252" w:author="Perica, Tina" w:date="2020-08-18T11:59:00Z">
        <w:r w:rsidR="00BD3696">
          <w:t xml:space="preserve">on </w:t>
        </w:r>
      </w:ins>
      <w:r>
        <w:t xml:space="preserve">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using only the data in the linear range</w:t>
      </w:r>
      <w:ins w:id="1253"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w:t>
      </w:r>
      <w:ins w:id="1254" w:author="Perica, Tina" w:date="2020-08-18T12:42:00Z">
        <w:r w:rsidR="00D41291">
          <w:t>5</w:t>
        </w:r>
      </w:ins>
      <w:del w:id="1255" w:author="Perica, Tina" w:date="2020-08-18T12:42:00Z">
        <w:r w:rsidDel="00D41291">
          <w:delText>7</w:delText>
        </w:r>
      </w:del>
      <w:r>
        <w:t xml:space="preserve"> </w:t>
      </w:r>
      <w:proofErr w:type="spellStart"/>
      <w:r>
        <w:t>nM</w:t>
      </w:r>
      <w:proofErr w:type="spellEnd"/>
      <w:r>
        <w:t xml:space="preserve"> </w:t>
      </w:r>
      <w:proofErr w:type="gramStart"/>
      <w:r>
        <w:t>were</w:t>
      </w:r>
      <w:proofErr w:type="gramEnd"/>
      <w:r>
        <w:t xml:space="preserv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ins w:id="1256" w:author="Perica, Tina" w:date="2020-08-18T12:42:00Z">
        <w:r w:rsidR="00AB4365">
          <w:t>As the estimated K</w:t>
        </w:r>
        <w:r w:rsidR="00AB4365" w:rsidRPr="000450EE">
          <w:rPr>
            <w:vertAlign w:val="subscript"/>
            <w:rPrChange w:id="1257" w:author="Perica, Tina" w:date="2020-08-18T12:43:00Z">
              <w:rPr/>
            </w:rPrChange>
          </w:rPr>
          <w:t>m</w:t>
        </w:r>
        <w:r w:rsidR="00AB4365">
          <w:t xml:space="preserve"> for the GAP-mediated hydrolysis for many of the Gsp1 variants was in the 0.1-0.4 </w:t>
        </w:r>
      </w:ins>
      <w:ins w:id="1258" w:author="Perica, Tina" w:date="2020-08-18T12:43:00Z">
        <w:r w:rsidR="00B32CA8">
          <w:rPr>
            <w:lang w:val="el-GR"/>
          </w:rPr>
          <w:t>μ</w:t>
        </w:r>
        <w:r w:rsidR="00B32CA8">
          <w:t>M range,</w:t>
        </w:r>
        <w:r w:rsidR="000450EE" w:rsidRPr="000450EE">
          <w:rPr>
            <w:lang w:val="en-GB"/>
            <w:rPrChange w:id="1259" w:author="Perica, Tina" w:date="2020-08-18T12:43:00Z">
              <w:rPr>
                <w:lang w:val="el-GR"/>
              </w:rPr>
            </w:rPrChange>
          </w:rPr>
          <w:t xml:space="preserve"> </w:t>
        </w:r>
      </w:ins>
      <w:ins w:id="1260" w:author="Perica, Tina" w:date="2020-08-18T12:49:00Z">
        <w:r w:rsidR="003F61D6">
          <w:t>we sought to estimate the kinetic parameters (</w:t>
        </w:r>
        <w:proofErr w:type="spellStart"/>
        <w:r w:rsidR="003F61D6">
          <w:t>k</w:t>
        </w:r>
      </w:ins>
      <w:ins w:id="1261" w:author="Perica, Tina" w:date="2020-08-18T12:50:00Z">
        <w:r w:rsidR="003F61D6" w:rsidRPr="003F61D6">
          <w:rPr>
            <w:vertAlign w:val="subscript"/>
            <w:rPrChange w:id="1262" w:author="Perica, Tina" w:date="2020-08-18T12:50:00Z">
              <w:rPr/>
            </w:rPrChange>
          </w:rPr>
          <w:t>cat</w:t>
        </w:r>
        <w:proofErr w:type="spellEnd"/>
        <w:r w:rsidR="003F61D6">
          <w:t xml:space="preserve"> and K</w:t>
        </w:r>
        <w:r w:rsidR="003F61D6" w:rsidRPr="003F61D6">
          <w:rPr>
            <w:vertAlign w:val="subscript"/>
            <w:rPrChange w:id="1263" w:author="Perica, Tina" w:date="2020-08-18T12:50:00Z">
              <w:rPr/>
            </w:rPrChange>
          </w:rPr>
          <w:t>m</w:t>
        </w:r>
      </w:ins>
      <w:ins w:id="1264" w:author="Perica, Tina" w:date="2020-08-18T12:49:00Z">
        <w:r w:rsidR="003F61D6">
          <w:t>)</w:t>
        </w:r>
      </w:ins>
      <w:ins w:id="1265" w:author="Perica, Tina" w:date="2020-08-18T12:50:00Z">
        <w:r w:rsidR="003F61D6">
          <w:t xml:space="preserve"> by directly </w:t>
        </w:r>
        <w:proofErr w:type="spellStart"/>
        <w:r w:rsidR="003F61D6">
          <w:t>analysing</w:t>
        </w:r>
        <w:proofErr w:type="spellEnd"/>
        <w:r w:rsidR="003F61D6">
          <w:t xml:space="preserve"> the full reaction progress curve with an analytical </w:t>
        </w:r>
        <w:r w:rsidR="006D1B31">
          <w:t>solution of the integrated Michaelis-Menten</w:t>
        </w:r>
      </w:ins>
      <w:ins w:id="1266" w:author="Perica, Tina" w:date="2020-08-18T12:49:00Z">
        <w:r w:rsidR="003F61D6">
          <w:t xml:space="preserve"> equation</w:t>
        </w:r>
      </w:ins>
      <w:ins w:id="1267" w:author="Perica, Tina" w:date="2020-08-18T12:51:00Z">
        <w:r w:rsidR="006D1B31">
          <w:t>.</w:t>
        </w:r>
      </w:ins>
      <w:ins w:id="1268" w:author="Perica, Tina" w:date="2020-08-18T12:49:00Z">
        <w:r w:rsidR="003F61D6">
          <w:t xml:space="preserve"> </w:t>
        </w:r>
      </w:ins>
      <w:ins w:id="1269" w:author="Perica, Tina" w:date="2020-08-18T13:16:00Z">
        <w:r w:rsidR="00E648D5" w:rsidRPr="00EA1015">
          <w:rPr>
            <w:color w:val="365F91" w:themeColor="accent1" w:themeShade="BF"/>
            <w:szCs w:val="22"/>
          </w:rPr>
          <w:t xml:space="preserve">Others (e.g. </w:t>
        </w:r>
        <w:proofErr w:type="spellStart"/>
        <w:r w:rsidR="00E648D5" w:rsidRPr="00EA1015">
          <w:rPr>
            <w:color w:val="365F91" w:themeColor="accent1" w:themeShade="BF"/>
            <w:szCs w:val="22"/>
          </w:rPr>
          <w:t>Goudar</w:t>
        </w:r>
        <w:proofErr w:type="spellEnd"/>
        <w:r w:rsidR="00E648D5" w:rsidRPr="00EA1015">
          <w:rPr>
            <w:color w:val="365F91" w:themeColor="accent1" w:themeShade="BF"/>
            <w:szCs w:val="22"/>
          </w:rPr>
          <w:t xml:space="preserve"> </w:t>
        </w:r>
        <w:r w:rsidR="00E648D5" w:rsidRPr="0096034A">
          <w:rPr>
            <w:i/>
            <w:iCs/>
            <w:color w:val="365F91" w:themeColor="accent1" w:themeShade="BF"/>
            <w:szCs w:val="22"/>
            <w:rPrChange w:id="1270" w:author="Perica, Tina" w:date="2020-08-18T13:17:00Z">
              <w:rPr>
                <w:color w:val="365F91" w:themeColor="accent1" w:themeShade="BF"/>
                <w:szCs w:val="22"/>
              </w:rPr>
            </w:rPrChange>
          </w:rPr>
          <w:t>et al</w:t>
        </w:r>
        <w:r w:rsidR="0096034A" w:rsidRPr="0096034A">
          <w:rPr>
            <w:color w:val="365F91" w:themeColor="accent1" w:themeShade="BF"/>
            <w:szCs w:val="22"/>
          </w:rPr>
          <w:t>{</w:t>
        </w:r>
        <w:proofErr w:type="spellStart"/>
        <w:r w:rsidR="0096034A" w:rsidRPr="0096034A">
          <w:rPr>
            <w:color w:val="365F91" w:themeColor="accent1" w:themeShade="BF"/>
            <w:szCs w:val="22"/>
          </w:rPr>
          <w:t>Goudar</w:t>
        </w:r>
        <w:proofErr w:type="spellEnd"/>
        <w:r w:rsidR="0096034A" w:rsidRPr="0096034A">
          <w:rPr>
            <w:color w:val="365F91" w:themeColor="accent1" w:themeShade="BF"/>
            <w:szCs w:val="22"/>
          </w:rPr>
          <w:t>, 1999, r04995}</w:t>
        </w:r>
        <w:r w:rsidR="00E648D5" w:rsidRPr="00EA1015">
          <w:rPr>
            <w:color w:val="365F91" w:themeColor="accent1" w:themeShade="BF"/>
            <w:szCs w:val="22"/>
          </w:rPr>
          <w:t xml:space="preserve">) have shown that both </w:t>
        </w:r>
        <w:proofErr w:type="spellStart"/>
        <w:r w:rsidR="00E648D5" w:rsidRPr="00EA1015">
          <w:rPr>
            <w:bCs/>
            <w:color w:val="365F91" w:themeColor="accent1" w:themeShade="BF"/>
            <w:szCs w:val="22"/>
          </w:rPr>
          <w:t>k</w:t>
        </w:r>
        <w:r w:rsidR="00E648D5" w:rsidRPr="00EA1015">
          <w:rPr>
            <w:bCs/>
            <w:color w:val="365F91" w:themeColor="accent1" w:themeShade="BF"/>
            <w:szCs w:val="22"/>
            <w:vertAlign w:val="subscript"/>
          </w:rPr>
          <w:t>cat</w:t>
        </w:r>
        <w:proofErr w:type="spellEnd"/>
        <w:r w:rsidR="00E648D5" w:rsidRPr="00EA1015">
          <w:rPr>
            <w:bCs/>
            <w:color w:val="365F91" w:themeColor="accent1" w:themeShade="BF"/>
            <w:szCs w:val="22"/>
          </w:rPr>
          <w:t xml:space="preserve"> and K</w:t>
        </w:r>
        <w:r w:rsidR="00E648D5" w:rsidRPr="00EA1015">
          <w:rPr>
            <w:bCs/>
            <w:color w:val="365F91" w:themeColor="accent1" w:themeShade="BF"/>
            <w:szCs w:val="22"/>
            <w:vertAlign w:val="subscript"/>
          </w:rPr>
          <w:t>m</w:t>
        </w:r>
        <w:r w:rsidR="00E648D5" w:rsidRPr="00EA1015">
          <w:rPr>
            <w:color w:val="365F91" w:themeColor="accent1" w:themeShade="BF"/>
            <w:szCs w:val="22"/>
          </w:rPr>
          <w:t xml:space="preserve"> can be estimated with reasonable accuracy/precision from a single </w:t>
        </w:r>
        <w:r w:rsidR="00E648D5" w:rsidRPr="00EA1015">
          <w:rPr>
            <w:i/>
            <w:color w:val="365F91" w:themeColor="accent1" w:themeShade="BF"/>
            <w:szCs w:val="22"/>
          </w:rPr>
          <w:t>initial</w:t>
        </w:r>
        <w:r w:rsidR="00E648D5" w:rsidRPr="00EA1015">
          <w:rPr>
            <w:color w:val="365F91" w:themeColor="accent1" w:themeShade="BF"/>
            <w:szCs w:val="22"/>
          </w:rPr>
          <w:t xml:space="preserve"> [S] &gt;&gt;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by directly analyzing the </w:t>
        </w:r>
        <w:r w:rsidR="00E648D5" w:rsidRPr="00EA1015">
          <w:rPr>
            <w:i/>
            <w:color w:val="365F91" w:themeColor="accent1" w:themeShade="BF"/>
            <w:szCs w:val="22"/>
          </w:rPr>
          <w:t>full</w:t>
        </w:r>
        <w:r w:rsidR="00E648D5" w:rsidRPr="00EA1015">
          <w:rPr>
            <w:color w:val="365F91" w:themeColor="accent1" w:themeShade="BF"/>
            <w:szCs w:val="22"/>
          </w:rPr>
          <w:t xml:space="preserve"> reaction progress curve with an analytical solution of the </w:t>
        </w:r>
        <w:r w:rsidR="00E648D5" w:rsidRPr="00EA1015">
          <w:rPr>
            <w:i/>
            <w:color w:val="365F91" w:themeColor="accent1" w:themeShade="BF"/>
            <w:szCs w:val="22"/>
          </w:rPr>
          <w:t>integrated</w:t>
        </w:r>
        <w:r w:rsidR="00E648D5" w:rsidRPr="00EA1015">
          <w:rPr>
            <w:color w:val="365F91" w:themeColor="accent1" w:themeShade="BF"/>
            <w:szCs w:val="22"/>
          </w:rPr>
          <w:t xml:space="preserve"> Michaelis-Menten equation based on the Lambert </w:t>
        </w:r>
        <w:r w:rsidR="00E648D5" w:rsidRPr="00EA1015">
          <w:rPr>
            <w:color w:val="365F91" w:themeColor="accent1" w:themeShade="BF"/>
            <w:szCs w:val="22"/>
            <w:lang w:val="el-GR"/>
          </w:rPr>
          <w:t>ω</w:t>
        </w:r>
        <w:r w:rsidR="00E648D5" w:rsidRPr="00EA1015">
          <w:rPr>
            <w:color w:val="365F91" w:themeColor="accent1" w:themeShade="BF"/>
            <w:szCs w:val="22"/>
            <w:lang w:val="en-GB"/>
          </w:rPr>
          <w:t xml:space="preserve"> </w:t>
        </w:r>
        <w:r w:rsidR="00E648D5" w:rsidRPr="00EA1015">
          <w:rPr>
            <w:color w:val="365F91" w:themeColor="accent1" w:themeShade="BF"/>
            <w:szCs w:val="22"/>
          </w:rPr>
          <w:t>function. This analysis is possible because the full reaction progress curve is characterized by an initial linear phase for [S] &gt;&gt; K</w:t>
        </w:r>
        <w:r w:rsidR="00E648D5" w:rsidRPr="00EA1015">
          <w:rPr>
            <w:color w:val="365F91" w:themeColor="accent1" w:themeShade="BF"/>
            <w:szCs w:val="22"/>
            <w:vertAlign w:val="subscript"/>
          </w:rPr>
          <w:t>m</w:t>
        </w:r>
        <w:r w:rsidR="00E648D5" w:rsidRPr="00EA1015">
          <w:rPr>
            <w:color w:val="365F91" w:themeColor="accent1" w:themeShade="BF"/>
            <w:szCs w:val="22"/>
          </w:rPr>
          <w:t>, a final exponential phase for [S], and a transition phase for [S] ~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Whereas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is proportional to the slope of the initial linear phase (i.e. the initial velocity),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is sensitive to the shape of the progress curve, which will have an extended linear phase if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&lt;&lt; initial [S] or no linear phase if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&gt;&gt; initial [S].</w:t>
        </w:r>
      </w:ins>
      <w:ins w:id="1271" w:author="Perica, Tina" w:date="2020-08-18T13:39:00Z">
        <w:r w:rsidR="003D55FB">
          <w:rPr>
            <w:color w:val="365F91" w:themeColor="accent1" w:themeShade="BF"/>
            <w:szCs w:val="22"/>
          </w:rPr>
          <w:t xml:space="preserve"> </w:t>
        </w:r>
        <w:r w:rsidR="003D55FB" w:rsidRPr="003D55FB">
          <w:rPr>
            <w:color w:val="365F91" w:themeColor="accent1" w:themeShade="BF"/>
            <w:szCs w:val="22"/>
          </w:rPr>
          <w:t>Use of the integrated Michaelis-Menten analysis requires the experiment to be set up with the following conditions: (</w:t>
        </w:r>
        <w:proofErr w:type="spellStart"/>
        <w:r w:rsidR="003D55FB" w:rsidRPr="003D55FB">
          <w:rPr>
            <w:color w:val="365F91" w:themeColor="accent1" w:themeShade="BF"/>
            <w:szCs w:val="22"/>
          </w:rPr>
          <w:t>i</w:t>
        </w:r>
        <w:proofErr w:type="spellEnd"/>
        <w:r w:rsidR="003D55FB" w:rsidRPr="003D55FB">
          <w:rPr>
            <w:color w:val="365F91" w:themeColor="accent1" w:themeShade="BF"/>
            <w:szCs w:val="22"/>
          </w:rPr>
          <w:t>) [Gsp1:GTP</w:t>
        </w:r>
        <w:r w:rsidR="003D55FB" w:rsidRPr="003D55FB">
          <w:rPr>
            <w:color w:val="365F91" w:themeColor="accent1" w:themeShade="BF"/>
            <w:szCs w:val="22"/>
            <w:vertAlign w:val="subscript"/>
          </w:rPr>
          <w:t>0</w:t>
        </w:r>
        <w:r w:rsidR="003D55FB" w:rsidRPr="003D55FB">
          <w:rPr>
            <w:color w:val="365F91" w:themeColor="accent1" w:themeShade="BF"/>
            <w:szCs w:val="22"/>
          </w:rPr>
          <w:t>] &gt;&gt; K</w:t>
        </w:r>
        <w:r w:rsidR="003D55FB" w:rsidRPr="003D55FB">
          <w:rPr>
            <w:color w:val="365F91" w:themeColor="accent1" w:themeShade="BF"/>
            <w:szCs w:val="22"/>
            <w:vertAlign w:val="subscript"/>
          </w:rPr>
          <w:t>m</w:t>
        </w:r>
        <w:r w:rsidR="003D55FB" w:rsidRPr="003D55FB">
          <w:rPr>
            <w:color w:val="365F91" w:themeColor="accent1" w:themeShade="BF"/>
            <w:szCs w:val="22"/>
          </w:rPr>
          <w:t>, (ii) [GAP</w:t>
        </w:r>
        <w:r w:rsidR="003D55FB" w:rsidRPr="003D55FB">
          <w:rPr>
            <w:color w:val="365F91" w:themeColor="accent1" w:themeShade="BF"/>
            <w:szCs w:val="22"/>
            <w:vertAlign w:val="subscript"/>
          </w:rPr>
          <w:t>0</w:t>
        </w:r>
        <w:r w:rsidR="003D55FB" w:rsidRPr="003D55FB">
          <w:rPr>
            <w:color w:val="365F91" w:themeColor="accent1" w:themeShade="BF"/>
            <w:szCs w:val="22"/>
          </w:rPr>
          <w:t>] &lt;&lt;&lt; [Gsp1:GTP</w:t>
        </w:r>
        <w:r w:rsidR="003D55FB" w:rsidRPr="003D55FB">
          <w:rPr>
            <w:color w:val="365F91" w:themeColor="accent1" w:themeShade="BF"/>
            <w:szCs w:val="22"/>
            <w:vertAlign w:val="subscript"/>
          </w:rPr>
          <w:t>0</w:t>
        </w:r>
        <w:r w:rsidR="003D55FB" w:rsidRPr="003D55FB">
          <w:rPr>
            <w:color w:val="365F91" w:themeColor="accent1" w:themeShade="BF"/>
            <w:szCs w:val="22"/>
          </w:rPr>
          <w:t xml:space="preserve">], and (iii) the reaction time course F(t) is measured to completion (i.e. until it approached equilibrium). Our experiments were all set up to fulfill </w:t>
        </w:r>
        <w:r w:rsidR="003D55FB" w:rsidRPr="003D55FB">
          <w:rPr>
            <w:color w:val="365F91" w:themeColor="accent1" w:themeShade="BF"/>
            <w:szCs w:val="22"/>
          </w:rPr>
          <w:lastRenderedPageBreak/>
          <w:t>those conditions, which means that the F(t) sampled a concentration range from [Gsp</w:t>
        </w:r>
        <w:proofErr w:type="gramStart"/>
        <w:r w:rsidR="003D55FB" w:rsidRPr="003D55FB">
          <w:rPr>
            <w:color w:val="365F91" w:themeColor="accent1" w:themeShade="BF"/>
            <w:szCs w:val="22"/>
          </w:rPr>
          <w:t>1:GTP</w:t>
        </w:r>
        <w:proofErr w:type="gramEnd"/>
        <w:r w:rsidR="003D55FB" w:rsidRPr="003D55FB">
          <w:rPr>
            <w:color w:val="365F91" w:themeColor="accent1" w:themeShade="BF"/>
            <w:szCs w:val="22"/>
          </w:rPr>
          <w:t>] (at t = 0) &gt;&gt; K</w:t>
        </w:r>
        <w:r w:rsidR="003D55FB" w:rsidRPr="003D55FB">
          <w:rPr>
            <w:color w:val="365F91" w:themeColor="accent1" w:themeShade="BF"/>
            <w:szCs w:val="22"/>
            <w:vertAlign w:val="subscript"/>
          </w:rPr>
          <w:t>m</w:t>
        </w:r>
        <w:r w:rsidR="003D55FB" w:rsidRPr="003D55FB">
          <w:rPr>
            <w:color w:val="365F91" w:themeColor="accent1" w:themeShade="BF"/>
            <w:szCs w:val="22"/>
          </w:rPr>
          <w:t xml:space="preserve"> to [Gsp1:GTP] (at t = final time) &lt;&lt; K</w:t>
        </w:r>
        <w:r w:rsidR="003D55FB" w:rsidRPr="003D55FB">
          <w:rPr>
            <w:color w:val="365F91" w:themeColor="accent1" w:themeShade="BF"/>
            <w:szCs w:val="22"/>
            <w:vertAlign w:val="subscript"/>
          </w:rPr>
          <w:t>m</w:t>
        </w:r>
        <w:r w:rsidR="003D55FB" w:rsidRPr="003D55FB">
          <w:rPr>
            <w:color w:val="365F91" w:themeColor="accent1" w:themeShade="BF"/>
            <w:szCs w:val="22"/>
          </w:rPr>
          <w:t>.</w:t>
        </w:r>
      </w:ins>
      <w:ins w:id="1272" w:author="Perica, Tina" w:date="2020-08-18T13:40:00Z">
        <w:r w:rsidR="003D55FB">
          <w:rPr>
            <w:color w:val="365F91" w:themeColor="accent1" w:themeShade="BF"/>
            <w:szCs w:val="22"/>
          </w:rPr>
          <w:t xml:space="preserve"> </w:t>
        </w:r>
      </w:ins>
      <w:ins w:id="1273" w:author="Perica, Tina" w:date="2020-08-18T13:39:00Z">
        <w:r w:rsidR="003D55FB" w:rsidRPr="003D55FB">
          <w:rPr>
            <w:color w:val="365F91" w:themeColor="accent1" w:themeShade="BF"/>
            <w:szCs w:val="22"/>
          </w:rPr>
          <w:t xml:space="preserve">The entire F(t) can then be directly analyzed by a non-linear fit with the analytical solution for the integrated Michaelis-Menten equation. As the initial linear phase of the time course is well measured, </w:t>
        </w:r>
        <w:proofErr w:type="spellStart"/>
        <w:r w:rsidR="003D55FB" w:rsidRPr="003D55FB">
          <w:rPr>
            <w:color w:val="365F91" w:themeColor="accent1" w:themeShade="BF"/>
            <w:szCs w:val="22"/>
          </w:rPr>
          <w:t>k</w:t>
        </w:r>
        <w:r w:rsidR="003D55FB" w:rsidRPr="003D55FB">
          <w:rPr>
            <w:color w:val="365F91" w:themeColor="accent1" w:themeShade="BF"/>
            <w:szCs w:val="22"/>
            <w:vertAlign w:val="subscript"/>
          </w:rPr>
          <w:t>cat</w:t>
        </w:r>
        <w:proofErr w:type="spellEnd"/>
        <w:r w:rsidR="003D55FB" w:rsidRPr="003D55FB">
          <w:rPr>
            <w:color w:val="365F91" w:themeColor="accent1" w:themeShade="BF"/>
            <w:szCs w:val="22"/>
          </w:rPr>
          <w:t xml:space="preserve"> can be well determined. As the exponential phase and transition region of the time course are also well measured, the maximum likelihood K</w:t>
        </w:r>
        <w:r w:rsidR="003D55FB" w:rsidRPr="003D55FB">
          <w:rPr>
            <w:color w:val="365F91" w:themeColor="accent1" w:themeShade="BF"/>
            <w:szCs w:val="22"/>
            <w:vertAlign w:val="subscript"/>
          </w:rPr>
          <w:t>m</w:t>
        </w:r>
        <w:r w:rsidR="003D55FB" w:rsidRPr="003D55FB">
          <w:rPr>
            <w:color w:val="365F91" w:themeColor="accent1" w:themeShade="BF"/>
            <w:szCs w:val="22"/>
          </w:rPr>
          <w:t xml:space="preserve"> can be determined.</w:t>
        </w:r>
      </w:ins>
    </w:p>
    <w:p w14:paraId="13C3FD3D" w14:textId="24C91D75" w:rsidR="008C3410" w:rsidRDefault="003B551D" w:rsidP="00EA1802">
      <w:pPr>
        <w:rPr>
          <w:ins w:id="1274" w:author="Perica, Tina" w:date="2020-08-18T13:06:00Z"/>
        </w:rPr>
      </w:pPr>
      <w:ins w:id="1275" w:author="Perica, Tina" w:date="2020-08-18T13:17:00Z">
        <w:r>
          <w:t>Specifically, e</w:t>
        </w:r>
      </w:ins>
      <w:moveFromRangeStart w:id="1276" w:author="Perica, Tina" w:date="2020-05-28T17:03:00Z" w:name="move41577838"/>
      <w:moveFrom w:id="1277" w:author="Perica, Tina" w:date="2020-05-28T17:03:00Z">
        <w:r w:rsidR="00EA1802" w:rsidDel="008C3410">
          <w:t>Exact concentrations of loaded Gsp1:GTP were then estimated based on the plateau fluorescence and the sensor calibration parameter</w:t>
        </w:r>
        <w:del w:id="1278" w:author="Perica, Tina" w:date="2020-08-18T13:17:00Z">
          <w:r w:rsidR="00EA1802" w:rsidDel="003B551D">
            <w:delText xml:space="preserve">s. </w:delText>
          </w:r>
        </w:del>
      </w:moveFrom>
      <w:moveFromRangeEnd w:id="1276"/>
      <w:del w:id="1279" w:author="Perica, Tina" w:date="2020-08-18T13:17:00Z">
        <w:r w:rsidR="00EA1802" w:rsidDel="003B551D">
          <w:delText>E</w:delText>
        </w:r>
      </w:del>
      <w:r w:rsidR="00EA1802">
        <w:t xml:space="preserve">ach time course was </w:t>
      </w:r>
      <w:del w:id="1280" w:author="Perica, Tina" w:date="2020-08-18T13:17:00Z">
        <w:r w:rsidR="00EA1802" w:rsidDel="003B551D">
          <w:delText xml:space="preserve">then </w:delText>
        </w:r>
      </w:del>
      <w:r w:rsidR="00EA1802">
        <w:t>fitted to an integrated Michaelis Menten equation</w:t>
      </w:r>
      <w:ins w:id="1281" w:author="Perica, Tina" w:date="2020-05-28T16:08:00Z">
        <w:r w:rsidR="004B7DED">
          <w:t xml:space="preserve">: </w:t>
        </w:r>
      </w:ins>
      <m:oMath>
        <m:r>
          <w:ins w:id="1282" w:author="Perica, Tina" w:date="2020-05-28T16:08:00Z">
            <w:rPr>
              <w:rFonts w:ascii="Cambria Math" w:hAnsi="Cambria Math"/>
              <w:color w:val="FF0000"/>
              <w:rPrChange w:id="1283" w:author="Perica, Tina" w:date="2020-05-28T17:06:00Z">
                <w:rPr>
                  <w:rFonts w:ascii="Cambria Math" w:hAnsi="Cambria Math"/>
                </w:rPr>
              </w:rPrChange>
            </w:rPr>
            <m:t>fluorescence=</m:t>
          </w:ins>
        </m:r>
        <m:r>
          <w:ins w:id="1284" w:author="Perica, Tina" w:date="2020-05-28T16:09:00Z">
            <w:rPr>
              <w:rFonts w:ascii="Cambria Math" w:hAnsi="Cambria Math"/>
              <w:color w:val="FF0000"/>
              <w:rPrChange w:id="1285" w:author="Perica, Tina" w:date="2020-05-28T17:06:00Z">
                <w:rPr>
                  <w:rFonts w:ascii="Cambria Math" w:hAnsi="Cambria Math"/>
                </w:rPr>
              </w:rPrChange>
            </w:rPr>
            <m:t>B+</m:t>
          </w:ins>
        </m:r>
        <m:r>
          <w:ins w:id="1286" w:author="Perica, Tina" w:date="2020-05-28T16:10:00Z">
            <w:rPr>
              <w:rFonts w:ascii="Cambria Math" w:hAnsi="Cambria Math"/>
              <w:color w:val="FF0000"/>
              <w:rPrChange w:id="1287" w:author="Perica, Tina" w:date="2020-05-28T17:06:00Z">
                <w:rPr>
                  <w:rFonts w:ascii="Cambria Math" w:hAnsi="Cambria Math"/>
                </w:rPr>
              </w:rPrChange>
            </w:rPr>
            <m:t xml:space="preserve"> </m:t>
          </w:ins>
        </m:r>
        <m:sSub>
          <m:sSubPr>
            <m:ctrlPr>
              <w:ins w:id="1288" w:author="Perica, Tina" w:date="2020-05-28T16:10:00Z">
                <w:rPr>
                  <w:rFonts w:ascii="Cambria Math" w:hAnsi="Cambria Math"/>
                  <w:i/>
                  <w:color w:val="FF0000"/>
                </w:rPr>
              </w:ins>
            </m:ctrlPr>
          </m:sSubPr>
          <m:e>
            <m:r>
              <w:ins w:id="1289" w:author="Perica, Tina" w:date="2020-05-28T16:34:00Z">
                <w:rPr>
                  <w:rFonts w:ascii="Cambria Math" w:hAnsi="Cambria Math"/>
                  <w:color w:val="FF0000"/>
                  <w:rPrChange w:id="1290" w:author="Perica, Tina" w:date="2020-05-28T17:06:00Z">
                    <w:rPr>
                      <w:rFonts w:ascii="Cambria Math" w:hAnsi="Cambria Math"/>
                    </w:rPr>
                  </w:rPrChange>
                </w:rPr>
                <m:t>[</m:t>
              </w:ins>
            </m:r>
            <m:r>
              <w:ins w:id="1291" w:author="Perica, Tina" w:date="2020-05-28T16:11:00Z">
                <w:rPr>
                  <w:rFonts w:ascii="Cambria Math" w:hAnsi="Cambria Math"/>
                  <w:color w:val="FF0000"/>
                  <w:rPrChange w:id="1292" w:author="Perica, Tina" w:date="2020-05-28T17:06:00Z">
                    <w:rPr>
                      <w:rFonts w:ascii="Cambria Math" w:hAnsi="Cambria Math"/>
                    </w:rPr>
                  </w:rPrChange>
                </w:rPr>
                <m:t>E</m:t>
              </w:ins>
            </m:r>
            <m:r>
              <w:ins w:id="1293" w:author="Perica, Tina" w:date="2020-05-28T16:34:00Z">
                <w:rPr>
                  <w:rFonts w:ascii="Cambria Math" w:hAnsi="Cambria Math"/>
                  <w:color w:val="FF0000"/>
                  <w:rPrChange w:id="1294" w:author="Perica, Tina" w:date="2020-05-28T17:06:00Z">
                    <w:rPr>
                      <w:rFonts w:ascii="Cambria Math" w:hAnsi="Cambria Math"/>
                    </w:rPr>
                  </w:rPrChange>
                </w:rPr>
                <m:t>]</m:t>
              </w:ins>
            </m:r>
          </m:e>
          <m:sub>
            <m:r>
              <w:ins w:id="1295" w:author="Perica, Tina" w:date="2020-05-28T16:11:00Z">
                <w:rPr>
                  <w:rFonts w:ascii="Cambria Math" w:hAnsi="Cambria Math"/>
                  <w:color w:val="FF0000"/>
                  <w:rPrChange w:id="1296" w:author="Perica, Tina" w:date="2020-05-28T17:06:00Z">
                    <w:rPr>
                      <w:rFonts w:ascii="Cambria Math" w:hAnsi="Cambria Math"/>
                    </w:rPr>
                  </w:rPrChange>
                </w:rPr>
                <m:t>t</m:t>
              </w:ins>
            </m:r>
          </m:sub>
        </m:sSub>
        <m:r>
          <w:ins w:id="1297" w:author="Perica, Tina" w:date="2020-05-28T16:11:00Z">
            <w:rPr>
              <w:rFonts w:ascii="Cambria Math" w:hAnsi="Cambria Math"/>
              <w:color w:val="FF0000"/>
              <w:rPrChange w:id="1298" w:author="Perica, Tina" w:date="2020-05-28T17:06:00Z">
                <w:rPr>
                  <w:rFonts w:ascii="Cambria Math" w:hAnsi="Cambria Math"/>
                </w:rPr>
              </w:rPrChange>
            </w:rPr>
            <m:t>(</m:t>
          </w:ins>
        </m:r>
        <m:sSub>
          <m:sSubPr>
            <m:ctrlPr>
              <w:ins w:id="1299" w:author="Perica, Tina" w:date="2020-05-28T16:11:00Z">
                <w:rPr>
                  <w:rFonts w:ascii="Cambria Math" w:hAnsi="Cambria Math"/>
                  <w:i/>
                  <w:color w:val="FF0000"/>
                </w:rPr>
              </w:ins>
            </m:ctrlPr>
          </m:sSubPr>
          <m:e>
            <m:r>
              <w:ins w:id="1300" w:author="Perica, Tina" w:date="2020-05-28T16:11:00Z">
                <w:rPr>
                  <w:rFonts w:ascii="Cambria Math" w:hAnsi="Cambria Math"/>
                  <w:color w:val="FF0000"/>
                  <w:rPrChange w:id="1301" w:author="Perica, Tina" w:date="2020-05-28T17:06:00Z">
                    <w:rPr>
                      <w:rFonts w:ascii="Cambria Math" w:hAnsi="Cambria Math"/>
                    </w:rPr>
                  </w:rPrChange>
                </w:rPr>
                <m:t>C</m:t>
              </w:ins>
            </m:r>
          </m:e>
          <m:sub>
            <m:r>
              <w:ins w:id="1302" w:author="Perica, Tina" w:date="2020-05-28T16:11:00Z">
                <w:rPr>
                  <w:rFonts w:ascii="Cambria Math" w:hAnsi="Cambria Math"/>
                  <w:color w:val="FF0000"/>
                  <w:rPrChange w:id="1303" w:author="Perica, Tina" w:date="2020-05-28T17:06:00Z">
                    <w:rPr>
                      <w:rFonts w:ascii="Cambria Math" w:hAnsi="Cambria Math"/>
                    </w:rPr>
                  </w:rPrChange>
                </w:rPr>
                <m:t>i</m:t>
              </w:ins>
            </m:r>
          </m:sub>
        </m:sSub>
        <m:r>
          <w:ins w:id="1304" w:author="Perica, Tina" w:date="2020-05-28T16:11:00Z">
            <w:rPr>
              <w:rFonts w:ascii="Cambria Math" w:hAnsi="Cambria Math"/>
              <w:color w:val="FF0000"/>
              <w:rPrChange w:id="1305" w:author="Perica, Tina" w:date="2020-05-28T17:06:00Z">
                <w:rPr>
                  <w:rFonts w:ascii="Cambria Math" w:hAnsi="Cambria Math"/>
                </w:rPr>
              </w:rPrChange>
            </w:rPr>
            <m:t>+</m:t>
          </w:ins>
        </m:r>
        <m:d>
          <m:dPr>
            <m:ctrlPr>
              <w:ins w:id="1306" w:author="Perica, Tina" w:date="2020-05-28T16:11:00Z">
                <w:rPr>
                  <w:rFonts w:ascii="Cambria Math" w:hAnsi="Cambria Math"/>
                  <w:i/>
                  <w:color w:val="FF0000"/>
                </w:rPr>
              </w:ins>
            </m:ctrlPr>
          </m:dPr>
          <m:e>
            <m:sSub>
              <m:sSubPr>
                <m:ctrlPr>
                  <w:ins w:id="1307" w:author="Perica, Tina" w:date="2020-05-28T16:11:00Z">
                    <w:rPr>
                      <w:rFonts w:ascii="Cambria Math" w:hAnsi="Cambria Math"/>
                      <w:i/>
                      <w:color w:val="FF0000"/>
                    </w:rPr>
                  </w:ins>
                </m:ctrlPr>
              </m:sSubPr>
              <m:e>
                <m:r>
                  <w:ins w:id="1308" w:author="Perica, Tina" w:date="2020-05-28T16:11:00Z">
                    <w:rPr>
                      <w:rFonts w:ascii="Cambria Math" w:hAnsi="Cambria Math"/>
                      <w:color w:val="FF0000"/>
                      <w:rPrChange w:id="1309" w:author="Perica, Tina" w:date="2020-05-28T17:06:00Z">
                        <w:rPr>
                          <w:rFonts w:ascii="Cambria Math" w:hAnsi="Cambria Math"/>
                        </w:rPr>
                      </w:rPrChange>
                    </w:rPr>
                    <m:t>C</m:t>
                  </w:ins>
                </m:r>
              </m:e>
              <m:sub>
                <m:r>
                  <w:ins w:id="1310" w:author="Perica, Tina" w:date="2020-05-28T16:11:00Z">
                    <w:rPr>
                      <w:rFonts w:ascii="Cambria Math" w:hAnsi="Cambria Math"/>
                      <w:color w:val="FF0000"/>
                      <w:rPrChange w:id="1311" w:author="Perica, Tina" w:date="2020-05-28T17:06:00Z">
                        <w:rPr>
                          <w:rFonts w:ascii="Cambria Math" w:hAnsi="Cambria Math"/>
                        </w:rPr>
                      </w:rPrChange>
                    </w:rPr>
                    <m:t>f</m:t>
                  </w:ins>
                </m:r>
              </m:sub>
            </m:sSub>
            <m:r>
              <w:ins w:id="1312" w:author="Perica, Tina" w:date="2020-05-28T16:11:00Z">
                <w:rPr>
                  <w:rFonts w:ascii="Cambria Math" w:hAnsi="Cambria Math"/>
                  <w:color w:val="FF0000"/>
                  <w:rPrChange w:id="1313" w:author="Perica, Tina" w:date="2020-05-28T17:06:00Z">
                    <w:rPr>
                      <w:rFonts w:ascii="Cambria Math" w:hAnsi="Cambria Math"/>
                    </w:rPr>
                  </w:rPrChange>
                </w:rPr>
                <m:t xml:space="preserve">- </m:t>
              </w:ins>
            </m:r>
            <m:sSub>
              <m:sSubPr>
                <m:ctrlPr>
                  <w:ins w:id="1314" w:author="Perica, Tina" w:date="2020-05-28T16:11:00Z">
                    <w:rPr>
                      <w:rFonts w:ascii="Cambria Math" w:hAnsi="Cambria Math"/>
                      <w:i/>
                      <w:color w:val="FF0000"/>
                    </w:rPr>
                  </w:ins>
                </m:ctrlPr>
              </m:sSubPr>
              <m:e>
                <m:r>
                  <w:ins w:id="1315" w:author="Perica, Tina" w:date="2020-05-28T16:11:00Z">
                    <w:rPr>
                      <w:rFonts w:ascii="Cambria Math" w:hAnsi="Cambria Math"/>
                      <w:color w:val="FF0000"/>
                      <w:rPrChange w:id="1316" w:author="Perica, Tina" w:date="2020-05-28T17:06:00Z">
                        <w:rPr>
                          <w:rFonts w:ascii="Cambria Math" w:hAnsi="Cambria Math"/>
                        </w:rPr>
                      </w:rPrChange>
                    </w:rPr>
                    <m:t>C</m:t>
                  </w:ins>
                </m:r>
              </m:e>
              <m:sub>
                <m:r>
                  <w:ins w:id="1317" w:author="Perica, Tina" w:date="2020-05-28T16:12:00Z">
                    <w:rPr>
                      <w:rFonts w:ascii="Cambria Math" w:hAnsi="Cambria Math"/>
                      <w:color w:val="FF0000"/>
                      <w:rPrChange w:id="1318" w:author="Perica, Tina" w:date="2020-05-28T17:06:00Z">
                        <w:rPr>
                          <w:rFonts w:ascii="Cambria Math" w:hAnsi="Cambria Math"/>
                        </w:rPr>
                      </w:rPrChange>
                    </w:rPr>
                    <m:t>i</m:t>
                  </w:ins>
                </m:r>
              </m:sub>
            </m:sSub>
          </m:e>
        </m:d>
        <m:r>
          <w:ins w:id="1319" w:author="Perica, Tina" w:date="2020-05-28T16:12:00Z">
            <w:rPr>
              <w:rFonts w:ascii="Cambria Math" w:hAnsi="Cambria Math"/>
              <w:color w:val="FF0000"/>
              <w:rPrChange w:id="1320" w:author="Perica, Tina" w:date="2020-05-28T17:06:00Z">
                <w:rPr>
                  <w:rFonts w:ascii="Cambria Math" w:hAnsi="Cambria Math"/>
                </w:rPr>
              </w:rPrChange>
            </w:rPr>
            <m:t xml:space="preserve">(1- </m:t>
          </w:ins>
        </m:r>
        <m:sSub>
          <m:sSubPr>
            <m:ctrlPr>
              <w:ins w:id="1321" w:author="Perica, Tina" w:date="2020-05-28T16:12:00Z">
                <w:rPr>
                  <w:rFonts w:ascii="Cambria Math" w:hAnsi="Cambria Math"/>
                  <w:i/>
                  <w:color w:val="FF0000"/>
                </w:rPr>
              </w:ins>
            </m:ctrlPr>
          </m:sSubPr>
          <m:e>
            <m:r>
              <w:ins w:id="1322" w:author="Perica, Tina" w:date="2020-05-28T16:12:00Z">
                <w:rPr>
                  <w:rFonts w:ascii="Cambria Math" w:hAnsi="Cambria Math"/>
                  <w:color w:val="FF0000"/>
                  <w:rPrChange w:id="1323" w:author="Perica, Tina" w:date="2020-05-28T17:06:00Z">
                    <w:rPr>
                      <w:rFonts w:ascii="Cambria Math" w:hAnsi="Cambria Math"/>
                    </w:rPr>
                  </w:rPrChange>
                </w:rPr>
                <m:t>K</m:t>
              </w:ins>
            </m:r>
          </m:e>
          <m:sub>
            <m:r>
              <w:ins w:id="1324" w:author="Perica, Tina" w:date="2020-05-28T16:12:00Z">
                <w:rPr>
                  <w:rFonts w:ascii="Cambria Math" w:hAnsi="Cambria Math"/>
                  <w:color w:val="FF0000"/>
                  <w:rPrChange w:id="1325" w:author="Perica, Tina" w:date="2020-05-28T17:06:00Z">
                    <w:rPr>
                      <w:rFonts w:ascii="Cambria Math" w:hAnsi="Cambria Math"/>
                    </w:rPr>
                  </w:rPrChange>
                </w:rPr>
                <m:t>m</m:t>
              </w:ins>
            </m:r>
          </m:sub>
        </m:sSub>
        <m:r>
          <w:ins w:id="1326" w:author="Perica, Tina" w:date="2020-05-28T16:32:00Z">
            <w:rPr>
              <w:rFonts w:ascii="Cambria Math" w:hAnsi="Cambria Math"/>
              <w:color w:val="FF0000"/>
              <w:rPrChange w:id="1327" w:author="Perica, Tina" w:date="2020-05-28T17:06:00Z">
                <w:rPr>
                  <w:rFonts w:ascii="Cambria Math" w:hAnsi="Cambria Math"/>
                </w:rPr>
              </w:rPrChange>
            </w:rPr>
            <m:t xml:space="preserve">* </m:t>
          </w:ins>
        </m:r>
        <m:f>
          <m:fPr>
            <m:ctrlPr>
              <w:ins w:id="1328" w:author="Perica, Tina" w:date="2020-05-28T16:33:00Z">
                <w:rPr>
                  <w:rFonts w:ascii="Cambria Math" w:hAnsi="Cambria Math"/>
                  <w:i/>
                  <w:color w:val="FF0000"/>
                </w:rPr>
              </w:ins>
            </m:ctrlPr>
          </m:fPr>
          <m:num>
            <m:r>
              <w:ins w:id="1329" w:author="Perica, Tina" w:date="2020-05-28T16:33:00Z">
                <w:rPr>
                  <w:rFonts w:ascii="Cambria Math" w:hAnsi="Cambria Math"/>
                  <w:color w:val="FF0000"/>
                  <w:rPrChange w:id="1330" w:author="Perica, Tina" w:date="2020-05-28T17:06:00Z">
                    <w:rPr>
                      <w:rFonts w:ascii="Cambria Math" w:hAnsi="Cambria Math"/>
                    </w:rPr>
                  </w:rPrChange>
                </w:rPr>
                <m:t>ω</m:t>
              </w:ins>
            </m:r>
          </m:num>
          <m:den>
            <m:sSub>
              <m:sSubPr>
                <m:ctrlPr>
                  <w:ins w:id="1331" w:author="Perica, Tina" w:date="2020-05-28T16:33:00Z">
                    <w:rPr>
                      <w:rFonts w:ascii="Cambria Math" w:hAnsi="Cambria Math"/>
                      <w:i/>
                      <w:color w:val="FF0000"/>
                    </w:rPr>
                  </w:ins>
                </m:ctrlPr>
              </m:sSubPr>
              <m:e>
                <m:r>
                  <w:ins w:id="1332" w:author="Perica, Tina" w:date="2020-05-28T16:33:00Z">
                    <w:rPr>
                      <w:rFonts w:ascii="Cambria Math" w:hAnsi="Cambria Math"/>
                      <w:color w:val="FF0000"/>
                      <w:rPrChange w:id="1333" w:author="Perica, Tina" w:date="2020-05-28T17:06:00Z">
                        <w:rPr>
                          <w:rFonts w:ascii="Cambria Math" w:hAnsi="Cambria Math"/>
                        </w:rPr>
                      </w:rPrChange>
                    </w:rPr>
                    <m:t>[S]</m:t>
                  </w:ins>
                </m:r>
              </m:e>
              <m:sub>
                <m:r>
                  <w:ins w:id="1334" w:author="Perica, Tina" w:date="2020-05-28T16:33:00Z">
                    <w:rPr>
                      <w:rFonts w:ascii="Cambria Math" w:hAnsi="Cambria Math"/>
                      <w:color w:val="FF0000"/>
                      <w:rPrChange w:id="1335" w:author="Perica, Tina" w:date="2020-05-28T17:06:00Z">
                        <w:rPr>
                          <w:rFonts w:ascii="Cambria Math" w:hAnsi="Cambria Math"/>
                        </w:rPr>
                      </w:rPrChange>
                    </w:rPr>
                    <m:t>0</m:t>
                  </w:ins>
                </m:r>
              </m:sub>
            </m:sSub>
          </m:den>
        </m:f>
        <m:r>
          <w:ins w:id="1336" w:author="Perica, Tina" w:date="2020-05-28T16:12:00Z">
            <w:rPr>
              <w:rFonts w:ascii="Cambria Math" w:hAnsi="Cambria Math"/>
              <w:color w:val="FF0000"/>
              <w:rPrChange w:id="1337" w:author="Perica, Tina" w:date="2020-05-28T17:06:00Z">
                <w:rPr>
                  <w:rFonts w:ascii="Cambria Math" w:hAnsi="Cambria Math"/>
                </w:rPr>
              </w:rPrChange>
            </w:rPr>
            <m:t>)</m:t>
          </w:ins>
        </m:r>
      </m:oMath>
      <w:ins w:id="1338" w:author="Perica, Tina" w:date="2020-05-28T16:33:00Z">
        <w:r w:rsidR="009B2A6D" w:rsidRPr="00997CA5">
          <w:rPr>
            <w:color w:val="FF0000"/>
            <w:rPrChange w:id="1339" w:author="Perica, Tina" w:date="2020-05-28T17:06:00Z">
              <w:rPr/>
            </w:rPrChange>
          </w:rPr>
          <w:t>, where</w:t>
        </w:r>
      </w:ins>
      <w:ins w:id="1340" w:author="Perica, Tina" w:date="2020-05-28T16:34:00Z">
        <w:r w:rsidR="009B2A6D" w:rsidRPr="00997CA5">
          <w:rPr>
            <w:color w:val="FF0000"/>
            <w:rPrChange w:id="1341" w:author="Perica, Tina" w:date="2020-05-28T17:06:00Z">
              <w:rPr/>
            </w:rPrChange>
          </w:rPr>
          <w:t xml:space="preserve"> [E]</w:t>
        </w:r>
        <w:r w:rsidR="009B2A6D" w:rsidRPr="00997CA5">
          <w:rPr>
            <w:color w:val="FF0000"/>
            <w:vertAlign w:val="subscript"/>
            <w:rPrChange w:id="1342" w:author="Perica, Tina" w:date="2020-05-28T17:06:00Z">
              <w:rPr/>
            </w:rPrChange>
          </w:rPr>
          <w:t>t</w:t>
        </w:r>
        <w:r w:rsidR="009B2A6D" w:rsidRPr="00997CA5">
          <w:rPr>
            <w:color w:val="FF0000"/>
            <w:rPrChange w:id="1343" w:author="Perica, Tina" w:date="2020-05-28T17:06:00Z">
              <w:rPr/>
            </w:rPrChange>
          </w:rPr>
          <w:t xml:space="preserve"> is the total enzyme (GAP) concentration, C</w:t>
        </w:r>
        <w:r w:rsidR="009B2A6D" w:rsidRPr="00997CA5">
          <w:rPr>
            <w:color w:val="FF0000"/>
            <w:vertAlign w:val="subscript"/>
            <w:rPrChange w:id="1344" w:author="Perica, Tina" w:date="2020-05-28T17:06:00Z">
              <w:rPr/>
            </w:rPrChange>
          </w:rPr>
          <w:t>i</w:t>
        </w:r>
        <w:r w:rsidR="009B2A6D" w:rsidRPr="00997CA5">
          <w:rPr>
            <w:color w:val="FF0000"/>
            <w:rPrChange w:id="1345" w:author="Perica, Tina" w:date="2020-05-28T17:06:00Z">
              <w:rPr/>
            </w:rPrChange>
          </w:rPr>
          <w:t xml:space="preserve"> is the initial fluorescen</w:t>
        </w:r>
      </w:ins>
      <w:ins w:id="1346" w:author="Perica, Tina" w:date="2020-05-28T16:35:00Z">
        <w:r w:rsidR="009B2A6D" w:rsidRPr="00997CA5">
          <w:rPr>
            <w:color w:val="FF0000"/>
            <w:rPrChange w:id="1347" w:author="Perica, Tina" w:date="2020-05-28T17:06:00Z">
              <w:rPr/>
            </w:rPrChange>
          </w:rPr>
          <w:t>c</w:t>
        </w:r>
      </w:ins>
      <w:ins w:id="1348" w:author="Perica, Tina" w:date="2020-05-28T16:34:00Z">
        <w:r w:rsidR="009B2A6D" w:rsidRPr="00997CA5">
          <w:rPr>
            <w:color w:val="FF0000"/>
            <w:rPrChange w:id="1349" w:author="Perica, Tina" w:date="2020-05-28T17:06:00Z">
              <w:rPr/>
            </w:rPrChange>
          </w:rPr>
          <w:t>e, C</w:t>
        </w:r>
        <w:r w:rsidR="009B2A6D" w:rsidRPr="00997CA5">
          <w:rPr>
            <w:color w:val="FF0000"/>
            <w:vertAlign w:val="subscript"/>
            <w:rPrChange w:id="1350" w:author="Perica, Tina" w:date="2020-05-28T17:06:00Z">
              <w:rPr/>
            </w:rPrChange>
          </w:rPr>
          <w:t>f</w:t>
        </w:r>
        <w:r w:rsidR="009B2A6D" w:rsidRPr="00997CA5">
          <w:rPr>
            <w:color w:val="FF0000"/>
            <w:rPrChange w:id="1351" w:author="Perica, Tina" w:date="2020-05-28T17:06:00Z">
              <w:rPr/>
            </w:rPrChange>
          </w:rPr>
          <w:t xml:space="preserve"> is the final fluorescence, </w:t>
        </w:r>
      </w:ins>
      <w:ins w:id="1352" w:author="Perica, Tina" w:date="2020-05-28T16:35:00Z">
        <w:r w:rsidR="009B2A6D" w:rsidRPr="00997CA5">
          <w:rPr>
            <w:color w:val="FF0000"/>
            <w:rPrChange w:id="1353" w:author="Perica, Tina" w:date="2020-05-28T17:06:00Z">
              <w:rPr/>
            </w:rPrChange>
          </w:rPr>
          <w:t>and [S]</w:t>
        </w:r>
        <w:r w:rsidR="009B2A6D" w:rsidRPr="00997CA5">
          <w:rPr>
            <w:color w:val="FF0000"/>
            <w:vertAlign w:val="subscript"/>
            <w:rPrChange w:id="1354" w:author="Perica, Tina" w:date="2020-05-28T17:06:00Z">
              <w:rPr/>
            </w:rPrChange>
          </w:rPr>
          <w:t>0</w:t>
        </w:r>
        <w:r w:rsidR="009B2A6D" w:rsidRPr="00997CA5">
          <w:rPr>
            <w:color w:val="FF0000"/>
            <w:rPrChange w:id="1355" w:author="Perica, Tina" w:date="2020-05-28T17:06:00Z">
              <w:rPr/>
            </w:rPrChange>
          </w:rPr>
          <w:t xml:space="preserve"> is the initial concentration of the substrate (GTP loaded Gsp1)</w:t>
        </w:r>
      </w:ins>
      <w:ins w:id="1356" w:author="Perica, Tina" w:date="2020-05-28T16:36:00Z">
        <w:r w:rsidR="003B5EEB" w:rsidRPr="00997CA5">
          <w:rPr>
            <w:color w:val="FF0000"/>
            <w:rPrChange w:id="1357" w:author="Perica, Tina" w:date="2020-05-28T17:06:00Z">
              <w:rPr/>
            </w:rPrChange>
          </w:rPr>
          <w:t>, and B is the baseline slope in fluorescence per second</w:t>
        </w:r>
      </w:ins>
      <w:ins w:id="1358" w:author="Perica, Tina" w:date="2020-05-28T16:35:00Z">
        <w:r w:rsidR="009B2A6D" w:rsidRPr="00997CA5">
          <w:rPr>
            <w:color w:val="FF0000"/>
            <w:rPrChange w:id="1359" w:author="Perica, Tina" w:date="2020-05-28T17:06:00Z">
              <w:rPr/>
            </w:rPrChange>
          </w:rPr>
          <w:t>.</w:t>
        </w:r>
      </w:ins>
      <w:ins w:id="1360" w:author="Perica, Tina" w:date="2020-05-28T17:03:00Z">
        <w:r w:rsidR="008C3410" w:rsidRPr="00997CA5">
          <w:rPr>
            <w:color w:val="FF0000"/>
            <w:rPrChange w:id="1361" w:author="Perica, Tina" w:date="2020-05-28T17:06:00Z">
              <w:rPr/>
            </w:rPrChange>
          </w:rPr>
          <w:t xml:space="preserve"> </w:t>
        </w:r>
      </w:ins>
      <w:moveToRangeStart w:id="1362" w:author="Perica, Tina" w:date="2020-05-28T17:03:00Z" w:name="move41577838"/>
      <w:moveTo w:id="1363" w:author="Perica, Tina" w:date="2020-05-28T17:03:00Z">
        <w:r w:rsidR="008C3410" w:rsidRPr="00997CA5">
          <w:rPr>
            <w:color w:val="FF0000"/>
            <w:rPrChange w:id="1364" w:author="Perica, Tina" w:date="2020-05-28T17:06:00Z">
              <w:rPr/>
            </w:rPrChange>
          </w:rPr>
          <w:t>Exact concentration</w:t>
        </w:r>
        <w:del w:id="1365" w:author="Perica, Tina" w:date="2020-05-28T17:04:00Z">
          <w:r w:rsidR="008C3410" w:rsidRPr="00997CA5" w:rsidDel="008C3410">
            <w:rPr>
              <w:color w:val="FF0000"/>
              <w:rPrChange w:id="1366" w:author="Perica, Tina" w:date="2020-05-28T17:06:00Z">
                <w:rPr/>
              </w:rPrChange>
            </w:rPr>
            <w:delText>s</w:delText>
          </w:r>
        </w:del>
        <w:r w:rsidR="008C3410" w:rsidRPr="00997CA5">
          <w:rPr>
            <w:color w:val="FF0000"/>
            <w:rPrChange w:id="1367" w:author="Perica, Tina" w:date="2020-05-28T17:06:00Z">
              <w:rPr/>
            </w:rPrChange>
          </w:rPr>
          <w:t xml:space="preserve"> of loaded Gsp</w:t>
        </w:r>
        <w:proofErr w:type="gramStart"/>
        <w:r w:rsidR="008C3410" w:rsidRPr="00997CA5">
          <w:rPr>
            <w:color w:val="FF0000"/>
            <w:rPrChange w:id="1368" w:author="Perica, Tina" w:date="2020-05-28T17:06:00Z">
              <w:rPr/>
            </w:rPrChange>
          </w:rPr>
          <w:t>1:GTP</w:t>
        </w:r>
        <w:proofErr w:type="gramEnd"/>
        <w:r w:rsidR="008C3410" w:rsidRPr="00997CA5">
          <w:rPr>
            <w:color w:val="FF0000"/>
            <w:rPrChange w:id="1369" w:author="Perica, Tina" w:date="2020-05-28T17:06:00Z">
              <w:rPr/>
            </w:rPrChange>
          </w:rPr>
          <w:t xml:space="preserve"> </w:t>
        </w:r>
      </w:moveTo>
      <w:ins w:id="1370" w:author="Perica, Tina" w:date="2020-05-28T17:03:00Z">
        <w:r w:rsidR="008C3410" w:rsidRPr="00997CA5">
          <w:rPr>
            <w:color w:val="FF0000"/>
            <w:rPrChange w:id="1371" w:author="Perica, Tina" w:date="2020-05-28T17:06:00Z">
              <w:rPr/>
            </w:rPrChange>
          </w:rPr>
          <w:t>[S]</w:t>
        </w:r>
        <w:r w:rsidR="008C3410" w:rsidRPr="00997CA5">
          <w:rPr>
            <w:color w:val="FF0000"/>
            <w:vertAlign w:val="subscript"/>
            <w:rPrChange w:id="1372" w:author="Perica, Tina" w:date="2020-05-28T17:06:00Z">
              <w:rPr>
                <w:vertAlign w:val="subscript"/>
              </w:rPr>
            </w:rPrChange>
          </w:rPr>
          <w:t>0</w:t>
        </w:r>
        <w:r w:rsidR="008C3410" w:rsidRPr="00997CA5">
          <w:rPr>
            <w:color w:val="FF0000"/>
            <w:rPrChange w:id="1373" w:author="Perica, Tina" w:date="2020-05-28T17:06:00Z">
              <w:rPr/>
            </w:rPrChange>
          </w:rPr>
          <w:t xml:space="preserve"> </w:t>
        </w:r>
      </w:ins>
      <w:moveTo w:id="1374" w:author="Perica, Tina" w:date="2020-05-28T17:03:00Z">
        <w:del w:id="1375" w:author="Perica, Tina" w:date="2020-05-28T17:04:00Z">
          <w:r w:rsidR="008C3410" w:rsidRPr="00997CA5" w:rsidDel="008C3410">
            <w:rPr>
              <w:color w:val="FF0000"/>
              <w:rPrChange w:id="1376" w:author="Perica, Tina" w:date="2020-05-28T17:06:00Z">
                <w:rPr/>
              </w:rPrChange>
            </w:rPr>
            <w:delText>were</w:delText>
          </w:r>
        </w:del>
      </w:moveTo>
      <w:ins w:id="1377" w:author="Perica, Tina" w:date="2020-05-28T17:04:00Z">
        <w:r w:rsidR="008C3410" w:rsidRPr="00997CA5">
          <w:rPr>
            <w:color w:val="FF0000"/>
            <w:rPrChange w:id="1378" w:author="Perica, Tina" w:date="2020-05-28T17:06:00Z">
              <w:rPr/>
            </w:rPrChange>
          </w:rPr>
          <w:t>was</w:t>
        </w:r>
      </w:ins>
      <w:moveTo w:id="1379" w:author="Perica, Tina" w:date="2020-05-28T17:03:00Z">
        <w:r w:rsidR="008C3410" w:rsidRPr="00997CA5">
          <w:rPr>
            <w:color w:val="FF0000"/>
            <w:rPrChange w:id="1380" w:author="Perica, Tina" w:date="2020-05-28T17:06:00Z">
              <w:rPr/>
            </w:rPrChange>
          </w:rPr>
          <w:t xml:space="preserve"> </w:t>
        </w:r>
        <w:del w:id="1381" w:author="Perica, Tina" w:date="2020-05-28T17:03:00Z">
          <w:r w:rsidR="008C3410" w:rsidRPr="00997CA5" w:rsidDel="008C3410">
            <w:rPr>
              <w:color w:val="FF0000"/>
              <w:rPrChange w:id="1382" w:author="Perica, Tina" w:date="2020-05-28T17:06:00Z">
                <w:rPr/>
              </w:rPrChange>
            </w:rPr>
            <w:delText xml:space="preserve">then </w:delText>
          </w:r>
        </w:del>
        <w:r w:rsidR="008C3410" w:rsidRPr="00997CA5">
          <w:rPr>
            <w:color w:val="FF0000"/>
            <w:rPrChange w:id="1383" w:author="Perica, Tina" w:date="2020-05-28T17:06:00Z">
              <w:rPr/>
            </w:rPrChange>
          </w:rPr>
          <w:t>estimated based on the plateau fluorescence and the sensor calibration parameters</w:t>
        </w:r>
      </w:moveTo>
      <w:ins w:id="1384" w:author="Perica, Tina" w:date="2020-05-28T17:04:00Z">
        <w:r w:rsidR="008C3410" w:rsidRPr="00997CA5">
          <w:rPr>
            <w:color w:val="FF0000"/>
            <w:rPrChange w:id="1385" w:author="Perica, Tina" w:date="2020-05-28T17:06:00Z">
              <w:rPr/>
            </w:rPrChange>
          </w:rPr>
          <w:t xml:space="preserve"> to convert the fluorescence to free phosphate concentration</w:t>
        </w:r>
      </w:ins>
      <w:moveTo w:id="1386" w:author="Perica, Tina" w:date="2020-05-28T17:03:00Z">
        <w:r w:rsidR="008C3410" w:rsidRPr="00997CA5">
          <w:rPr>
            <w:color w:val="FF0000"/>
            <w:rPrChange w:id="1387" w:author="Perica, Tina" w:date="2020-05-28T17:06:00Z">
              <w:rPr/>
            </w:rPrChange>
          </w:rPr>
          <w:t>.</w:t>
        </w:r>
      </w:moveTo>
      <w:moveToRangeEnd w:id="1362"/>
      <w:ins w:id="1388" w:author="Perica, Tina" w:date="2020-05-28T16:35:00Z">
        <w:r w:rsidR="009B2A6D" w:rsidRPr="00997CA5">
          <w:rPr>
            <w:color w:val="FF0000"/>
            <w:rPrChange w:id="1389" w:author="Perica, Tina" w:date="2020-05-28T17:06:00Z">
              <w:rPr/>
            </w:rPrChange>
          </w:rPr>
          <w:t xml:space="preserve"> </w:t>
        </w:r>
      </w:ins>
      <w:del w:id="1390" w:author="Perica, Tina" w:date="2020-05-28T16:33:00Z">
        <w:r w:rsidR="00EA1802" w:rsidRPr="00997CA5" w:rsidDel="009B2A6D">
          <w:rPr>
            <w:color w:val="FF0000"/>
            <w:rPrChange w:id="1391" w:author="Perica, Tina" w:date="2020-05-28T17:06:00Z">
              <w:rPr/>
            </w:rPrChange>
          </w:rPr>
          <w:delText xml:space="preserve"> </w:delText>
        </w:r>
      </w:del>
      <w:del w:id="1392" w:author="Perica, Tina" w:date="2020-05-28T16:37:00Z">
        <w:r w:rsidR="00EA1802" w:rsidRPr="00997CA5" w:rsidDel="003B5EEB">
          <w:rPr>
            <w:color w:val="FF0000"/>
            <w:rPrChange w:id="1393" w:author="Perica, Tina" w:date="2020-05-28T17:06:00Z">
              <w:rPr/>
            </w:rPrChange>
          </w:rPr>
          <w:delText>using</w:delText>
        </w:r>
      </w:del>
      <w:ins w:id="1394" w:author="Perica, Tina" w:date="2020-05-28T16:37:00Z">
        <w:r w:rsidR="003B5EEB" w:rsidRPr="00997CA5">
          <w:rPr>
            <w:color w:val="FF0000"/>
            <w:rPrChange w:id="1395"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1396" w:author="Perica, Tina" w:date="2020-05-28T16:37:00Z">
        <w:r w:rsidR="00EA1802" w:rsidRPr="00997CA5" w:rsidDel="003B5EEB">
          <w:rPr>
            <w:color w:val="FF0000"/>
            <w:rPrChange w:id="1397" w:author="Perica, Tina" w:date="2020-05-28T17:06:00Z">
              <w:rPr/>
            </w:rPrChange>
          </w:rPr>
          <w:delText xml:space="preserve"> a </w:delText>
        </w:r>
      </w:del>
      <w:r w:rsidR="00EA1802" w:rsidRPr="00997CA5">
        <w:rPr>
          <w:color w:val="FF0000"/>
          <w:rPrChange w:id="1398" w:author="Perica, Tina" w:date="2020-05-28T17:06:00Z">
            <w:rPr/>
          </w:rPrChange>
        </w:rPr>
        <w:t xml:space="preserve">Lambert </w:t>
      </w:r>
      <w:r w:rsidR="00526BC0" w:rsidRPr="00997CA5">
        <w:rPr>
          <w:color w:val="FF0000"/>
          <w:lang w:val="el-GR"/>
        </w:rPr>
        <w:t>ω</w:t>
      </w:r>
      <w:r w:rsidR="00EA1802" w:rsidRPr="00997CA5">
        <w:rPr>
          <w:color w:val="FF0000"/>
          <w:rPrChange w:id="1399" w:author="Perica, Tina" w:date="2020-05-28T17:06:00Z">
            <w:rPr/>
          </w:rPrChange>
        </w:rPr>
        <w:t xml:space="preserve"> </w:t>
      </w:r>
      <w:del w:id="1400" w:author="Perica, Tina" w:date="2020-05-28T16:37:00Z">
        <w:r w:rsidR="00EA1802" w:rsidRPr="00997CA5" w:rsidDel="003B5EEB">
          <w:rPr>
            <w:color w:val="FF0000"/>
            <w:rPrChange w:id="1401" w:author="Perica, Tina" w:date="2020-05-28T17:06:00Z">
              <w:rPr/>
            </w:rPrChange>
          </w:rPr>
          <w:delText>function</w:delText>
        </w:r>
      </w:del>
      <w:ins w:id="1402" w:author="Perica, Tina" w:date="2020-05-28T16:37:00Z">
        <w:r w:rsidR="003B5EEB" w:rsidRPr="00997CA5">
          <w:rPr>
            <w:color w:val="FF0000"/>
            <w:rPrChange w:id="1403" w:author="Perica, Tina" w:date="2020-05-28T17:06:00Z">
              <w:rPr/>
            </w:rPrChange>
          </w:rPr>
          <w:t>algorithm</w:t>
        </w:r>
      </w:ins>
      <w:r w:rsidR="00EA1802" w:rsidRPr="00997CA5">
        <w:rPr>
          <w:color w:val="FF0000"/>
          <w:rPrChange w:id="1404" w:author="Perica, Tina" w:date="2020-05-28T17:06:00Z">
            <w:rPr/>
          </w:rPrChange>
        </w:rPr>
        <w:t xml:space="preserve">, as </w:t>
      </w:r>
      <w:r w:rsidR="00E700DE" w:rsidRPr="00997CA5">
        <w:rPr>
          <w:color w:val="FF0000"/>
          <w:rPrChange w:id="1405" w:author="Perica, Tina" w:date="2020-05-28T17:06:00Z">
            <w:rPr/>
          </w:rPrChange>
        </w:rPr>
        <w:t xml:space="preserve">previously </w:t>
      </w:r>
      <w:r w:rsidR="00EA1802" w:rsidRPr="00997CA5">
        <w:rPr>
          <w:color w:val="FF0000"/>
          <w:rPrChange w:id="1406" w:author="Perica, Tina" w:date="2020-05-28T17:06:00Z">
            <w:rPr/>
          </w:rPrChange>
        </w:rPr>
        <w:t>described</w:t>
      </w:r>
      <w:r w:rsidR="00186F9C" w:rsidRPr="00997CA5">
        <w:rPr>
          <w:color w:val="FF0000"/>
          <w:rPrChange w:id="1407" w:author="Perica, Tina" w:date="2020-05-28T17:06:00Z">
            <w:rPr/>
          </w:rPrChange>
        </w:rPr>
        <w:t>{</w:t>
      </w:r>
      <w:proofErr w:type="spellStart"/>
      <w:r w:rsidR="00186F9C" w:rsidRPr="00997CA5">
        <w:rPr>
          <w:color w:val="FF0000"/>
          <w:rPrChange w:id="1408" w:author="Perica, Tina" w:date="2020-05-28T17:06:00Z">
            <w:rPr/>
          </w:rPrChange>
        </w:rPr>
        <w:t>Goudar</w:t>
      </w:r>
      <w:proofErr w:type="spellEnd"/>
      <w:r w:rsidR="00186F9C" w:rsidRPr="00997CA5">
        <w:rPr>
          <w:color w:val="FF0000"/>
          <w:rPrChange w:id="1409" w:author="Perica, Tina" w:date="2020-05-28T17:06:00Z">
            <w:rPr/>
          </w:rPrChange>
        </w:rPr>
        <w:t>, 1999, r04995}</w:t>
      </w:r>
      <w:ins w:id="1410" w:author="Perica, Tina" w:date="2020-05-28T16:37:00Z">
        <w:r w:rsidR="003B5EEB" w:rsidRPr="00997CA5">
          <w:rPr>
            <w:color w:val="FF0000"/>
            <w:rPrChange w:id="1411" w:author="Perica, Tina" w:date="2020-05-28T17:06:00Z">
              <w:rPr/>
            </w:rPrChange>
          </w:rPr>
          <w:t xml:space="preserve">, where </w:t>
        </w:r>
      </w:ins>
      <m:oMath>
        <m:r>
          <w:ins w:id="1412" w:author="Perica, Tina" w:date="2020-05-28T16:37:00Z">
            <w:rPr>
              <w:rFonts w:ascii="Cambria Math" w:hAnsi="Cambria Math"/>
              <w:color w:val="FF0000"/>
              <w:rPrChange w:id="1413" w:author="Perica, Tina" w:date="2020-05-28T17:06:00Z">
                <w:rPr>
                  <w:rFonts w:ascii="Cambria Math" w:hAnsi="Cambria Math"/>
                </w:rPr>
              </w:rPrChange>
            </w:rPr>
            <m:t>ω=</m:t>
          </w:ins>
        </m:r>
        <m:r>
          <w:ins w:id="1414" w:author="Perica, Tina" w:date="2020-05-28T16:38:00Z">
            <w:rPr>
              <w:rFonts w:ascii="Cambria Math" w:hAnsi="Cambria Math"/>
              <w:color w:val="FF0000"/>
              <w:rPrChange w:id="1415" w:author="Perica, Tina" w:date="2020-05-28T17:06:00Z">
                <w:rPr>
                  <w:rFonts w:ascii="Cambria Math" w:hAnsi="Cambria Math"/>
                </w:rPr>
              </w:rPrChange>
            </w:rPr>
            <m:t>Lambert omega(</m:t>
          </w:ins>
        </m:r>
        <m:f>
          <m:fPr>
            <m:ctrlPr>
              <w:ins w:id="1416" w:author="Perica, Tina" w:date="2020-05-28T16:47:00Z">
                <w:rPr>
                  <w:rFonts w:ascii="Cambria Math" w:hAnsi="Cambria Math"/>
                  <w:i/>
                  <w:color w:val="FF0000"/>
                </w:rPr>
              </w:ins>
            </m:ctrlPr>
          </m:fPr>
          <m:num>
            <m:sSub>
              <m:sSubPr>
                <m:ctrlPr>
                  <w:ins w:id="1417" w:author="Perica, Tina" w:date="2020-05-28T16:47:00Z">
                    <w:rPr>
                      <w:rFonts w:ascii="Cambria Math" w:hAnsi="Cambria Math"/>
                      <w:i/>
                      <w:color w:val="FF0000"/>
                    </w:rPr>
                  </w:ins>
                </m:ctrlPr>
              </m:sSubPr>
              <m:e>
                <m:d>
                  <m:dPr>
                    <m:begChr m:val="["/>
                    <m:endChr m:val="]"/>
                    <m:ctrlPr>
                      <w:ins w:id="1418" w:author="Perica, Tina" w:date="2020-05-28T16:47:00Z">
                        <w:rPr>
                          <w:rFonts w:ascii="Cambria Math" w:hAnsi="Cambria Math"/>
                          <w:i/>
                          <w:color w:val="FF0000"/>
                        </w:rPr>
                      </w:ins>
                    </m:ctrlPr>
                  </m:dPr>
                  <m:e>
                    <m:r>
                      <w:ins w:id="1419" w:author="Perica, Tina" w:date="2020-05-28T16:47:00Z">
                        <w:rPr>
                          <w:rFonts w:ascii="Cambria Math" w:hAnsi="Cambria Math"/>
                          <w:color w:val="FF0000"/>
                          <w:rPrChange w:id="1420" w:author="Perica, Tina" w:date="2020-05-28T17:06:00Z">
                            <w:rPr>
                              <w:rFonts w:ascii="Cambria Math" w:hAnsi="Cambria Math"/>
                            </w:rPr>
                          </w:rPrChange>
                        </w:rPr>
                        <m:t>S</m:t>
                      </w:ins>
                    </m:r>
                  </m:e>
                </m:d>
              </m:e>
              <m:sub>
                <m:r>
                  <w:ins w:id="1421" w:author="Perica, Tina" w:date="2020-05-28T16:47:00Z">
                    <w:rPr>
                      <w:rFonts w:ascii="Cambria Math" w:hAnsi="Cambria Math"/>
                      <w:color w:val="FF0000"/>
                      <w:rPrChange w:id="1422" w:author="Perica, Tina" w:date="2020-05-28T17:06:00Z">
                        <w:rPr>
                          <w:rFonts w:ascii="Cambria Math" w:hAnsi="Cambria Math"/>
                        </w:rPr>
                      </w:rPrChange>
                    </w:rPr>
                    <m:t>0</m:t>
                  </w:ins>
                </m:r>
              </m:sub>
            </m:sSub>
          </m:num>
          <m:den>
            <m:sSub>
              <m:sSubPr>
                <m:ctrlPr>
                  <w:ins w:id="1423" w:author="Perica, Tina" w:date="2020-05-28T16:47:00Z">
                    <w:rPr>
                      <w:rFonts w:ascii="Cambria Math" w:hAnsi="Cambria Math"/>
                      <w:i/>
                      <w:color w:val="FF0000"/>
                    </w:rPr>
                  </w:ins>
                </m:ctrlPr>
              </m:sSubPr>
              <m:e>
                <m:r>
                  <w:ins w:id="1424" w:author="Perica, Tina" w:date="2020-05-28T16:48:00Z">
                    <w:rPr>
                      <w:rFonts w:ascii="Cambria Math" w:hAnsi="Cambria Math"/>
                      <w:color w:val="FF0000"/>
                      <w:rPrChange w:id="1425" w:author="Perica, Tina" w:date="2020-05-28T17:06:00Z">
                        <w:rPr>
                          <w:rFonts w:ascii="Cambria Math" w:hAnsi="Cambria Math"/>
                        </w:rPr>
                      </w:rPrChange>
                    </w:rPr>
                    <m:t>K</m:t>
                  </w:ins>
                </m:r>
              </m:e>
              <m:sub>
                <m:r>
                  <w:ins w:id="1426" w:author="Perica, Tina" w:date="2020-05-28T16:48:00Z">
                    <w:rPr>
                      <w:rFonts w:ascii="Cambria Math" w:hAnsi="Cambria Math"/>
                      <w:color w:val="FF0000"/>
                      <w:rPrChange w:id="1427" w:author="Perica, Tina" w:date="2020-05-28T17:06:00Z">
                        <w:rPr>
                          <w:rFonts w:ascii="Cambria Math" w:hAnsi="Cambria Math"/>
                        </w:rPr>
                      </w:rPrChange>
                    </w:rPr>
                    <m:t>m</m:t>
                  </w:ins>
                </m:r>
              </m:sub>
            </m:sSub>
          </m:den>
        </m:f>
        <m:r>
          <w:ins w:id="1428" w:author="Perica, Tina" w:date="2020-05-28T16:48:00Z">
            <w:rPr>
              <w:rFonts w:ascii="Cambria Math" w:hAnsi="Cambria Math"/>
              <w:color w:val="FF0000"/>
              <w:rPrChange w:id="1429" w:author="Perica, Tina" w:date="2020-05-28T17:06:00Z">
                <w:rPr>
                  <w:rFonts w:ascii="Cambria Math" w:hAnsi="Cambria Math"/>
                </w:rPr>
              </w:rPrChange>
            </w:rPr>
            <m:t xml:space="preserve"> </m:t>
          </w:ins>
        </m:r>
        <m:sSup>
          <m:sSupPr>
            <m:ctrlPr>
              <w:ins w:id="1430" w:author="Perica, Tina" w:date="2020-05-28T16:48:00Z">
                <w:rPr>
                  <w:rFonts w:ascii="Cambria Math" w:hAnsi="Cambria Math"/>
                  <w:i/>
                  <w:color w:val="FF0000"/>
                </w:rPr>
              </w:ins>
            </m:ctrlPr>
          </m:sSupPr>
          <m:e>
            <m:r>
              <w:ins w:id="1431" w:author="Perica, Tina" w:date="2020-05-28T16:48:00Z">
                <w:rPr>
                  <w:rFonts w:ascii="Cambria Math" w:hAnsi="Cambria Math"/>
                  <w:color w:val="FF0000"/>
                  <w:rPrChange w:id="1432" w:author="Perica, Tina" w:date="2020-05-28T17:06:00Z">
                    <w:rPr>
                      <w:rFonts w:ascii="Cambria Math" w:hAnsi="Cambria Math"/>
                    </w:rPr>
                  </w:rPrChange>
                </w:rPr>
                <m:t>e</m:t>
              </w:ins>
            </m:r>
          </m:e>
          <m:sup>
            <m:sSub>
              <m:sSubPr>
                <m:ctrlPr>
                  <w:ins w:id="1433" w:author="Perica, Tina" w:date="2020-05-28T16:48:00Z">
                    <w:rPr>
                      <w:rFonts w:ascii="Cambria Math" w:hAnsi="Cambria Math"/>
                      <w:i/>
                      <w:color w:val="FF0000"/>
                    </w:rPr>
                  </w:ins>
                </m:ctrlPr>
              </m:sSubPr>
              <m:e>
                <m:d>
                  <m:dPr>
                    <m:begChr m:val="["/>
                    <m:endChr m:val="]"/>
                    <m:ctrlPr>
                      <w:ins w:id="1434" w:author="Perica, Tina" w:date="2020-05-28T16:48:00Z">
                        <w:rPr>
                          <w:rFonts w:ascii="Cambria Math" w:hAnsi="Cambria Math"/>
                          <w:i/>
                          <w:color w:val="FF0000"/>
                        </w:rPr>
                      </w:ins>
                    </m:ctrlPr>
                  </m:dPr>
                  <m:e>
                    <m:r>
                      <w:ins w:id="1435" w:author="Perica, Tina" w:date="2020-05-28T16:48:00Z">
                        <w:rPr>
                          <w:rFonts w:ascii="Cambria Math" w:hAnsi="Cambria Math"/>
                          <w:color w:val="FF0000"/>
                          <w:rPrChange w:id="1436" w:author="Perica, Tina" w:date="2020-05-28T17:06:00Z">
                            <w:rPr>
                              <w:rFonts w:ascii="Cambria Math" w:hAnsi="Cambria Math"/>
                            </w:rPr>
                          </w:rPrChange>
                        </w:rPr>
                        <m:t>S</m:t>
                      </w:ins>
                    </m:r>
                  </m:e>
                </m:d>
              </m:e>
              <m:sub>
                <m:r>
                  <w:ins w:id="1437" w:author="Perica, Tina" w:date="2020-05-28T16:48:00Z">
                    <w:rPr>
                      <w:rFonts w:ascii="Cambria Math" w:hAnsi="Cambria Math"/>
                      <w:color w:val="FF0000"/>
                      <w:rPrChange w:id="1438" w:author="Perica, Tina" w:date="2020-05-28T17:06:00Z">
                        <w:rPr>
                          <w:rFonts w:ascii="Cambria Math" w:hAnsi="Cambria Math"/>
                        </w:rPr>
                      </w:rPrChange>
                    </w:rPr>
                    <m:t>0</m:t>
                  </w:ins>
                </m:r>
              </m:sub>
            </m:sSub>
            <m:r>
              <w:ins w:id="1439" w:author="Perica, Tina" w:date="2020-05-28T16:49:00Z">
                <w:rPr>
                  <w:rFonts w:ascii="Cambria Math" w:hAnsi="Cambria Math"/>
                  <w:color w:val="FF0000"/>
                  <w:rPrChange w:id="1440" w:author="Perica, Tina" w:date="2020-05-28T17:06:00Z">
                    <w:rPr>
                      <w:rFonts w:ascii="Cambria Math" w:hAnsi="Cambria Math"/>
                    </w:rPr>
                  </w:rPrChange>
                </w:rPr>
                <m:t>-</m:t>
              </w:ins>
            </m:r>
            <m:f>
              <m:fPr>
                <m:ctrlPr>
                  <w:ins w:id="1441" w:author="Perica, Tina" w:date="2020-05-28T16:50:00Z">
                    <w:rPr>
                      <w:rFonts w:ascii="Cambria Math" w:hAnsi="Cambria Math"/>
                      <w:i/>
                      <w:color w:val="FF0000"/>
                    </w:rPr>
                  </w:ins>
                </m:ctrlPr>
              </m:fPr>
              <m:num>
                <m:sSub>
                  <m:sSubPr>
                    <m:ctrlPr>
                      <w:ins w:id="1442" w:author="Perica, Tina" w:date="2020-05-28T16:50:00Z">
                        <w:rPr>
                          <w:rFonts w:ascii="Cambria Math" w:hAnsi="Cambria Math"/>
                          <w:i/>
                          <w:color w:val="FF0000"/>
                        </w:rPr>
                      </w:ins>
                    </m:ctrlPr>
                  </m:sSubPr>
                  <m:e>
                    <m:r>
                      <w:ins w:id="1443" w:author="Perica, Tina" w:date="2020-05-28T16:50:00Z">
                        <w:rPr>
                          <w:rFonts w:ascii="Cambria Math" w:hAnsi="Cambria Math"/>
                          <w:color w:val="FF0000"/>
                          <w:rPrChange w:id="1444" w:author="Perica, Tina" w:date="2020-05-28T17:06:00Z">
                            <w:rPr>
                              <w:rFonts w:ascii="Cambria Math" w:hAnsi="Cambria Math"/>
                            </w:rPr>
                          </w:rPrChange>
                        </w:rPr>
                        <m:t>k</m:t>
                      </w:ins>
                    </m:r>
                  </m:e>
                  <m:sub>
                    <m:r>
                      <w:ins w:id="1445" w:author="Perica, Tina" w:date="2020-05-28T16:50:00Z">
                        <w:rPr>
                          <w:rFonts w:ascii="Cambria Math" w:hAnsi="Cambria Math"/>
                          <w:color w:val="FF0000"/>
                          <w:rPrChange w:id="1446" w:author="Perica, Tina" w:date="2020-05-28T17:06:00Z">
                            <w:rPr>
                              <w:rFonts w:ascii="Cambria Math" w:hAnsi="Cambria Math"/>
                            </w:rPr>
                          </w:rPrChange>
                        </w:rPr>
                        <m:t>cat</m:t>
                      </w:ins>
                    </m:r>
                  </m:sub>
                </m:sSub>
                <m:sSub>
                  <m:sSubPr>
                    <m:ctrlPr>
                      <w:ins w:id="1447" w:author="Perica, Tina" w:date="2020-05-28T16:50:00Z">
                        <w:rPr>
                          <w:rFonts w:ascii="Cambria Math" w:hAnsi="Cambria Math"/>
                          <w:i/>
                          <w:color w:val="FF0000"/>
                        </w:rPr>
                      </w:ins>
                    </m:ctrlPr>
                  </m:sSubPr>
                  <m:e>
                    <m:d>
                      <m:dPr>
                        <m:begChr m:val="["/>
                        <m:endChr m:val="]"/>
                        <m:ctrlPr>
                          <w:ins w:id="1448" w:author="Perica, Tina" w:date="2020-05-28T16:50:00Z">
                            <w:rPr>
                              <w:rFonts w:ascii="Cambria Math" w:hAnsi="Cambria Math"/>
                              <w:i/>
                              <w:color w:val="FF0000"/>
                            </w:rPr>
                          </w:ins>
                        </m:ctrlPr>
                      </m:dPr>
                      <m:e>
                        <m:r>
                          <w:ins w:id="1449" w:author="Perica, Tina" w:date="2020-05-28T16:50:00Z">
                            <w:rPr>
                              <w:rFonts w:ascii="Cambria Math" w:hAnsi="Cambria Math"/>
                              <w:color w:val="FF0000"/>
                              <w:rPrChange w:id="1450" w:author="Perica, Tina" w:date="2020-05-28T17:06:00Z">
                                <w:rPr>
                                  <w:rFonts w:ascii="Cambria Math" w:hAnsi="Cambria Math"/>
                                </w:rPr>
                              </w:rPrChange>
                            </w:rPr>
                            <m:t>E</m:t>
                          </w:ins>
                        </m:r>
                      </m:e>
                    </m:d>
                  </m:e>
                  <m:sub>
                    <m:r>
                      <w:ins w:id="1451" w:author="Perica, Tina" w:date="2020-05-28T16:50:00Z">
                        <w:rPr>
                          <w:rFonts w:ascii="Cambria Math" w:hAnsi="Cambria Math"/>
                          <w:color w:val="FF0000"/>
                          <w:rPrChange w:id="1452" w:author="Perica, Tina" w:date="2020-05-28T17:06:00Z">
                            <w:rPr>
                              <w:rFonts w:ascii="Cambria Math" w:hAnsi="Cambria Math"/>
                            </w:rPr>
                          </w:rPrChange>
                        </w:rPr>
                        <m:t>t</m:t>
                      </w:ins>
                    </m:r>
                  </m:sub>
                </m:sSub>
                <m:r>
                  <w:ins w:id="1453" w:author="Perica, Tina" w:date="2020-05-28T16:50:00Z">
                    <w:rPr>
                      <w:rFonts w:ascii="Cambria Math" w:hAnsi="Cambria Math"/>
                      <w:color w:val="FF0000"/>
                      <w:rPrChange w:id="1454" w:author="Perica, Tina" w:date="2020-05-28T17:06:00Z">
                        <w:rPr>
                          <w:rFonts w:ascii="Cambria Math" w:hAnsi="Cambria Math"/>
                        </w:rPr>
                      </w:rPrChange>
                    </w:rPr>
                    <m:t>*time</m:t>
                  </w:ins>
                </m:r>
              </m:num>
              <m:den>
                <m:sSub>
                  <m:sSubPr>
                    <m:ctrlPr>
                      <w:ins w:id="1455" w:author="Perica, Tina" w:date="2020-05-28T16:50:00Z">
                        <w:rPr>
                          <w:rFonts w:ascii="Cambria Math" w:hAnsi="Cambria Math"/>
                          <w:i/>
                          <w:color w:val="FF0000"/>
                        </w:rPr>
                      </w:ins>
                    </m:ctrlPr>
                  </m:sSubPr>
                  <m:e>
                    <m:r>
                      <w:ins w:id="1456" w:author="Perica, Tina" w:date="2020-05-28T16:51:00Z">
                        <w:rPr>
                          <w:rFonts w:ascii="Cambria Math" w:hAnsi="Cambria Math"/>
                          <w:color w:val="FF0000"/>
                          <w:rPrChange w:id="1457" w:author="Perica, Tina" w:date="2020-05-28T17:06:00Z">
                            <w:rPr>
                              <w:rFonts w:ascii="Cambria Math" w:hAnsi="Cambria Math"/>
                            </w:rPr>
                          </w:rPrChange>
                        </w:rPr>
                        <m:t>K</m:t>
                      </w:ins>
                    </m:r>
                  </m:e>
                  <m:sub>
                    <m:r>
                      <w:ins w:id="1458" w:author="Perica, Tina" w:date="2020-05-28T16:51:00Z">
                        <w:rPr>
                          <w:rFonts w:ascii="Cambria Math" w:hAnsi="Cambria Math"/>
                          <w:color w:val="FF0000"/>
                          <w:rPrChange w:id="1459" w:author="Perica, Tina" w:date="2020-05-28T17:06:00Z">
                            <w:rPr>
                              <w:rFonts w:ascii="Cambria Math" w:hAnsi="Cambria Math"/>
                            </w:rPr>
                          </w:rPrChange>
                        </w:rPr>
                        <m:t>m</m:t>
                      </w:ins>
                    </m:r>
                  </m:sub>
                </m:sSub>
              </m:den>
            </m:f>
          </m:sup>
        </m:sSup>
        <m:r>
          <w:ins w:id="1460" w:author="Perica, Tina" w:date="2020-05-28T16:38:00Z">
            <w:rPr>
              <w:rFonts w:ascii="Cambria Math" w:hAnsi="Cambria Math"/>
              <w:color w:val="FF0000"/>
              <w:rPrChange w:id="1461" w:author="Perica, Tina" w:date="2020-05-28T17:06:00Z">
                <w:rPr>
                  <w:rFonts w:ascii="Cambria Math" w:hAnsi="Cambria Math"/>
                </w:rPr>
              </w:rPrChange>
            </w:rPr>
            <m:t>)</m:t>
          </w:ins>
        </m:r>
      </m:oMath>
      <w:r w:rsidR="00EA1802" w:rsidRPr="00997CA5">
        <w:rPr>
          <w:color w:val="FF0000"/>
          <w:rPrChange w:id="1462" w:author="Perica, Tina" w:date="2020-05-28T17:06:00Z">
            <w:rPr/>
          </w:rPrChange>
        </w:rPr>
        <w:t xml:space="preserve">. </w:t>
      </w:r>
      <w:del w:id="1463" w:author="Perica, Tina" w:date="2020-05-28T17:04:00Z">
        <w:r w:rsidR="00EA1802" w:rsidDel="008C3410">
          <w:delText xml:space="preserve">We </w:delText>
        </w:r>
      </w:del>
      <w:ins w:id="1464" w:author="Perica, Tina" w:date="2020-05-28T17:04:00Z">
        <w:r w:rsidR="008C3410">
          <w:t xml:space="preserve">The curves were fit </w:t>
        </w:r>
      </w:ins>
      <w:del w:id="1465" w:author="Perica, Tina" w:date="2020-05-28T17:04:00Z">
        <w:r w:rsidR="00EA1802" w:rsidDel="008C3410">
          <w:delText xml:space="preserve">analysed the data </w:delText>
        </w:r>
      </w:del>
      <w:r w:rsidR="00EA1802">
        <w:t xml:space="preserve">with the custom-made software DELA written by David Lambright from University of Massachusetts Medical School and generously made available to us as </w:t>
      </w:r>
      <w:proofErr w:type="gramStart"/>
      <w:r w:rsidR="00EA1802">
        <w:t>freeware</w:t>
      </w:r>
      <w:ins w:id="1466" w:author="Perica, Tina" w:date="2020-08-18T12:31:00Z">
        <w:r w:rsidR="00F13404" w:rsidRPr="00F13404">
          <w:t>{</w:t>
        </w:r>
        <w:proofErr w:type="spellStart"/>
        <w:proofErr w:type="gramEnd"/>
        <w:r w:rsidR="00F13404" w:rsidRPr="00F13404">
          <w:t>Malaby</w:t>
        </w:r>
        <w:proofErr w:type="spellEnd"/>
        <w:r w:rsidR="00F13404" w:rsidRPr="00F13404">
          <w:t>, 2015, r05863}</w:t>
        </w:r>
      </w:ins>
      <w:r w:rsidR="00EA1802">
        <w:t>.</w:t>
      </w:r>
    </w:p>
    <w:p w14:paraId="68B968FD" w14:textId="7642C38A" w:rsidR="004E38D3" w:rsidRDefault="004E38D3" w:rsidP="00EA1802">
      <w:pPr>
        <w:rPr>
          <w:ins w:id="1467" w:author="Perica, Tina" w:date="2020-05-28T17:05:00Z"/>
        </w:rPr>
      </w:pPr>
      <w:ins w:id="1468" w:author="Perica, Tina" w:date="2020-08-18T13:06:00Z">
        <w:r>
          <w:t>We could confirm that the kinetic value parameters we obtained for wild</w:t>
        </w:r>
      </w:ins>
      <w:ins w:id="1469" w:author="Perica, Tina" w:date="2020-08-18T13:11:00Z">
        <w:r w:rsidR="002A1305">
          <w:t>-</w:t>
        </w:r>
      </w:ins>
      <w:ins w:id="1470" w:author="Perica, Tina" w:date="2020-08-18T13:06:00Z">
        <w:r>
          <w:t xml:space="preserve">type Gsp1 </w:t>
        </w:r>
      </w:ins>
      <w:ins w:id="1471" w:author="Perica, Tina" w:date="2020-08-18T13:11:00Z">
        <w:r w:rsidR="002A1305">
          <w:t xml:space="preserve">using the phosphate sensor and integrated Michaelis-Menten equation were similar to those estimated by </w:t>
        </w:r>
        <w:proofErr w:type="spellStart"/>
        <w:r w:rsidR="002A1305">
          <w:t>Klebe</w:t>
        </w:r>
        <w:proofErr w:type="spellEnd"/>
        <w:r w:rsidR="002A1305">
          <w:t xml:space="preserve"> et al using intrin</w:t>
        </w:r>
      </w:ins>
      <w:ins w:id="1472" w:author="Perica, Tina" w:date="2020-08-18T13:12:00Z">
        <w:r w:rsidR="002A1305">
          <w:t xml:space="preserve">sic tryptophan fluorescence. </w:t>
        </w:r>
        <w:r w:rsidR="00E648D5" w:rsidRPr="00EA1015">
          <w:rPr>
            <w:color w:val="365F91" w:themeColor="accent1" w:themeShade="BF"/>
            <w:szCs w:val="22"/>
          </w:rPr>
          <w:t>Their values were a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of 0.45 </w:t>
        </w:r>
        <w:r w:rsidR="00E648D5" w:rsidRPr="00EA1015">
          <w:rPr>
            <w:color w:val="365F91" w:themeColor="accent1" w:themeShade="BF"/>
            <w:szCs w:val="22"/>
            <w:lang w:val="el-GR"/>
          </w:rPr>
          <w:t>μ</w:t>
        </w:r>
        <w:r w:rsidR="00E648D5" w:rsidRPr="00EA1015">
          <w:rPr>
            <w:color w:val="365F91" w:themeColor="accent1" w:themeShade="BF"/>
            <w:szCs w:val="22"/>
          </w:rPr>
          <w:t xml:space="preserve">M and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of 2.1 s</w:t>
        </w:r>
        <w:r w:rsidR="00E648D5" w:rsidRPr="00EA1015">
          <w:rPr>
            <w:color w:val="365F91" w:themeColor="accent1" w:themeShade="BF"/>
            <w:szCs w:val="22"/>
            <w:vertAlign w:val="superscript"/>
          </w:rPr>
          <w:t>-1</w:t>
        </w:r>
        <w:r w:rsidR="00E648D5" w:rsidRPr="00EA1015">
          <w:rPr>
            <w:color w:val="365F91" w:themeColor="accent1" w:themeShade="BF"/>
            <w:szCs w:val="22"/>
          </w:rPr>
          <w:t xml:space="preserve"> at 25</w:t>
        </w:r>
        <w:r w:rsidR="00E648D5" w:rsidRPr="00EA1015">
          <w:rPr>
            <w:rFonts w:ascii="Cambria Math" w:hAnsi="Cambria Math"/>
            <w:color w:val="365F91" w:themeColor="accent1" w:themeShade="BF"/>
            <w:szCs w:val="22"/>
          </w:rPr>
          <w:t>˚</w:t>
        </w:r>
        <w:r w:rsidR="00E648D5" w:rsidRPr="00EA1015">
          <w:rPr>
            <w:color w:val="365F91" w:themeColor="accent1" w:themeShade="BF"/>
            <w:szCs w:val="22"/>
          </w:rPr>
          <w:t xml:space="preserve">C for mammalian RAN hydrolysis activated by </w:t>
        </w:r>
        <w:r w:rsidR="00E648D5" w:rsidRPr="00EA1015">
          <w:rPr>
            <w:i/>
            <w:iCs/>
            <w:color w:val="365F91" w:themeColor="accent1" w:themeShade="BF"/>
            <w:szCs w:val="22"/>
          </w:rPr>
          <w:t>S. pombe</w:t>
        </w:r>
        <w:r w:rsidR="00E648D5" w:rsidRPr="00EA1015">
          <w:rPr>
            <w:color w:val="365F91" w:themeColor="accent1" w:themeShade="BF"/>
            <w:szCs w:val="22"/>
          </w:rPr>
          <w:t xml:space="preserve"> GAP</w:t>
        </w:r>
        <w:r w:rsidR="00E648D5" w:rsidRPr="00EA1015">
          <w:rPr>
            <w:color w:val="365F91" w:themeColor="accent1" w:themeShade="BF"/>
            <w:szCs w:val="22"/>
            <w:lang w:val="en-GB"/>
          </w:rPr>
          <w:t xml:space="preserve">, while our values </w:t>
        </w:r>
        <w:r w:rsidR="00E648D5" w:rsidRPr="00EA1015">
          <w:rPr>
            <w:color w:val="365F91" w:themeColor="accent1" w:themeShade="BF"/>
            <w:szCs w:val="22"/>
          </w:rPr>
          <w:t xml:space="preserve">for wild type </w:t>
        </w:r>
        <w:r w:rsidR="00E648D5" w:rsidRPr="00EA1015">
          <w:rPr>
            <w:i/>
            <w:iCs/>
            <w:color w:val="365F91" w:themeColor="accent1" w:themeShade="BF"/>
            <w:szCs w:val="22"/>
          </w:rPr>
          <w:t>S. cerevisiae</w:t>
        </w:r>
        <w:r w:rsidR="00E648D5" w:rsidRPr="00EA1015">
          <w:rPr>
            <w:color w:val="365F91" w:themeColor="accent1" w:themeShade="BF"/>
            <w:szCs w:val="22"/>
          </w:rPr>
          <w:t xml:space="preserve"> Gsp1 and </w:t>
        </w:r>
        <w:r w:rsidR="00E648D5" w:rsidRPr="00EA1015">
          <w:rPr>
            <w:i/>
            <w:iCs/>
            <w:color w:val="365F91" w:themeColor="accent1" w:themeShade="BF"/>
            <w:szCs w:val="22"/>
          </w:rPr>
          <w:t>S. pombe</w:t>
        </w:r>
        <w:r w:rsidR="00E648D5" w:rsidRPr="00EA1015">
          <w:rPr>
            <w:color w:val="365F91" w:themeColor="accent1" w:themeShade="BF"/>
            <w:szCs w:val="22"/>
          </w:rPr>
          <w:t xml:space="preserve"> GAP at 30</w:t>
        </w:r>
        <w:r w:rsidR="00E648D5" w:rsidRPr="00EA1015">
          <w:rPr>
            <w:rFonts w:ascii="Cambria Math" w:hAnsi="Cambria Math"/>
            <w:color w:val="365F91" w:themeColor="accent1" w:themeShade="BF"/>
            <w:szCs w:val="22"/>
          </w:rPr>
          <w:t>˚</w:t>
        </w:r>
        <w:r w:rsidR="00E648D5" w:rsidRPr="00EA1015">
          <w:rPr>
            <w:color w:val="365F91" w:themeColor="accent1" w:themeShade="BF"/>
            <w:szCs w:val="22"/>
          </w:rPr>
          <w:t>C are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of 0.</w:t>
        </w:r>
      </w:ins>
      <w:ins w:id="1473" w:author="Perica, Tina" w:date="2020-08-18T13:14:00Z">
        <w:r w:rsidR="00E648D5">
          <w:rPr>
            <w:color w:val="365F91" w:themeColor="accent1" w:themeShade="BF"/>
            <w:szCs w:val="22"/>
          </w:rPr>
          <w:t>38</w:t>
        </w:r>
      </w:ins>
      <w:ins w:id="1474" w:author="Perica, Tina" w:date="2020-08-18T13:12:00Z">
        <w:r w:rsidR="00E648D5" w:rsidRPr="00EA1015">
          <w:rPr>
            <w:color w:val="365F91" w:themeColor="accent1" w:themeShade="BF"/>
            <w:szCs w:val="22"/>
          </w:rPr>
          <w:t xml:space="preserve"> </w:t>
        </w:r>
        <w:r w:rsidR="00E648D5" w:rsidRPr="00EA1015">
          <w:rPr>
            <w:color w:val="365F91" w:themeColor="accent1" w:themeShade="BF"/>
            <w:szCs w:val="22"/>
            <w:lang w:val="el-GR"/>
          </w:rPr>
          <w:t>μ</w:t>
        </w:r>
        <w:r w:rsidR="00E648D5" w:rsidRPr="00EA1015">
          <w:rPr>
            <w:color w:val="365F91" w:themeColor="accent1" w:themeShade="BF"/>
            <w:szCs w:val="22"/>
          </w:rPr>
          <w:t xml:space="preserve">M and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of 9</w:t>
        </w:r>
      </w:ins>
      <w:ins w:id="1475" w:author="Perica, Tina" w:date="2020-08-18T13:14:00Z">
        <w:r w:rsidR="00E648D5">
          <w:rPr>
            <w:color w:val="365F91" w:themeColor="accent1" w:themeShade="BF"/>
            <w:szCs w:val="22"/>
          </w:rPr>
          <w:t>.2</w:t>
        </w:r>
      </w:ins>
      <w:ins w:id="1476" w:author="Perica, Tina" w:date="2020-08-18T13:12:00Z">
        <w:r w:rsidR="00E648D5" w:rsidRPr="00EA1015">
          <w:rPr>
            <w:color w:val="365F91" w:themeColor="accent1" w:themeShade="BF"/>
            <w:szCs w:val="22"/>
          </w:rPr>
          <w:t xml:space="preserve"> s</w:t>
        </w:r>
        <w:r w:rsidR="00E648D5" w:rsidRPr="00EA1015">
          <w:rPr>
            <w:color w:val="365F91" w:themeColor="accent1" w:themeShade="BF"/>
            <w:szCs w:val="22"/>
            <w:vertAlign w:val="superscript"/>
          </w:rPr>
          <w:t>-1</w:t>
        </w:r>
        <w:r w:rsidR="00E648D5" w:rsidRPr="00EA1015">
          <w:rPr>
            <w:color w:val="365F91" w:themeColor="accent1" w:themeShade="BF"/>
            <w:szCs w:val="22"/>
          </w:rPr>
          <w:t>.</w:t>
        </w:r>
      </w:ins>
    </w:p>
    <w:p w14:paraId="46A4D64A" w14:textId="01089397" w:rsidR="00EA1802" w:rsidRPr="00E700DE" w:rsidRDefault="00EA1802" w:rsidP="00EA1802">
      <w:del w:id="1477" w:author="Perica, Tina" w:date="2020-05-28T17:05:00Z">
        <w:r w:rsidDel="008C3410">
          <w:lastRenderedPageBreak/>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 xml:space="preserve">deviations were calculated from at least </w:t>
      </w:r>
      <w:del w:id="1478" w:author="Perica, Tina" w:date="2020-08-18T12:59:00Z">
        <w:r w:rsidRPr="00E700DE" w:rsidDel="004E38D3">
          <w:delText>2-9</w:delText>
        </w:r>
      </w:del>
      <w:ins w:id="1479" w:author="Perica, Tina" w:date="2020-08-18T12:59:00Z">
        <w:r w:rsidR="004E38D3">
          <w:t>three</w:t>
        </w:r>
      </w:ins>
      <w:r w:rsidRPr="00E700DE">
        <w:t xml:space="preserve"> technical replicates from </w:t>
      </w:r>
      <w:ins w:id="1480" w:author="Perica, Tina" w:date="2020-08-18T13:40:00Z">
        <w:r w:rsidR="00185BBD">
          <w:t xml:space="preserve">two or more </w:t>
        </w:r>
      </w:ins>
      <w:del w:id="1481" w:author="Perica, Tina" w:date="2020-08-18T12:59:00Z">
        <w:r w:rsidRPr="00E700DE" w:rsidDel="004E38D3">
          <w:delText>1</w:delText>
        </w:r>
      </w:del>
      <w:del w:id="1482" w:author="Perica, Tina" w:date="2020-08-18T13:40:00Z">
        <w:r w:rsidRPr="00E700DE" w:rsidDel="00185BBD">
          <w:delText xml:space="preserve">-4 independently </w:delText>
        </w:r>
      </w:del>
      <w:r w:rsidRPr="00E700DE">
        <w:t>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parallel. The first 100 s of these data were used to determine the baseline fluorescence, and the rest of the data were linearly fit 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ins w:id="1483" w:author="Perica, Tina" w:date="2020-08-18T13:49:00Z">
        <w:r w:rsidR="00E7331C">
          <w:t xml:space="preserve"> Although we do estimate the intrinsic hydrolysis </w:t>
        </w:r>
      </w:ins>
      <w:ins w:id="1484" w:author="Perica, Tina" w:date="2020-08-18T14:46:00Z">
        <w:r w:rsidR="00011280">
          <w:t xml:space="preserve">rates </w:t>
        </w:r>
      </w:ins>
      <w:ins w:id="1485" w:author="Perica, Tina" w:date="2020-08-18T13:49:00Z">
        <w:r w:rsidR="00E7331C">
          <w:t xml:space="preserve">from </w:t>
        </w:r>
      </w:ins>
      <w:ins w:id="1486" w:author="Perica, Tina" w:date="2020-08-18T14:46:00Z">
        <w:r w:rsidR="00011280">
          <w:t>the</w:t>
        </w:r>
      </w:ins>
      <w:ins w:id="1487" w:author="Perica, Tina" w:date="2020-08-18T13:49:00Z">
        <w:r w:rsidR="00E7331C">
          <w:t xml:space="preserve"> background data, the estimate is only approximate, as well as 10</w:t>
        </w:r>
        <w:r w:rsidR="00E7331C" w:rsidRPr="00425092">
          <w:rPr>
            <w:vertAlign w:val="superscript"/>
            <w:rPrChange w:id="1488" w:author="Perica, Tina" w:date="2020-08-18T13:50:00Z">
              <w:rPr/>
            </w:rPrChange>
          </w:rPr>
          <w:t>5</w:t>
        </w:r>
        <w:r w:rsidR="00E7331C">
          <w:t xml:space="preserve"> to 10</w:t>
        </w:r>
        <w:r w:rsidR="00E7331C" w:rsidRPr="00425092">
          <w:rPr>
            <w:vertAlign w:val="superscript"/>
            <w:rPrChange w:id="1489" w:author="Perica, Tina" w:date="2020-08-18T13:50:00Z">
              <w:rPr/>
            </w:rPrChange>
          </w:rPr>
          <w:t>6</w:t>
        </w:r>
        <w:r w:rsidR="00E7331C">
          <w:t xml:space="preserve"> </w:t>
        </w:r>
        <w:proofErr w:type="gramStart"/>
        <w:r w:rsidR="00E7331C">
          <w:t>lower</w:t>
        </w:r>
        <w:proofErr w:type="gramEnd"/>
        <w:r w:rsidR="00E7331C">
          <w:t xml:space="preserve"> than the </w:t>
        </w:r>
      </w:ins>
      <w:ins w:id="1490" w:author="Perica, Tina" w:date="2020-08-18T13:50:00Z">
        <w:r w:rsidR="00E7331C">
          <w:t>rate of GAP-mediated GTP hydrolysis</w:t>
        </w:r>
      </w:ins>
      <w:ins w:id="1491" w:author="Perica, Tina" w:date="2020-08-18T14:45:00Z">
        <w:r w:rsidR="00011280">
          <w:t>, which is why we do not use intrinsic hydrolysis rates when</w:t>
        </w:r>
      </w:ins>
      <w:ins w:id="1492" w:author="Perica, Tina" w:date="2020-08-18T14:46:00Z">
        <w:r w:rsidR="00011280">
          <w:t xml:space="preserve"> fitting the GAP-mediated hydrolysis data.</w:t>
        </w:r>
      </w:ins>
      <w:ins w:id="1493" w:author="Perica, Tina" w:date="2020-08-18T14:45:00Z">
        <w:r w:rsidR="00011280">
          <w:t xml:space="preserve"> </w:t>
        </w:r>
      </w:ins>
      <w:ins w:id="1494" w:author="Perica, Tina" w:date="2020-08-18T16:31:00Z">
        <w:r w:rsidR="00921BF2">
          <w:t>Similarly, as the affinity of Rna1 for GDP-bound RAN is negligible</w:t>
        </w:r>
      </w:ins>
      <w:ins w:id="1495" w:author="Perica, Tina" w:date="2020-08-18T16:32:00Z">
        <w:r w:rsidR="00921BF2">
          <w:t xml:space="preserve"> (~ 100 </w:t>
        </w:r>
        <w:r w:rsidR="00921BF2" w:rsidRPr="00B86B07">
          <w:rPr>
            <w:color w:val="000000" w:themeColor="text1"/>
            <w:szCs w:val="22"/>
            <w:lang w:val="el-GR"/>
          </w:rPr>
          <w:t>μ</w:t>
        </w:r>
        <w:r w:rsidR="00921BF2" w:rsidRPr="00B86B07">
          <w:rPr>
            <w:color w:val="000000" w:themeColor="text1"/>
            <w:szCs w:val="22"/>
          </w:rPr>
          <w:t>M,</w:t>
        </w:r>
        <w:r w:rsidR="00921BF2">
          <w:rPr>
            <w:color w:val="000000" w:themeColor="text1"/>
            <w:szCs w:val="22"/>
          </w:rPr>
          <w:t xml:space="preserve"> which is ~250-fold higher than the estimated K</w:t>
        </w:r>
        <w:r w:rsidR="00921BF2" w:rsidRPr="00B86B07">
          <w:rPr>
            <w:color w:val="000000" w:themeColor="text1"/>
            <w:szCs w:val="22"/>
            <w:vertAlign w:val="subscript"/>
          </w:rPr>
          <w:t>m</w:t>
        </w:r>
        <w:r w:rsidR="00921BF2">
          <w:rPr>
            <w:color w:val="000000" w:themeColor="text1"/>
            <w:szCs w:val="22"/>
          </w:rPr>
          <w:t xml:space="preserve"> for GAP-mediated GTP hydrolysis</w:t>
        </w:r>
        <w:r w:rsidR="00921BF2">
          <w:t>), we have not taken this affinity into account when fitting the data.</w:t>
        </w:r>
      </w:ins>
      <w:ins w:id="1496" w:author="Perica, Tina" w:date="2020-08-18T16:31:00Z">
        <w:r w:rsidR="00921BF2">
          <w:t xml:space="preserve"> </w:t>
        </w:r>
      </w:ins>
      <w:del w:id="1497" w:author="Perica, Tina" w:date="2020-08-18T14:46:00Z">
        <w:r w:rsidR="002A5CC9" w:rsidRPr="00E700DE" w:rsidDel="00011280">
          <w:delText xml:space="preserve"> </w:delText>
        </w:r>
      </w:del>
      <w:r w:rsidR="002A5CC9" w:rsidRPr="00E700DE">
        <w:t>Example</w:t>
      </w:r>
      <w:ins w:id="1498" w:author="Perica, Tina" w:date="2020-08-18T14:46:00Z">
        <w:r w:rsidR="00FC130D">
          <w:t>s of</w:t>
        </w:r>
      </w:ins>
      <w:r w:rsidR="002A5CC9" w:rsidRPr="00E700DE">
        <w:t xml:space="preserve"> </w:t>
      </w:r>
      <w:del w:id="1499" w:author="Perica, Tina" w:date="2020-08-18T13:41:00Z">
        <w:r w:rsidR="002A5CC9" w:rsidRPr="00E700DE" w:rsidDel="00E568EB">
          <w:delText xml:space="preserve">data </w:delText>
        </w:r>
      </w:del>
      <w:ins w:id="1500" w:author="Perica, Tina" w:date="2020-08-18T13:41:00Z">
        <w:r w:rsidR="00E568EB">
          <w:t>full reaction progress curves</w:t>
        </w:r>
        <w:r w:rsidR="00E568EB" w:rsidRPr="00E700DE">
          <w:t xml:space="preserve"> </w:t>
        </w:r>
      </w:ins>
      <w:r w:rsidR="002A5CC9" w:rsidRPr="00E700DE">
        <w:t>and</w:t>
      </w:r>
      <w:ins w:id="1501" w:author="Perica, Tina" w:date="2020-08-18T13:41:00Z">
        <w:r w:rsidR="002C0518">
          <w:t xml:space="preserve"> </w:t>
        </w:r>
      </w:ins>
      <w:ins w:id="1502" w:author="Perica, Tina" w:date="2020-08-18T13:42:00Z">
        <w:r w:rsidR="003D25E1">
          <w:t xml:space="preserve">their </w:t>
        </w:r>
      </w:ins>
      <w:del w:id="1503" w:author="Perica, Tina" w:date="2020-08-18T13:41:00Z">
        <w:r w:rsidR="002A5CC9" w:rsidRPr="00E700DE" w:rsidDel="002C0518">
          <w:delText xml:space="preserve"> </w:delText>
        </w:r>
      </w:del>
      <w:r w:rsidR="002A5CC9" w:rsidRPr="00E700DE">
        <w:t xml:space="preserve">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w:t>
      </w:r>
      <w:ins w:id="1504" w:author="Perica, Tina" w:date="2020-08-17T14:48:00Z">
        <w:r w:rsidR="001E69D3">
          <w:rPr>
            <w:b/>
          </w:rPr>
          <w:t>3</w:t>
        </w:r>
      </w:ins>
      <w:del w:id="1505" w:author="Perica, Tina" w:date="2020-08-17T14:48:00Z">
        <w:r w:rsidR="003568E4" w:rsidRPr="00282068" w:rsidDel="001E69D3">
          <w:rPr>
            <w:b/>
          </w:rPr>
          <w:delText>2</w:delText>
        </w:r>
      </w:del>
      <w:r w:rsidR="002A5CC9" w:rsidRPr="00E700DE">
        <w:t>.</w:t>
      </w:r>
    </w:p>
    <w:p w14:paraId="3CBDBBE9" w14:textId="77777777" w:rsidR="00EA1802" w:rsidRDefault="00EA1802" w:rsidP="00EA1802">
      <w:pPr>
        <w:pStyle w:val="Heading4"/>
      </w:pPr>
      <w:r>
        <w:t>Kinetic measurements of Srm1 mediated nucleotide exchange.</w:t>
      </w:r>
    </w:p>
    <w:p w14:paraId="181CAA1F" w14:textId="6250961F" w:rsidR="00651892" w:rsidRDefault="00EA1802" w:rsidP="00EA1802">
      <w:pPr>
        <w:rPr>
          <w:ins w:id="1506" w:author="Perica, Tina" w:date="2020-08-18T16:38:00Z"/>
        </w:rPr>
      </w:pPr>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lastRenderedPageBreak/>
        <w:t>Dithiothreitol</w:t>
      </w:r>
      <w:r>
        <w:t xml:space="preserve">) with excess of </w:t>
      </w:r>
      <w:proofErr w:type="spellStart"/>
      <w:r>
        <w:t>mant</w:t>
      </w:r>
      <w:proofErr w:type="spellEnd"/>
      <w:r>
        <w:t xml:space="preserve">-GTP. </w:t>
      </w:r>
      <w:ins w:id="1507" w:author="Perica, Tina" w:date="2020-08-18T16:18:00Z">
        <w:r w:rsidR="00DD01B5">
          <w:t xml:space="preserve">As the affinity of RAN/Gsp1 is </w:t>
        </w:r>
      </w:ins>
      <w:ins w:id="1508" w:author="Perica, Tina" w:date="2020-08-18T16:19:00Z">
        <w:r w:rsidR="00DD01B5">
          <w:t>ten-fold higher for GDP than for GTP (</w:t>
        </w:r>
        <w:proofErr w:type="spellStart"/>
        <w:r w:rsidR="00DD01B5">
          <w:rPr>
            <w:color w:val="000000" w:themeColor="text1"/>
            <w:szCs w:val="22"/>
          </w:rPr>
          <w:t>K</w:t>
        </w:r>
        <w:r w:rsidR="00DD01B5" w:rsidRPr="00BD5811">
          <w:rPr>
            <w:color w:val="000000" w:themeColor="text1"/>
            <w:szCs w:val="22"/>
            <w:vertAlign w:val="subscript"/>
          </w:rPr>
          <w:t>d</w:t>
        </w:r>
        <w:proofErr w:type="spellEnd"/>
        <w:r w:rsidR="00DD01B5">
          <w:rPr>
            <w:color w:val="000000" w:themeColor="text1"/>
            <w:szCs w:val="22"/>
          </w:rPr>
          <w:t xml:space="preserve"> </w:t>
        </w:r>
        <w:r w:rsidR="00DD01B5" w:rsidRPr="0059645E">
          <w:rPr>
            <w:color w:val="000000" w:themeColor="text1"/>
            <w:szCs w:val="22"/>
          </w:rPr>
          <w:t>&gt; 1</w:t>
        </w:r>
        <w:r w:rsidR="00DD01B5">
          <w:rPr>
            <w:color w:val="000000" w:themeColor="text1"/>
            <w:szCs w:val="22"/>
          </w:rPr>
          <w:t>0</w:t>
        </w:r>
        <w:r w:rsidR="00DD01B5" w:rsidRPr="0059645E">
          <w:rPr>
            <w:color w:val="000000" w:themeColor="text1"/>
            <w:szCs w:val="22"/>
            <w:vertAlign w:val="superscript"/>
          </w:rPr>
          <w:t>9</w:t>
        </w:r>
        <w:r w:rsidR="00DD01B5" w:rsidRPr="0059645E">
          <w:rPr>
            <w:color w:val="000000" w:themeColor="text1"/>
            <w:szCs w:val="22"/>
          </w:rPr>
          <w:t xml:space="preserve"> M</w:t>
        </w:r>
        <w:r w:rsidR="00DD01B5" w:rsidRPr="0059645E">
          <w:rPr>
            <w:color w:val="000000" w:themeColor="text1"/>
            <w:szCs w:val="22"/>
            <w:vertAlign w:val="superscript"/>
          </w:rPr>
          <w:t>-1</w:t>
        </w:r>
        <w:r w:rsidR="00DD01B5">
          <w:rPr>
            <w:color w:val="000000" w:themeColor="text1"/>
            <w:szCs w:val="22"/>
            <w:vertAlign w:val="superscript"/>
          </w:rPr>
          <w:t xml:space="preserve"> </w:t>
        </w:r>
        <w:r w:rsidR="00DD01B5" w:rsidRPr="002E0AF0">
          <w:rPr>
            <w:color w:val="000000" w:themeColor="text1"/>
            <w:szCs w:val="22"/>
          </w:rPr>
          <w:t>for GTP</w:t>
        </w:r>
        <w:r w:rsidR="00DD01B5">
          <w:t>)</w:t>
        </w:r>
        <w:r w:rsidR="00DD01B5" w:rsidRPr="00DD01B5">
          <w:t>{</w:t>
        </w:r>
        <w:proofErr w:type="spellStart"/>
        <w:r w:rsidR="00DD01B5" w:rsidRPr="00DD01B5">
          <w:t>Klebe</w:t>
        </w:r>
        <w:proofErr w:type="spellEnd"/>
        <w:r w:rsidR="00DD01B5" w:rsidRPr="00DD01B5">
          <w:t>, 1995, r04189}</w:t>
        </w:r>
      </w:ins>
      <w:ins w:id="1509" w:author="Perica, Tina" w:date="2020-08-18T16:27:00Z">
        <w:r w:rsidR="00363DF1">
          <w:t>, for</w:t>
        </w:r>
      </w:ins>
      <w:del w:id="1510" w:author="Perica, Tina" w:date="2020-08-18T16:27:00Z">
        <w:r w:rsidDel="00363DF1">
          <w:delText>For</w:delText>
        </w:r>
      </w:del>
      <w:r>
        <w:t xml:space="preserve"> most variants of Gsp1 we measured time courses at Gsp1:GDP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w:t>
      </w:r>
      <w:ins w:id="1511" w:author="Perica, Tina" w:date="2020-08-18T16:38:00Z">
        <w:r w:rsidR="007E1842">
          <w:t xml:space="preserve">In addition, </w:t>
        </w:r>
      </w:ins>
      <w:ins w:id="1512" w:author="Perica, Tina" w:date="2020-08-18T16:39:00Z">
        <w:r w:rsidR="00651892">
          <w:t>we fit the data using a combination of fits</w:t>
        </w:r>
      </w:ins>
      <w:ins w:id="1513" w:author="Perica, Tina" w:date="2020-08-18T16:40:00Z">
        <w:r w:rsidR="00D574BE">
          <w:t xml:space="preserve">. </w:t>
        </w:r>
        <w:r w:rsidR="00D574BE">
          <w:rPr>
            <w:color w:val="000000" w:themeColor="text1"/>
            <w:szCs w:val="22"/>
          </w:rPr>
          <w:t xml:space="preserve">For concentrations of substrate (Gsp1:GDP) that was much lower than the excess of </w:t>
        </w:r>
        <w:proofErr w:type="spellStart"/>
        <w:r w:rsidR="00D574BE">
          <w:rPr>
            <w:color w:val="000000" w:themeColor="text1"/>
            <w:szCs w:val="22"/>
          </w:rPr>
          <w:t>mant</w:t>
        </w:r>
        <w:proofErr w:type="spellEnd"/>
        <w:r w:rsidR="00D574BE">
          <w:rPr>
            <w:color w:val="000000" w:themeColor="text1"/>
            <w:szCs w:val="22"/>
          </w:rPr>
          <w:t xml:space="preserve">-nucleotide (200 </w:t>
        </w:r>
        <w:r w:rsidR="00D574BE" w:rsidRPr="00B86B07">
          <w:rPr>
            <w:color w:val="000000" w:themeColor="text1"/>
            <w:szCs w:val="22"/>
            <w:lang w:val="el-GR"/>
          </w:rPr>
          <w:t>μ</w:t>
        </w:r>
        <w:r w:rsidR="00D574BE" w:rsidRPr="00B86B07">
          <w:rPr>
            <w:color w:val="000000" w:themeColor="text1"/>
            <w:szCs w:val="22"/>
          </w:rPr>
          <w:t>M</w:t>
        </w:r>
        <w:r w:rsidR="00D574BE">
          <w:rPr>
            <w:color w:val="000000" w:themeColor="text1"/>
            <w:szCs w:val="22"/>
          </w:rPr>
          <w:t xml:space="preserve">) we used a combination of two exponential decays, and, and </w:t>
        </w:r>
        <w:r w:rsidR="00D574BE" w:rsidRPr="00B86B07">
          <w:rPr>
            <w:color w:val="000000" w:themeColor="text1"/>
            <w:szCs w:val="22"/>
          </w:rPr>
          <w:t xml:space="preserve">for </w:t>
        </w:r>
        <w:r w:rsidR="00D574BE">
          <w:rPr>
            <w:color w:val="000000" w:themeColor="text1"/>
            <w:szCs w:val="22"/>
          </w:rPr>
          <w:t xml:space="preserve">reactions with </w:t>
        </w:r>
        <w:r w:rsidR="00D574BE" w:rsidRPr="00B86B07">
          <w:rPr>
            <w:color w:val="000000" w:themeColor="text1"/>
            <w:szCs w:val="22"/>
          </w:rPr>
          <w:t>high concentrations of Gsp1, where the</w:t>
        </w:r>
        <w:r w:rsidR="00D574BE">
          <w:rPr>
            <w:color w:val="000000" w:themeColor="text1"/>
            <w:szCs w:val="22"/>
          </w:rPr>
          <w:t xml:space="preserve"> relative excess of </w:t>
        </w:r>
        <w:proofErr w:type="spellStart"/>
        <w:r w:rsidR="00D574BE">
          <w:rPr>
            <w:color w:val="000000" w:themeColor="text1"/>
            <w:szCs w:val="22"/>
          </w:rPr>
          <w:t>mant</w:t>
        </w:r>
        <w:proofErr w:type="spellEnd"/>
        <w:r w:rsidR="00D574BE">
          <w:rPr>
            <w:color w:val="000000" w:themeColor="text1"/>
            <w:szCs w:val="22"/>
          </w:rPr>
          <w:t>-nucleotide was lower, we</w:t>
        </w:r>
        <w:r w:rsidR="00D574BE" w:rsidRPr="00B86B07">
          <w:rPr>
            <w:color w:val="000000" w:themeColor="text1"/>
            <w:szCs w:val="22"/>
          </w:rPr>
          <w:t xml:space="preserve"> </w:t>
        </w:r>
        <w:r w:rsidR="00D574BE">
          <w:rPr>
            <w:color w:val="000000" w:themeColor="text1"/>
            <w:szCs w:val="22"/>
          </w:rPr>
          <w:t xml:space="preserve">always </w:t>
        </w:r>
        <w:r w:rsidR="00D574BE" w:rsidRPr="00B86B07">
          <w:rPr>
            <w:color w:val="000000" w:themeColor="text1"/>
            <w:szCs w:val="22"/>
          </w:rPr>
          <w:t>estimated the initial rates</w:t>
        </w:r>
        <w:r w:rsidR="00D574BE">
          <w:rPr>
            <w:color w:val="000000" w:themeColor="text1"/>
            <w:szCs w:val="22"/>
          </w:rPr>
          <w:t xml:space="preserve"> using</w:t>
        </w:r>
        <w:r w:rsidR="00D574BE" w:rsidRPr="00B86B07">
          <w:rPr>
            <w:color w:val="000000" w:themeColor="text1"/>
            <w:szCs w:val="22"/>
          </w:rPr>
          <w:t xml:space="preserve"> linear fits to the very beginning of the reaction, when levels of </w:t>
        </w:r>
        <w:proofErr w:type="spellStart"/>
        <w:r w:rsidR="00D574BE" w:rsidRPr="00B86B07">
          <w:rPr>
            <w:color w:val="000000" w:themeColor="text1"/>
            <w:szCs w:val="22"/>
          </w:rPr>
          <w:t>mant</w:t>
        </w:r>
        <w:proofErr w:type="spellEnd"/>
        <w:r w:rsidR="00D574BE" w:rsidRPr="00B86B07">
          <w:rPr>
            <w:color w:val="000000" w:themeColor="text1"/>
            <w:szCs w:val="22"/>
          </w:rPr>
          <w:t xml:space="preserve">-nucleotide-bound Gsp1 are </w:t>
        </w:r>
        <w:r w:rsidR="00D574BE">
          <w:rPr>
            <w:color w:val="000000" w:themeColor="text1"/>
            <w:szCs w:val="22"/>
          </w:rPr>
          <w:t xml:space="preserve">very </w:t>
        </w:r>
        <w:r w:rsidR="00D574BE" w:rsidRPr="00B86B07">
          <w:rPr>
            <w:color w:val="000000" w:themeColor="text1"/>
            <w:szCs w:val="22"/>
          </w:rPr>
          <w:t>low</w:t>
        </w:r>
        <w:r w:rsidR="00D574BE">
          <w:rPr>
            <w:color w:val="000000" w:themeColor="text1"/>
            <w:szCs w:val="22"/>
          </w:rPr>
          <w:t xml:space="preserve"> </w:t>
        </w:r>
        <w:r w:rsidR="00D574BE" w:rsidRPr="003540CF">
          <w:rPr>
            <w:color w:val="000000" w:themeColor="text1"/>
            <w:szCs w:val="22"/>
            <w:lang w:val="en-GB"/>
          </w:rPr>
          <w:t>and therefore exchange is overwhelmingly from Gsp1-GDP to Gsp1-mant-nucleotide</w:t>
        </w:r>
        <w:r w:rsidR="00D574BE" w:rsidRPr="00B86B07">
          <w:rPr>
            <w:color w:val="000000" w:themeColor="text1"/>
            <w:szCs w:val="22"/>
          </w:rPr>
          <w:t>.</w:t>
        </w:r>
      </w:ins>
    </w:p>
    <w:p w14:paraId="55DEAA1E" w14:textId="006404E6" w:rsidR="00EA1802" w:rsidRDefault="00EA1802" w:rsidP="00EA1802">
      <w:r>
        <w:t xml:space="preserve">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07A8E130"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amplitudes for the two processes. For high concentrations of substrate, or for mutants with very low rates, the initial velocity was determined by a linear fit to the initial 10-20% of the data. The kinetic </w:t>
      </w:r>
      <w:r>
        <w:lastRenderedPageBreak/>
        <w:t xml:space="preserve">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ins w:id="1514" w:author="Perica, Tina" w:date="2020-08-17T14:48:00Z">
        <w:r w:rsidR="0058178F">
          <w:rPr>
            <w:b/>
          </w:rPr>
          <w:t>4</w:t>
        </w:r>
      </w:ins>
      <w:del w:id="1515" w:author="Perica, Tina" w:date="2020-08-17T14:48:00Z">
        <w:r w:rsidR="003568E4" w:rsidRPr="00282068" w:rsidDel="0058178F">
          <w:rPr>
            <w:b/>
          </w:rPr>
          <w:delText>3</w:delText>
        </w:r>
      </w:del>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32" w:author="Perica, Tina" w:date="2020-07-10T14:27:00Z" w:initials="PT">
    <w:p w14:paraId="49148BD4" w14:textId="0E5D7B96" w:rsidR="00D1575F" w:rsidRDefault="00D1575F">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851" w:author="Christopher Mathy" w:date="2020-05-04T22:03:00Z" w:initials="CM">
    <w:p w14:paraId="675E66C3" w14:textId="7B2B38CA" w:rsidR="00D1575F" w:rsidRDefault="00D1575F"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158" w:author="Tanja Kortemme" w:date="2020-08-02T10:25:00Z" w:initials="MOU">
    <w:p w14:paraId="74825733" w14:textId="77777777" w:rsidR="00D1575F" w:rsidRDefault="00D1575F" w:rsidP="007770D5">
      <w:pPr>
        <w:pStyle w:val="CommentText"/>
      </w:pPr>
      <w:r>
        <w:rPr>
          <w:rStyle w:val="CommentReference"/>
        </w:rPr>
        <w:annotationRef/>
      </w:r>
      <w:r>
        <w:t>?</w:t>
      </w:r>
    </w:p>
  </w:comment>
  <w:comment w:id="1159" w:author="Tanja Kortemme" w:date="2020-08-02T10:24:00Z" w:initials="MOU">
    <w:p w14:paraId="75480757" w14:textId="1FC1E21B" w:rsidR="00D1575F" w:rsidRDefault="00D1575F">
      <w:pPr>
        <w:pStyle w:val="CommentText"/>
      </w:pPr>
      <w:r>
        <w:rPr>
          <w:rStyle w:val="CommentReference"/>
        </w:rPr>
        <w:annotationRef/>
      </w:r>
      <w:r>
        <w:t>Order as above: core, support, rim</w:t>
      </w:r>
    </w:p>
  </w:comment>
  <w:comment w:id="1160" w:author="Tanja Kortemme" w:date="2020-08-02T10:24:00Z" w:initials="MOU">
    <w:p w14:paraId="61284547" w14:textId="0B64A47B" w:rsidR="00D1575F" w:rsidRDefault="00D1575F">
      <w:pPr>
        <w:pStyle w:val="CommentText"/>
      </w:pPr>
      <w:r>
        <w:rPr>
          <w:rStyle w:val="CommentReference"/>
        </w:rPr>
        <w:annotationRef/>
      </w:r>
      <w:r>
        <w:t>Define rASAmonomer, rASAcomplex</w:t>
      </w:r>
    </w:p>
  </w:comment>
  <w:comment w:id="1162" w:author="Tanja Kortemme" w:date="2020-08-02T10:25:00Z" w:initials="MOU">
    <w:p w14:paraId="6B89C443" w14:textId="76C708A8" w:rsidR="00D1575F" w:rsidRDefault="00D1575F">
      <w:pPr>
        <w:pStyle w:val="CommentText"/>
      </w:pPr>
      <w:r>
        <w:rPr>
          <w:rStyle w:val="CommentReference"/>
        </w:rPr>
        <w:annotationRef/>
      </w:r>
      <w:r>
        <w:t>?</w:t>
      </w:r>
    </w:p>
  </w:comment>
  <w:comment w:id="1176" w:author="Christopher Mathy" w:date="2020-05-06T14:49:00Z" w:initials="CM">
    <w:p w14:paraId="284A7DAE" w14:textId="77777777" w:rsidR="00D1575F" w:rsidRDefault="00D1575F"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178" w:author="Christopher Mathy" w:date="2020-05-06T14:52:00Z" w:initials="CM">
    <w:p w14:paraId="691CDF6B" w14:textId="77777777" w:rsidR="00D1575F" w:rsidRDefault="00D1575F"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D1575F" w:rsidRDefault="00D1575F" w:rsidP="00C80AED">
      <w:pPr>
        <w:pStyle w:val="CommentText"/>
      </w:pPr>
    </w:p>
    <w:p w14:paraId="7A40891A" w14:textId="77777777" w:rsidR="00D1575F" w:rsidRDefault="00D1575F"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675E66C3" w15:done="1"/>
  <w15:commentEx w15:paraId="74825733" w15:done="0"/>
  <w15:commentEx w15:paraId="75480757" w15:done="0"/>
  <w15:commentEx w15:paraId="61284547" w15:done="0"/>
  <w15:commentEx w15:paraId="6B89C443"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675E66C3" w16cid:durableId="225B0FBF"/>
  <w16cid:commentId w16cid:paraId="74825733" w16cid:durableId="22DD471B"/>
  <w16cid:commentId w16cid:paraId="75480757" w16cid:durableId="22D112D7"/>
  <w16cid:commentId w16cid:paraId="61284547" w16cid:durableId="22D112EC"/>
  <w16cid:commentId w16cid:paraId="6B89C443" w16cid:durableId="22D1130E"/>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15460B" w14:textId="77777777" w:rsidR="00B604C8" w:rsidRDefault="00B604C8">
      <w:pPr>
        <w:spacing w:after="0" w:line="240" w:lineRule="auto"/>
      </w:pPr>
      <w:r>
        <w:separator/>
      </w:r>
    </w:p>
  </w:endnote>
  <w:endnote w:type="continuationSeparator" w:id="0">
    <w:p w14:paraId="567EFE7B" w14:textId="77777777" w:rsidR="00B604C8" w:rsidRDefault="00B60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D1575F" w:rsidRDefault="00D1575F">
    <w:pPr>
      <w:framePr w:wrap="around" w:vAnchor="text" w:hAnchor="margin" w:xAlign="outside" w:y="1"/>
    </w:pPr>
    <w:r>
      <w:fldChar w:fldCharType="begin"/>
    </w:r>
    <w:r>
      <w:instrText xml:space="preserve">PAGE  </w:instrText>
    </w:r>
    <w:r>
      <w:fldChar w:fldCharType="end"/>
    </w:r>
  </w:p>
  <w:p w14:paraId="6307076A" w14:textId="77777777" w:rsidR="00D1575F" w:rsidRDefault="00D1575F">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D1575F" w:rsidRDefault="00D1575F" w:rsidP="000E0829">
    <w:pPr>
      <w:ind w:right="360"/>
      <w:jc w:val="center"/>
      <w:rPr>
        <w:ins w:id="482" w:author="Perica, Tina" w:date="2020-05-28T17:06:00Z"/>
        <w:rFonts w:cs="Arial"/>
        <w:sz w:val="20"/>
        <w:szCs w:val="20"/>
      </w:rPr>
    </w:pPr>
  </w:p>
  <w:p w14:paraId="1FAADBA4" w14:textId="0FDA8C43" w:rsidR="00D1575F" w:rsidRPr="00FB3F02" w:rsidRDefault="00D1575F"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7A9E7" w14:textId="77777777" w:rsidR="00B604C8" w:rsidRDefault="00B604C8">
      <w:pPr>
        <w:spacing w:after="0" w:line="240" w:lineRule="auto"/>
      </w:pPr>
      <w:r>
        <w:separator/>
      </w:r>
    </w:p>
  </w:footnote>
  <w:footnote w:type="continuationSeparator" w:id="0">
    <w:p w14:paraId="5CEFDD99" w14:textId="77777777" w:rsidR="00B604C8" w:rsidRDefault="00B604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Mathy">
    <w15:presenceInfo w15:providerId="AD" w15:userId="S::cjmathy@berkeley.edu::5c7fe757-e4f4-4e60-af50-b7d683970163"/>
  </w15:person>
  <w15:person w15:author="Perica, Tina">
    <w15:presenceInfo w15:providerId="AD" w15:userId="S::tina.perica@ucsf.edu::7cef07b5-1827-420b-8752-64f3e64fb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0F3F"/>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280"/>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17415"/>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41D"/>
    <w:rsid w:val="000435CF"/>
    <w:rsid w:val="000436C1"/>
    <w:rsid w:val="0004380D"/>
    <w:rsid w:val="000439E5"/>
    <w:rsid w:val="00043A04"/>
    <w:rsid w:val="00043CB2"/>
    <w:rsid w:val="00044532"/>
    <w:rsid w:val="00044634"/>
    <w:rsid w:val="000450EE"/>
    <w:rsid w:val="000450F9"/>
    <w:rsid w:val="000456C5"/>
    <w:rsid w:val="00045792"/>
    <w:rsid w:val="00045F54"/>
    <w:rsid w:val="0004659A"/>
    <w:rsid w:val="000467D0"/>
    <w:rsid w:val="000468C5"/>
    <w:rsid w:val="00046F5E"/>
    <w:rsid w:val="00047052"/>
    <w:rsid w:val="0004710B"/>
    <w:rsid w:val="000471DD"/>
    <w:rsid w:val="00050167"/>
    <w:rsid w:val="00050256"/>
    <w:rsid w:val="0005087D"/>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B24"/>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769"/>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4829"/>
    <w:rsid w:val="000A52A1"/>
    <w:rsid w:val="000A6832"/>
    <w:rsid w:val="000A6855"/>
    <w:rsid w:val="000A687D"/>
    <w:rsid w:val="000A7058"/>
    <w:rsid w:val="000A7437"/>
    <w:rsid w:val="000B0040"/>
    <w:rsid w:val="000B01CD"/>
    <w:rsid w:val="000B0477"/>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A4"/>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3EC"/>
    <w:rsid w:val="000E1B93"/>
    <w:rsid w:val="000E1E40"/>
    <w:rsid w:val="000E2B51"/>
    <w:rsid w:val="000E2D7D"/>
    <w:rsid w:val="000E32F3"/>
    <w:rsid w:val="000E39D6"/>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48C"/>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457"/>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0790D"/>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270A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C56"/>
    <w:rsid w:val="00155FC9"/>
    <w:rsid w:val="00156622"/>
    <w:rsid w:val="00156984"/>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5CBF"/>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BBD"/>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EBE"/>
    <w:rsid w:val="001A0FB9"/>
    <w:rsid w:val="001A108E"/>
    <w:rsid w:val="001A147A"/>
    <w:rsid w:val="001A1BD9"/>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9D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846"/>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4FD6"/>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5F5"/>
    <w:rsid w:val="00267B63"/>
    <w:rsid w:val="00267E34"/>
    <w:rsid w:val="00267F32"/>
    <w:rsid w:val="00270504"/>
    <w:rsid w:val="00270534"/>
    <w:rsid w:val="0027074C"/>
    <w:rsid w:val="00270839"/>
    <w:rsid w:val="00271EE7"/>
    <w:rsid w:val="00272470"/>
    <w:rsid w:val="00272B64"/>
    <w:rsid w:val="00272C36"/>
    <w:rsid w:val="00273A93"/>
    <w:rsid w:val="0027425A"/>
    <w:rsid w:val="00274535"/>
    <w:rsid w:val="002746EA"/>
    <w:rsid w:val="00274B0B"/>
    <w:rsid w:val="00274ECE"/>
    <w:rsid w:val="00274F18"/>
    <w:rsid w:val="00275820"/>
    <w:rsid w:val="0027629B"/>
    <w:rsid w:val="002763AA"/>
    <w:rsid w:val="00276482"/>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412"/>
    <w:rsid w:val="002937AD"/>
    <w:rsid w:val="002940F2"/>
    <w:rsid w:val="00294875"/>
    <w:rsid w:val="002949D6"/>
    <w:rsid w:val="002952E0"/>
    <w:rsid w:val="00295323"/>
    <w:rsid w:val="0029699F"/>
    <w:rsid w:val="00296A3D"/>
    <w:rsid w:val="00296C1C"/>
    <w:rsid w:val="00296D8B"/>
    <w:rsid w:val="0029763E"/>
    <w:rsid w:val="002977E7"/>
    <w:rsid w:val="002A0163"/>
    <w:rsid w:val="002A0A12"/>
    <w:rsid w:val="002A1305"/>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6CA1"/>
    <w:rsid w:val="002B7099"/>
    <w:rsid w:val="002B74A5"/>
    <w:rsid w:val="002B7A77"/>
    <w:rsid w:val="002C0518"/>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980"/>
    <w:rsid w:val="002D7C0C"/>
    <w:rsid w:val="002D7F63"/>
    <w:rsid w:val="002E0029"/>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241"/>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20A"/>
    <w:rsid w:val="00343BC5"/>
    <w:rsid w:val="003448D9"/>
    <w:rsid w:val="003450EA"/>
    <w:rsid w:val="00345807"/>
    <w:rsid w:val="003463B4"/>
    <w:rsid w:val="003465EC"/>
    <w:rsid w:val="0034687F"/>
    <w:rsid w:val="00346AD8"/>
    <w:rsid w:val="00346E4A"/>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59"/>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3DF1"/>
    <w:rsid w:val="003641CA"/>
    <w:rsid w:val="0036430C"/>
    <w:rsid w:val="00364336"/>
    <w:rsid w:val="00364E4A"/>
    <w:rsid w:val="00365071"/>
    <w:rsid w:val="00365447"/>
    <w:rsid w:val="00365B2F"/>
    <w:rsid w:val="003660AE"/>
    <w:rsid w:val="00366854"/>
    <w:rsid w:val="00367272"/>
    <w:rsid w:val="00367797"/>
    <w:rsid w:val="003678B0"/>
    <w:rsid w:val="003679FC"/>
    <w:rsid w:val="00370A92"/>
    <w:rsid w:val="003712F2"/>
    <w:rsid w:val="00371BCF"/>
    <w:rsid w:val="00371CFA"/>
    <w:rsid w:val="00371DF1"/>
    <w:rsid w:val="00372064"/>
    <w:rsid w:val="00372CBC"/>
    <w:rsid w:val="00372F5E"/>
    <w:rsid w:val="00373577"/>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AA3"/>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4E9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51D"/>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3F8"/>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5E1"/>
    <w:rsid w:val="003D2833"/>
    <w:rsid w:val="003D3111"/>
    <w:rsid w:val="003D380C"/>
    <w:rsid w:val="003D38E3"/>
    <w:rsid w:val="003D3AE0"/>
    <w:rsid w:val="003D3B30"/>
    <w:rsid w:val="003D3D2F"/>
    <w:rsid w:val="003D3E12"/>
    <w:rsid w:val="003D4461"/>
    <w:rsid w:val="003D4709"/>
    <w:rsid w:val="003D49F8"/>
    <w:rsid w:val="003D52AB"/>
    <w:rsid w:val="003D55F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0BF3"/>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1D6"/>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3ED3"/>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5092"/>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1A5B"/>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8F3"/>
    <w:rsid w:val="0046697F"/>
    <w:rsid w:val="00466C0A"/>
    <w:rsid w:val="00466E29"/>
    <w:rsid w:val="004670F9"/>
    <w:rsid w:val="00467C68"/>
    <w:rsid w:val="004707F5"/>
    <w:rsid w:val="00470BB4"/>
    <w:rsid w:val="00470C5C"/>
    <w:rsid w:val="00470F24"/>
    <w:rsid w:val="004714A3"/>
    <w:rsid w:val="004716FC"/>
    <w:rsid w:val="00471C73"/>
    <w:rsid w:val="00471CF8"/>
    <w:rsid w:val="00472179"/>
    <w:rsid w:val="00472F75"/>
    <w:rsid w:val="004733B8"/>
    <w:rsid w:val="004739CA"/>
    <w:rsid w:val="00473CF8"/>
    <w:rsid w:val="00473DE2"/>
    <w:rsid w:val="00474666"/>
    <w:rsid w:val="004748E8"/>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4FD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1FD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1B2F"/>
    <w:rsid w:val="004E22C9"/>
    <w:rsid w:val="004E25CF"/>
    <w:rsid w:val="004E2926"/>
    <w:rsid w:val="004E2A8F"/>
    <w:rsid w:val="004E3756"/>
    <w:rsid w:val="004E38D3"/>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2CE"/>
    <w:rsid w:val="004F33B0"/>
    <w:rsid w:val="004F3536"/>
    <w:rsid w:val="004F3589"/>
    <w:rsid w:val="004F3A46"/>
    <w:rsid w:val="004F3ADF"/>
    <w:rsid w:val="004F3FA5"/>
    <w:rsid w:val="004F4167"/>
    <w:rsid w:val="004F4726"/>
    <w:rsid w:val="004F4924"/>
    <w:rsid w:val="004F503B"/>
    <w:rsid w:val="004F52BF"/>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5F1"/>
    <w:rsid w:val="00561683"/>
    <w:rsid w:val="005617E8"/>
    <w:rsid w:val="005618F8"/>
    <w:rsid w:val="00561FA2"/>
    <w:rsid w:val="00562562"/>
    <w:rsid w:val="00562C2D"/>
    <w:rsid w:val="00562CF9"/>
    <w:rsid w:val="00562F9B"/>
    <w:rsid w:val="00563013"/>
    <w:rsid w:val="0056342E"/>
    <w:rsid w:val="00563EB7"/>
    <w:rsid w:val="0056408C"/>
    <w:rsid w:val="00564878"/>
    <w:rsid w:val="005654CC"/>
    <w:rsid w:val="00565630"/>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178F"/>
    <w:rsid w:val="00582632"/>
    <w:rsid w:val="00582979"/>
    <w:rsid w:val="005829B8"/>
    <w:rsid w:val="005839A9"/>
    <w:rsid w:val="005843EF"/>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119"/>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4D07"/>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28C"/>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2C0"/>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75D"/>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B42"/>
    <w:rsid w:val="00647D75"/>
    <w:rsid w:val="00647EDA"/>
    <w:rsid w:val="0065012F"/>
    <w:rsid w:val="00651536"/>
    <w:rsid w:val="006517AF"/>
    <w:rsid w:val="0065181E"/>
    <w:rsid w:val="00651892"/>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B31"/>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408"/>
    <w:rsid w:val="006D7B77"/>
    <w:rsid w:val="006D7DDA"/>
    <w:rsid w:val="006E04C0"/>
    <w:rsid w:val="006E04CA"/>
    <w:rsid w:val="006E0505"/>
    <w:rsid w:val="006E0B34"/>
    <w:rsid w:val="006E0C7A"/>
    <w:rsid w:val="006E0D45"/>
    <w:rsid w:val="006E10AE"/>
    <w:rsid w:val="006E1561"/>
    <w:rsid w:val="006E2137"/>
    <w:rsid w:val="006E23C0"/>
    <w:rsid w:val="006E26F4"/>
    <w:rsid w:val="006E27C7"/>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429"/>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203"/>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143"/>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22"/>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0D5"/>
    <w:rsid w:val="00777E18"/>
    <w:rsid w:val="007803C2"/>
    <w:rsid w:val="00780487"/>
    <w:rsid w:val="007812EE"/>
    <w:rsid w:val="00781343"/>
    <w:rsid w:val="0078147B"/>
    <w:rsid w:val="007815F7"/>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A6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97F"/>
    <w:rsid w:val="007B5BF0"/>
    <w:rsid w:val="007B64D7"/>
    <w:rsid w:val="007B6735"/>
    <w:rsid w:val="007B6811"/>
    <w:rsid w:val="007B711E"/>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1842"/>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5B0"/>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632"/>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BBF"/>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64D2"/>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5EE"/>
    <w:rsid w:val="008E36E0"/>
    <w:rsid w:val="008E394C"/>
    <w:rsid w:val="008E4938"/>
    <w:rsid w:val="008E4B68"/>
    <w:rsid w:val="008E4E69"/>
    <w:rsid w:val="008E4FCB"/>
    <w:rsid w:val="008E5635"/>
    <w:rsid w:val="008E5760"/>
    <w:rsid w:val="008E5A0D"/>
    <w:rsid w:val="008E5CDF"/>
    <w:rsid w:val="008E6259"/>
    <w:rsid w:val="008E64F5"/>
    <w:rsid w:val="008E6E48"/>
    <w:rsid w:val="008E6E57"/>
    <w:rsid w:val="008E6FF7"/>
    <w:rsid w:val="008E76BC"/>
    <w:rsid w:val="008E7938"/>
    <w:rsid w:val="008F0B80"/>
    <w:rsid w:val="008F0EEB"/>
    <w:rsid w:val="008F1245"/>
    <w:rsid w:val="008F16F5"/>
    <w:rsid w:val="008F192F"/>
    <w:rsid w:val="008F1F26"/>
    <w:rsid w:val="008F2225"/>
    <w:rsid w:val="008F23E1"/>
    <w:rsid w:val="008F40CA"/>
    <w:rsid w:val="008F42BC"/>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5BC2"/>
    <w:rsid w:val="00905EB1"/>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3DE9"/>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BF2"/>
    <w:rsid w:val="00921DCF"/>
    <w:rsid w:val="00922385"/>
    <w:rsid w:val="009223AA"/>
    <w:rsid w:val="00922609"/>
    <w:rsid w:val="0092278E"/>
    <w:rsid w:val="009228F6"/>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4EE"/>
    <w:rsid w:val="00954D4F"/>
    <w:rsid w:val="00954E13"/>
    <w:rsid w:val="00954E33"/>
    <w:rsid w:val="009551E3"/>
    <w:rsid w:val="00955687"/>
    <w:rsid w:val="00955A42"/>
    <w:rsid w:val="00955E93"/>
    <w:rsid w:val="00956386"/>
    <w:rsid w:val="00956965"/>
    <w:rsid w:val="00957299"/>
    <w:rsid w:val="0095781E"/>
    <w:rsid w:val="00960327"/>
    <w:rsid w:val="0096034A"/>
    <w:rsid w:val="0096076A"/>
    <w:rsid w:val="009607BD"/>
    <w:rsid w:val="00960A0E"/>
    <w:rsid w:val="0096195C"/>
    <w:rsid w:val="00962097"/>
    <w:rsid w:val="00962946"/>
    <w:rsid w:val="00963A90"/>
    <w:rsid w:val="0096444F"/>
    <w:rsid w:val="00964952"/>
    <w:rsid w:val="00964C87"/>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993"/>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6ABF"/>
    <w:rsid w:val="009A710F"/>
    <w:rsid w:val="009A7881"/>
    <w:rsid w:val="009A7CC2"/>
    <w:rsid w:val="009B03F5"/>
    <w:rsid w:val="009B1063"/>
    <w:rsid w:val="009B1404"/>
    <w:rsid w:val="009B1716"/>
    <w:rsid w:val="009B187E"/>
    <w:rsid w:val="009B188E"/>
    <w:rsid w:val="009B1DE6"/>
    <w:rsid w:val="009B1FDF"/>
    <w:rsid w:val="009B2612"/>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243"/>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5104"/>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53E"/>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114"/>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2D4"/>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365"/>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2DCF"/>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67B3"/>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1E01"/>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2B1"/>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5018"/>
    <w:rsid w:val="00AF552F"/>
    <w:rsid w:val="00AF576B"/>
    <w:rsid w:val="00AF59DA"/>
    <w:rsid w:val="00AF6409"/>
    <w:rsid w:val="00AF6AE6"/>
    <w:rsid w:val="00AF6D94"/>
    <w:rsid w:val="00AF7232"/>
    <w:rsid w:val="00AF7B35"/>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929"/>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EA2"/>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2CA8"/>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3D9D"/>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3BD2"/>
    <w:rsid w:val="00B542AD"/>
    <w:rsid w:val="00B5543B"/>
    <w:rsid w:val="00B55E52"/>
    <w:rsid w:val="00B5604A"/>
    <w:rsid w:val="00B563AE"/>
    <w:rsid w:val="00B56426"/>
    <w:rsid w:val="00B56DED"/>
    <w:rsid w:val="00B57106"/>
    <w:rsid w:val="00B579FF"/>
    <w:rsid w:val="00B60040"/>
    <w:rsid w:val="00B6032E"/>
    <w:rsid w:val="00B603C4"/>
    <w:rsid w:val="00B604C8"/>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9CB"/>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4DF3"/>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4122"/>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696"/>
    <w:rsid w:val="00BD389F"/>
    <w:rsid w:val="00BD41F4"/>
    <w:rsid w:val="00BD44C1"/>
    <w:rsid w:val="00BD4754"/>
    <w:rsid w:val="00BD4E3E"/>
    <w:rsid w:val="00BD537C"/>
    <w:rsid w:val="00BD53E7"/>
    <w:rsid w:val="00BD5B10"/>
    <w:rsid w:val="00BD62AC"/>
    <w:rsid w:val="00BD65A4"/>
    <w:rsid w:val="00BD6B9D"/>
    <w:rsid w:val="00BD6FCB"/>
    <w:rsid w:val="00BD771E"/>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9C0"/>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3F1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D0D"/>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6DD6"/>
    <w:rsid w:val="00C3725C"/>
    <w:rsid w:val="00C37500"/>
    <w:rsid w:val="00C37538"/>
    <w:rsid w:val="00C375CE"/>
    <w:rsid w:val="00C37C96"/>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49"/>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5FDC"/>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4F4A"/>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3BE1"/>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853"/>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75F"/>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5A0D"/>
    <w:rsid w:val="00D3695D"/>
    <w:rsid w:val="00D36E4A"/>
    <w:rsid w:val="00D37094"/>
    <w:rsid w:val="00D37C08"/>
    <w:rsid w:val="00D404E6"/>
    <w:rsid w:val="00D40664"/>
    <w:rsid w:val="00D41291"/>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AA0"/>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4BE"/>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19"/>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2D00"/>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1B5"/>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17C70"/>
    <w:rsid w:val="00E2015D"/>
    <w:rsid w:val="00E2029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9B4"/>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8EB"/>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48D5"/>
    <w:rsid w:val="00E658B9"/>
    <w:rsid w:val="00E65BBA"/>
    <w:rsid w:val="00E65E30"/>
    <w:rsid w:val="00E66348"/>
    <w:rsid w:val="00E668FC"/>
    <w:rsid w:val="00E66F14"/>
    <w:rsid w:val="00E700DE"/>
    <w:rsid w:val="00E700F7"/>
    <w:rsid w:val="00E70433"/>
    <w:rsid w:val="00E70656"/>
    <w:rsid w:val="00E70CD1"/>
    <w:rsid w:val="00E70DD8"/>
    <w:rsid w:val="00E718B5"/>
    <w:rsid w:val="00E71DC9"/>
    <w:rsid w:val="00E71E70"/>
    <w:rsid w:val="00E73023"/>
    <w:rsid w:val="00E7313C"/>
    <w:rsid w:val="00E732D8"/>
    <w:rsid w:val="00E7331C"/>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9EE"/>
    <w:rsid w:val="00E81D03"/>
    <w:rsid w:val="00E81D5A"/>
    <w:rsid w:val="00E81DAF"/>
    <w:rsid w:val="00E81E2E"/>
    <w:rsid w:val="00E8248B"/>
    <w:rsid w:val="00E827D4"/>
    <w:rsid w:val="00E82BEE"/>
    <w:rsid w:val="00E83D18"/>
    <w:rsid w:val="00E84126"/>
    <w:rsid w:val="00E842A3"/>
    <w:rsid w:val="00E85452"/>
    <w:rsid w:val="00E8564F"/>
    <w:rsid w:val="00E856F2"/>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3C84"/>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4E68"/>
    <w:rsid w:val="00EB5166"/>
    <w:rsid w:val="00EB5589"/>
    <w:rsid w:val="00EB559B"/>
    <w:rsid w:val="00EB5947"/>
    <w:rsid w:val="00EB5D88"/>
    <w:rsid w:val="00EB627E"/>
    <w:rsid w:val="00EB64BB"/>
    <w:rsid w:val="00EB6AF9"/>
    <w:rsid w:val="00EB6B2C"/>
    <w:rsid w:val="00EB6B78"/>
    <w:rsid w:val="00EB6CE4"/>
    <w:rsid w:val="00EB6E9D"/>
    <w:rsid w:val="00EB6F5D"/>
    <w:rsid w:val="00EB6FF5"/>
    <w:rsid w:val="00EB7298"/>
    <w:rsid w:val="00EB7D70"/>
    <w:rsid w:val="00EB7DB7"/>
    <w:rsid w:val="00EC0081"/>
    <w:rsid w:val="00EC0129"/>
    <w:rsid w:val="00EC0218"/>
    <w:rsid w:val="00EC05FC"/>
    <w:rsid w:val="00EC06EE"/>
    <w:rsid w:val="00EC1CAE"/>
    <w:rsid w:val="00EC1E17"/>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404"/>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163"/>
    <w:rsid w:val="00F262E8"/>
    <w:rsid w:val="00F26A08"/>
    <w:rsid w:val="00F26B37"/>
    <w:rsid w:val="00F278E0"/>
    <w:rsid w:val="00F27E4D"/>
    <w:rsid w:val="00F3043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102"/>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D4A"/>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87C5E"/>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30D"/>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5603"/>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1ED"/>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2E0029"/>
    <w:pPr>
      <w:spacing w:line="360" w:lineRule="auto"/>
      <w:pPrChange w:id="0" w:author="Christopher Mathy" w:date="2020-07-13T17:00:00Z">
        <w:pPr>
          <w:spacing w:after="240" w:line="360" w:lineRule="auto"/>
          <w:jc w:val="both"/>
        </w:pPr>
      </w:pPrChange>
    </w:pPr>
    <w:rPr>
      <w:bCs/>
      <w:color w:val="000000" w:themeColor="text1"/>
      <w:szCs w:val="18"/>
      <w:rPrChange w:id="0" w:author="Christopher Mathy" w:date="2020-07-13T17:00: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F6087-38E2-F741-A9A3-02D2548E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65</Pages>
  <Words>15709</Words>
  <Characters>89546</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105045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130</cp:revision>
  <cp:lastPrinted>2020-01-01T22:53:00Z</cp:lastPrinted>
  <dcterms:created xsi:type="dcterms:W3CDTF">2020-08-11T19:27:00Z</dcterms:created>
  <dcterms:modified xsi:type="dcterms:W3CDTF">2020-08-19T20:10:00Z</dcterms:modified>
  <cp:category/>
</cp:coreProperties>
</file>