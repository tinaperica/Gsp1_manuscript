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1C1B18" w:rsidRDefault="007E6952" w:rsidP="00970051">
      <w:pPr>
        <w:pStyle w:val="Heading1"/>
        <w:rPr>
          <w:szCs w:val="20"/>
          <w:lang w:val="en-GB"/>
        </w:rPr>
      </w:pPr>
      <w:r w:rsidRPr="00D237BC">
        <w:rPr>
          <w:lang w:val="en-GB"/>
        </w:rPr>
        <w:t xml:space="preserve">Biophysical basis of cellular multi-specificity </w:t>
      </w:r>
      <w:r w:rsidR="007C4BF4" w:rsidRPr="00714A60">
        <w:rPr>
          <w:lang w:val="en-GB"/>
        </w:rPr>
        <w:t xml:space="preserve">encoded in </w:t>
      </w:r>
      <w:r w:rsidRPr="00FE58D2">
        <w:rPr>
          <w:lang w:val="en-GB"/>
        </w:rPr>
        <w:t>a model molecular switch</w:t>
      </w:r>
    </w:p>
    <w:p w14:paraId="48EFFEEE" w14:textId="0A8B9A4B" w:rsidR="008C575F" w:rsidRPr="001C1B18" w:rsidRDefault="008C575F" w:rsidP="008C575F">
      <w:pPr>
        <w:spacing w:line="240" w:lineRule="auto"/>
        <w:rPr>
          <w:rFonts w:ascii="Times" w:hAnsi="Times" w:cs="Times New Roman"/>
          <w:color w:val="000000" w:themeColor="text1"/>
          <w:lang w:val="en-GB"/>
        </w:rPr>
      </w:pPr>
      <w:r w:rsidRPr="001C1B18">
        <w:rPr>
          <w:rFonts w:cs="Arial"/>
          <w:color w:val="000000" w:themeColor="text1"/>
          <w:lang w:val="en-GB"/>
        </w:rPr>
        <w:t>Tina Perica</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3</w:t>
      </w:r>
      <w:r w:rsidR="001D5916" w:rsidRPr="001C1B18">
        <w:rPr>
          <w:rFonts w:cs="Arial"/>
          <w:color w:val="000000" w:themeColor="text1"/>
          <w:vertAlign w:val="superscript"/>
          <w:lang w:val="en-GB"/>
        </w:rPr>
        <w:t>,1</w:t>
      </w:r>
      <w:ins w:id="1" w:author="Perica, Tina" w:date="2020-07-01T14:41:00Z">
        <w:r w:rsidR="00422D7B" w:rsidRPr="001C1B18">
          <w:rPr>
            <w:rFonts w:cs="Arial"/>
            <w:color w:val="000000" w:themeColor="text1"/>
            <w:vertAlign w:val="superscript"/>
            <w:lang w:val="en-GB"/>
          </w:rPr>
          <w:t>1</w:t>
        </w:r>
      </w:ins>
      <w:del w:id="2" w:author="Perica, Tina" w:date="2020-07-01T14:41:00Z">
        <w:r w:rsidR="001D5916" w:rsidRPr="001C1B18" w:rsidDel="00422D7B">
          <w:rPr>
            <w:rFonts w:cs="Arial"/>
            <w:color w:val="000000" w:themeColor="text1"/>
            <w:vertAlign w:val="superscript"/>
            <w:lang w:val="en-GB"/>
          </w:rPr>
          <w:delText>0</w:delText>
        </w:r>
      </w:del>
      <w:r w:rsidRPr="001C1B18">
        <w:rPr>
          <w:rFonts w:cs="Arial"/>
          <w:color w:val="000000" w:themeColor="text1"/>
          <w:lang w:val="en-GB"/>
        </w:rPr>
        <w:t>, Christopher J. P. Mathy</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4</w:t>
      </w:r>
      <w:r w:rsidR="001D5916" w:rsidRPr="001C1B18">
        <w:rPr>
          <w:rFonts w:cs="Arial"/>
          <w:color w:val="000000" w:themeColor="text1"/>
          <w:vertAlign w:val="superscript"/>
          <w:lang w:val="en-GB"/>
        </w:rPr>
        <w:t>,1</w:t>
      </w:r>
      <w:ins w:id="3" w:author="Perica, Tina" w:date="2020-07-01T14:41:00Z">
        <w:r w:rsidR="00422D7B" w:rsidRPr="001C1B18">
          <w:rPr>
            <w:rFonts w:cs="Arial"/>
            <w:color w:val="000000" w:themeColor="text1"/>
            <w:vertAlign w:val="superscript"/>
            <w:lang w:val="en-GB"/>
          </w:rPr>
          <w:t>1</w:t>
        </w:r>
      </w:ins>
      <w:del w:id="4" w:author="Perica, Tina" w:date="2020-07-01T14:41:00Z">
        <w:r w:rsidR="001D5916" w:rsidRPr="001C1B18" w:rsidDel="00422D7B">
          <w:rPr>
            <w:rFonts w:cs="Arial"/>
            <w:color w:val="000000" w:themeColor="text1"/>
            <w:vertAlign w:val="superscript"/>
            <w:lang w:val="en-GB"/>
          </w:rPr>
          <w:delText>0</w:delText>
        </w:r>
      </w:del>
      <w:r w:rsidRPr="001C1B18">
        <w:rPr>
          <w:rFonts w:cs="Arial"/>
          <w:color w:val="000000" w:themeColor="text1"/>
          <w:lang w:val="en-GB"/>
        </w:rPr>
        <w:t xml:space="preserve">, </w:t>
      </w:r>
      <w:proofErr w:type="spellStart"/>
      <w:r w:rsidRPr="001C1B18">
        <w:rPr>
          <w:rFonts w:cs="Arial"/>
          <w:color w:val="000000" w:themeColor="text1"/>
          <w:lang w:val="en-GB"/>
        </w:rPr>
        <w:t>Jiewei</w:t>
      </w:r>
      <w:proofErr w:type="spellEnd"/>
      <w:r w:rsidRPr="001C1B18">
        <w:rPr>
          <w:rFonts w:cs="Arial"/>
          <w:color w:val="000000" w:themeColor="text1"/>
          <w:lang w:val="en-GB"/>
        </w:rPr>
        <w:t xml:space="preserve"> Xu</w:t>
      </w:r>
      <w:r w:rsidR="004C0BF5"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xml:space="preserve">, Gwendolyn </w:t>
      </w:r>
      <w:r w:rsidR="00DF52B1" w:rsidRPr="001C1B18">
        <w:rPr>
          <w:rFonts w:cs="Arial"/>
          <w:color w:val="000000" w:themeColor="text1"/>
          <w:lang w:val="en-GB"/>
        </w:rPr>
        <w:t xml:space="preserve">Μ. </w:t>
      </w:r>
      <w:r w:rsidRPr="001C1B18">
        <w:rPr>
          <w:rFonts w:cs="Arial"/>
          <w:color w:val="000000" w:themeColor="text1"/>
          <w:lang w:val="en-GB"/>
        </w:rPr>
        <w:t>Jang</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Yang Zhang</w:t>
      </w:r>
      <w:r w:rsidR="00BA1157" w:rsidRPr="001C1B18">
        <w:rPr>
          <w:rFonts w:cs="Arial"/>
          <w:color w:val="000000" w:themeColor="text1"/>
          <w:vertAlign w:val="superscript"/>
          <w:lang w:val="en-GB"/>
        </w:rPr>
        <w:t>1,</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Pr="001C1B18">
        <w:rPr>
          <w:rFonts w:cs="Arial"/>
          <w:color w:val="000000" w:themeColor="text1"/>
          <w:lang w:val="en-GB"/>
        </w:rPr>
        <w:t>, Robyn Kaake</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xml:space="preserve">, </w:t>
      </w:r>
      <w:r w:rsidR="007D5E62" w:rsidRPr="001C1B18">
        <w:rPr>
          <w:rFonts w:cs="Arial"/>
          <w:color w:val="000000" w:themeColor="text1"/>
          <w:lang w:val="en-GB"/>
        </w:rPr>
        <w:t>Noah Ollikainen</w:t>
      </w:r>
      <w:r w:rsidR="00BA1157" w:rsidRPr="001C1B18">
        <w:rPr>
          <w:rFonts w:cs="Arial"/>
          <w:color w:val="000000" w:themeColor="text1"/>
          <w:vertAlign w:val="superscript"/>
          <w:lang w:val="en-GB"/>
        </w:rPr>
        <w:t>1,</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7</w:t>
      </w:r>
      <w:r w:rsidR="007D5E62" w:rsidRPr="001C1B18">
        <w:rPr>
          <w:rFonts w:cs="Arial"/>
          <w:color w:val="000000" w:themeColor="text1"/>
          <w:lang w:val="en-GB"/>
        </w:rPr>
        <w:t xml:space="preserve">, </w:t>
      </w:r>
      <w:r w:rsidR="00DD0F75" w:rsidRPr="001C1B18">
        <w:rPr>
          <w:rFonts w:cs="Arial"/>
          <w:color w:val="000000" w:themeColor="text1"/>
          <w:lang w:val="en-GB"/>
        </w:rPr>
        <w:t>Hannes Braberg</w:t>
      </w:r>
      <w:r w:rsidR="00830F97"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830F97"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830F97" w:rsidRPr="001C1B18">
        <w:rPr>
          <w:rFonts w:cs="Arial"/>
          <w:color w:val="000000" w:themeColor="text1"/>
          <w:vertAlign w:val="superscript"/>
          <w:lang w:val="en-GB"/>
        </w:rPr>
        <w:t>6</w:t>
      </w:r>
      <w:r w:rsidR="00DD0F75" w:rsidRPr="001C1B18">
        <w:rPr>
          <w:rFonts w:cs="Arial"/>
          <w:color w:val="000000" w:themeColor="text1"/>
          <w:lang w:val="en-GB"/>
        </w:rPr>
        <w:t xml:space="preserve">, </w:t>
      </w:r>
      <w:r w:rsidR="00FE7B6C" w:rsidRPr="001C1B18">
        <w:rPr>
          <w:rFonts w:cs="Arial"/>
          <w:color w:val="000000" w:themeColor="text1"/>
          <w:lang w:val="en-GB"/>
        </w:rPr>
        <w:t>Danielle L. Swaney</w:t>
      </w:r>
      <w:r w:rsidR="00FE7B6C"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FE7B6C"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FE7B6C" w:rsidRPr="001C1B18">
        <w:rPr>
          <w:rFonts w:cs="Arial"/>
          <w:color w:val="000000" w:themeColor="text1"/>
          <w:vertAlign w:val="superscript"/>
          <w:lang w:val="en-GB"/>
        </w:rPr>
        <w:t>6</w:t>
      </w:r>
      <w:r w:rsidR="00FE7B6C" w:rsidRPr="001C1B18">
        <w:rPr>
          <w:rFonts w:cs="Arial"/>
          <w:color w:val="000000" w:themeColor="text1"/>
          <w:lang w:val="en-GB"/>
        </w:rPr>
        <w:t>,</w:t>
      </w:r>
      <w:ins w:id="5" w:author="Perica, Tina" w:date="2020-07-01T14:39:00Z">
        <w:r w:rsidR="00422D7B" w:rsidRPr="001C1B18">
          <w:rPr>
            <w:rFonts w:cs="Arial"/>
            <w:color w:val="000000" w:themeColor="text1"/>
            <w:lang w:val="en-GB"/>
          </w:rPr>
          <w:t xml:space="preserve"> </w:t>
        </w:r>
        <w:r w:rsidR="00422D7B" w:rsidRPr="008820A1">
          <w:rPr>
            <w:rFonts w:cs="Arial"/>
            <w:color w:val="FF0000"/>
            <w:lang w:val="en-GB"/>
          </w:rPr>
          <w:t xml:space="preserve">David </w:t>
        </w:r>
      </w:ins>
      <w:ins w:id="6" w:author="Perica, Tina" w:date="2020-07-01T14:41:00Z">
        <w:r w:rsidR="00422D7B" w:rsidRPr="008820A1">
          <w:rPr>
            <w:rFonts w:cs="Arial"/>
            <w:color w:val="FF0000"/>
            <w:lang w:val="en-GB"/>
          </w:rPr>
          <w:t xml:space="preserve">G. </w:t>
        </w:r>
      </w:ins>
      <w:ins w:id="7" w:author="Perica, Tina" w:date="2020-07-01T14:39:00Z">
        <w:r w:rsidR="00422D7B" w:rsidRPr="008820A1">
          <w:rPr>
            <w:rFonts w:cs="Arial"/>
            <w:color w:val="FF0000"/>
            <w:lang w:val="en-GB"/>
          </w:rPr>
          <w:t>Lambright</w:t>
        </w:r>
      </w:ins>
      <w:ins w:id="8" w:author="Perica, Tina" w:date="2020-07-01T14:41:00Z">
        <w:r w:rsidR="00422D7B" w:rsidRPr="008820A1">
          <w:rPr>
            <w:rFonts w:cs="Arial"/>
            <w:color w:val="FF0000"/>
            <w:vertAlign w:val="superscript"/>
            <w:lang w:val="en-GB"/>
          </w:rPr>
          <w:t>8</w:t>
        </w:r>
      </w:ins>
      <w:ins w:id="9" w:author="Perica, Tina" w:date="2020-07-01T14:39:00Z">
        <w:r w:rsidR="00422D7B" w:rsidRPr="001C1B18">
          <w:rPr>
            <w:rFonts w:cs="Arial"/>
            <w:color w:val="000000" w:themeColor="text1"/>
            <w:lang w:val="en-GB"/>
          </w:rPr>
          <w:t xml:space="preserve">, </w:t>
        </w:r>
      </w:ins>
      <w:r w:rsidR="00FE7B6C" w:rsidRPr="001C1B18">
        <w:rPr>
          <w:rFonts w:cs="Arial"/>
          <w:color w:val="000000" w:themeColor="text1"/>
          <w:vertAlign w:val="superscript"/>
          <w:lang w:val="en-GB"/>
        </w:rPr>
        <w:t xml:space="preserve"> </w:t>
      </w:r>
      <w:r w:rsidRPr="001C1B18">
        <w:rPr>
          <w:rFonts w:cs="Arial"/>
          <w:color w:val="000000" w:themeColor="text1"/>
          <w:lang w:val="en-GB"/>
        </w:rPr>
        <w:t>Mark J. S. Kelly</w:t>
      </w:r>
      <w:ins w:id="10" w:author="Perica, Tina" w:date="2020-07-01T14:41:00Z">
        <w:r w:rsidR="00422D7B" w:rsidRPr="001C1B18">
          <w:rPr>
            <w:rFonts w:cs="Arial"/>
            <w:color w:val="000000" w:themeColor="text1"/>
            <w:vertAlign w:val="superscript"/>
            <w:lang w:val="en-GB"/>
          </w:rPr>
          <w:t>9</w:t>
        </w:r>
      </w:ins>
      <w:del w:id="11" w:author="Perica, Tina" w:date="2020-07-01T14:41:00Z">
        <w:r w:rsidR="00972A10" w:rsidRPr="001C1B18" w:rsidDel="00422D7B">
          <w:rPr>
            <w:rFonts w:cs="Arial"/>
            <w:color w:val="000000" w:themeColor="text1"/>
            <w:vertAlign w:val="superscript"/>
            <w:lang w:val="en-GB"/>
          </w:rPr>
          <w:delText>8</w:delText>
        </w:r>
      </w:del>
      <w:r w:rsidRPr="001C1B18">
        <w:rPr>
          <w:rFonts w:cs="Arial"/>
          <w:color w:val="000000" w:themeColor="text1"/>
          <w:lang w:val="en-GB"/>
        </w:rPr>
        <w:t xml:space="preserve">, </w:t>
      </w:r>
      <w:proofErr w:type="spellStart"/>
      <w:r w:rsidRPr="001C1B18">
        <w:rPr>
          <w:rFonts w:cs="Arial"/>
          <w:color w:val="000000" w:themeColor="text1"/>
          <w:lang w:val="en-GB"/>
        </w:rPr>
        <w:t>Nevan</w:t>
      </w:r>
      <w:proofErr w:type="spellEnd"/>
      <w:r w:rsidRPr="001C1B18">
        <w:rPr>
          <w:rFonts w:cs="Arial"/>
          <w:color w:val="000000" w:themeColor="text1"/>
          <w:lang w:val="en-GB"/>
        </w:rPr>
        <w:t xml:space="preserve"> </w:t>
      </w:r>
      <w:r w:rsidR="0007416B" w:rsidRPr="001C1B18">
        <w:rPr>
          <w:rFonts w:cs="Arial"/>
          <w:color w:val="000000" w:themeColor="text1"/>
          <w:lang w:val="en-GB"/>
        </w:rPr>
        <w:t xml:space="preserve">J. </w:t>
      </w:r>
      <w:r w:rsidRPr="001C1B18">
        <w:rPr>
          <w:rFonts w:cs="Arial"/>
          <w:color w:val="000000" w:themeColor="text1"/>
          <w:lang w:val="en-GB"/>
        </w:rPr>
        <w:t>Krogan</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007D5E7D" w:rsidRPr="001C1B18">
        <w:rPr>
          <w:rFonts w:cs="Arial"/>
          <w:color w:val="000000" w:themeColor="text1"/>
          <w:vertAlign w:val="superscript"/>
          <w:lang w:val="en-GB"/>
        </w:rPr>
        <w:t>*</w:t>
      </w:r>
      <w:r w:rsidRPr="001C1B18">
        <w:rPr>
          <w:rFonts w:cs="Arial"/>
          <w:color w:val="000000" w:themeColor="text1"/>
          <w:lang w:val="en-GB"/>
        </w:rPr>
        <w:t>, Tanja Kortemme</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4,</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7,</w:t>
      </w:r>
      <w:r w:rsidR="00784132" w:rsidRPr="001C1B18">
        <w:rPr>
          <w:rFonts w:cs="Arial"/>
          <w:color w:val="000000" w:themeColor="text1"/>
          <w:vertAlign w:val="superscript"/>
          <w:lang w:val="en-GB"/>
        </w:rPr>
        <w:t xml:space="preserve"> </w:t>
      </w:r>
      <w:ins w:id="12" w:author="Perica, Tina" w:date="2020-07-01T14:41:00Z">
        <w:r w:rsidR="00422D7B" w:rsidRPr="001C1B18">
          <w:rPr>
            <w:rFonts w:cs="Arial"/>
            <w:color w:val="000000" w:themeColor="text1"/>
            <w:vertAlign w:val="superscript"/>
            <w:lang w:val="en-GB"/>
          </w:rPr>
          <w:t>10</w:t>
        </w:r>
      </w:ins>
      <w:del w:id="13" w:author="Perica, Tina" w:date="2020-07-01T14:41:00Z">
        <w:r w:rsidR="00385146" w:rsidRPr="001C1B18" w:rsidDel="00422D7B">
          <w:rPr>
            <w:rFonts w:cs="Arial"/>
            <w:color w:val="000000" w:themeColor="text1"/>
            <w:vertAlign w:val="superscript"/>
            <w:lang w:val="en-GB"/>
          </w:rPr>
          <w:delText>9</w:delText>
        </w:r>
      </w:del>
      <w:r w:rsidR="001D5916" w:rsidRPr="001C1B18">
        <w:rPr>
          <w:rFonts w:cs="Arial"/>
          <w:color w:val="000000" w:themeColor="text1"/>
          <w:vertAlign w:val="superscript"/>
          <w:lang w:val="en-GB"/>
        </w:rPr>
        <w:t>*</w:t>
      </w:r>
    </w:p>
    <w:p w14:paraId="3A13CE7F" w14:textId="24198D31" w:rsidR="008C575F" w:rsidRPr="001C1B18" w:rsidRDefault="008C575F" w:rsidP="008C575F">
      <w:pPr>
        <w:spacing w:line="240" w:lineRule="auto"/>
        <w:rPr>
          <w:rFonts w:ascii="Times" w:hAnsi="Times" w:cs="Times New Roman"/>
          <w:color w:val="000000" w:themeColor="text1"/>
          <w:lang w:val="en-GB"/>
        </w:rPr>
      </w:pPr>
      <w:r w:rsidRPr="001C1B18">
        <w:rPr>
          <w:rFonts w:cs="Arial"/>
          <w:color w:val="000000" w:themeColor="text1"/>
          <w:vertAlign w:val="superscript"/>
          <w:lang w:val="en-GB"/>
        </w:rPr>
        <w:t xml:space="preserve">1 </w:t>
      </w:r>
      <w:r w:rsidRPr="001C1B18">
        <w:rPr>
          <w:rFonts w:cs="Arial"/>
          <w:color w:val="000000" w:themeColor="text1"/>
          <w:lang w:val="en-GB"/>
        </w:rPr>
        <w:t>Department of Bioengineering and Therapeutic Sciences, University of California San Francisco</w:t>
      </w:r>
      <w:r w:rsidR="001758A0" w:rsidRPr="001C1B18">
        <w:rPr>
          <w:rFonts w:cs="Arial"/>
          <w:color w:val="000000" w:themeColor="text1"/>
          <w:lang w:val="en-GB"/>
        </w:rPr>
        <w:t xml:space="preserve">, </w:t>
      </w:r>
      <w:r w:rsidR="001758A0" w:rsidRPr="001C1B18">
        <w:rPr>
          <w:color w:val="000000" w:themeColor="text1"/>
          <w:lang w:val="en-GB"/>
        </w:rPr>
        <w:t>San Francisco, CA, USA</w:t>
      </w:r>
    </w:p>
    <w:p w14:paraId="2F3780E3" w14:textId="77777777" w:rsidR="00972A10" w:rsidRPr="001C1B18" w:rsidRDefault="008C575F" w:rsidP="008C575F">
      <w:pPr>
        <w:spacing w:line="240" w:lineRule="auto"/>
        <w:rPr>
          <w:color w:val="000000" w:themeColor="text1"/>
          <w:lang w:val="en-GB"/>
        </w:rPr>
      </w:pPr>
      <w:r w:rsidRPr="001C1B18">
        <w:rPr>
          <w:rFonts w:cs="Arial"/>
          <w:color w:val="000000" w:themeColor="text1"/>
          <w:vertAlign w:val="superscript"/>
          <w:lang w:val="en-GB"/>
        </w:rPr>
        <w:t xml:space="preserve">2 </w:t>
      </w:r>
      <w:r w:rsidR="001758A0" w:rsidRPr="001C1B18">
        <w:rPr>
          <w:color w:val="000000" w:themeColor="text1"/>
          <w:lang w:val="en-GB"/>
        </w:rPr>
        <w:t>Quantitative Biosciences Institute (QBI), University of California San Francisco, San Francisco, CA, USA</w:t>
      </w:r>
    </w:p>
    <w:p w14:paraId="76D1A123" w14:textId="3DC3805B" w:rsidR="00972A10" w:rsidRPr="001C1B18" w:rsidRDefault="00972A10" w:rsidP="008C575F">
      <w:pPr>
        <w:spacing w:line="240" w:lineRule="auto"/>
        <w:rPr>
          <w:color w:val="000000" w:themeColor="text1"/>
          <w:lang w:val="en-GB"/>
        </w:rPr>
      </w:pPr>
      <w:r w:rsidRPr="001C1B18">
        <w:rPr>
          <w:color w:val="000000" w:themeColor="text1"/>
          <w:vertAlign w:val="superscript"/>
          <w:lang w:val="en-GB"/>
        </w:rPr>
        <w:t>3</w:t>
      </w:r>
      <w:r w:rsidRPr="001C1B18">
        <w:rPr>
          <w:color w:val="000000" w:themeColor="text1"/>
          <w:lang w:val="en-GB"/>
        </w:rPr>
        <w:t xml:space="preserve"> European Molecular Biology Laboratory, European Bioinformatics Institute (EMBL-EBI), Cambridge, UK.</w:t>
      </w:r>
    </w:p>
    <w:p w14:paraId="24E5B667" w14:textId="517CC768" w:rsidR="008C575F" w:rsidRPr="001C1B18" w:rsidRDefault="00972A10" w:rsidP="00972A10">
      <w:pPr>
        <w:rPr>
          <w:rFonts w:cs="Times New Roman"/>
          <w:color w:val="000000" w:themeColor="text1"/>
        </w:rPr>
      </w:pPr>
      <w:r w:rsidRPr="001C1B18">
        <w:rPr>
          <w:color w:val="000000" w:themeColor="text1"/>
          <w:vertAlign w:val="superscript"/>
          <w:lang w:val="en-GB"/>
        </w:rPr>
        <w:t>4</w:t>
      </w:r>
      <w:r w:rsidRPr="001C1B18">
        <w:rPr>
          <w:color w:val="000000" w:themeColor="text1"/>
          <w:lang w:val="en-GB"/>
        </w:rPr>
        <w:t xml:space="preserve"> </w:t>
      </w:r>
      <w:r w:rsidRPr="001C1B18">
        <w:rPr>
          <w:color w:val="000000" w:themeColor="text1"/>
        </w:rPr>
        <w:t xml:space="preserve">The UC Berkeley-UCSF Graduate Program in Bioengineering, </w:t>
      </w:r>
      <w:r w:rsidR="00B33C4F" w:rsidRPr="001C1B18">
        <w:rPr>
          <w:color w:val="000000" w:themeColor="text1"/>
        </w:rPr>
        <w:t>University of California San Francisco, San Francisco</w:t>
      </w:r>
      <w:r w:rsidRPr="001C1B18">
        <w:rPr>
          <w:color w:val="000000" w:themeColor="text1"/>
        </w:rPr>
        <w:t>, CA, USA</w:t>
      </w:r>
    </w:p>
    <w:p w14:paraId="6611BE2A" w14:textId="55538B80" w:rsidR="00DA77D3" w:rsidRPr="001C1B18" w:rsidRDefault="00972A10" w:rsidP="00317347">
      <w:pPr>
        <w:rPr>
          <w:color w:val="000000" w:themeColor="text1"/>
          <w:lang w:val="en-GB"/>
        </w:rPr>
      </w:pPr>
      <w:r w:rsidRPr="001C1B18">
        <w:rPr>
          <w:color w:val="000000" w:themeColor="text1"/>
          <w:vertAlign w:val="superscript"/>
        </w:rPr>
        <w:t>5</w:t>
      </w:r>
      <w:r w:rsidR="001758A0" w:rsidRPr="001C1B18">
        <w:rPr>
          <w:color w:val="000000" w:themeColor="text1"/>
        </w:rPr>
        <w:t xml:space="preserve"> </w:t>
      </w:r>
      <w:r w:rsidR="001758A0" w:rsidRPr="001C1B18">
        <w:rPr>
          <w:color w:val="000000" w:themeColor="text1"/>
          <w:lang w:val="en-GB"/>
        </w:rPr>
        <w:t>Department of Cellular and Molecular Pharmacology, University of California San Francisco, San Francisco, CA, USA</w:t>
      </w:r>
    </w:p>
    <w:p w14:paraId="43C231D8" w14:textId="0C459FD7" w:rsidR="001906A4" w:rsidRPr="001C1B18" w:rsidRDefault="00972A10" w:rsidP="00317347">
      <w:pPr>
        <w:rPr>
          <w:color w:val="000000" w:themeColor="text1"/>
        </w:rPr>
      </w:pPr>
      <w:r w:rsidRPr="001C1B18">
        <w:rPr>
          <w:color w:val="000000" w:themeColor="text1"/>
          <w:vertAlign w:val="superscript"/>
        </w:rPr>
        <w:t>6</w:t>
      </w:r>
      <w:r w:rsidR="001758A0" w:rsidRPr="001C1B18">
        <w:rPr>
          <w:color w:val="000000" w:themeColor="text1"/>
        </w:rPr>
        <w:t xml:space="preserve"> </w:t>
      </w:r>
      <w:r w:rsidR="001758A0" w:rsidRPr="001C1B18">
        <w:rPr>
          <w:color w:val="000000" w:themeColor="text1"/>
          <w:lang w:val="en-GB"/>
        </w:rPr>
        <w:t>The J. David Gladstone Institutes, San Francisco, CA, USA.</w:t>
      </w:r>
    </w:p>
    <w:p w14:paraId="7269B79E" w14:textId="584D55F2" w:rsidR="00972A10" w:rsidRPr="001C1B18" w:rsidRDefault="00972A10" w:rsidP="00972A10">
      <w:pPr>
        <w:rPr>
          <w:ins w:id="14" w:author="Perica, Tina" w:date="2020-07-01T14:42:00Z"/>
          <w:color w:val="000000" w:themeColor="text1"/>
          <w:lang w:val="en-GB"/>
        </w:rPr>
      </w:pPr>
      <w:r w:rsidRPr="001C1B18">
        <w:rPr>
          <w:color w:val="000000" w:themeColor="text1"/>
          <w:vertAlign w:val="superscript"/>
        </w:rPr>
        <w:t>7</w:t>
      </w:r>
      <w:r w:rsidRPr="001C1B18">
        <w:rPr>
          <w:color w:val="000000" w:themeColor="text1"/>
        </w:rPr>
        <w:t xml:space="preserve"> </w:t>
      </w:r>
      <w:r w:rsidRPr="001C1B18">
        <w:rPr>
          <w:color w:val="000000" w:themeColor="text1"/>
          <w:lang w:val="en-GB"/>
        </w:rPr>
        <w:t>Graduate Program in Bioinformatics, University of California San Francisco, San Francisco, California, United States of America.</w:t>
      </w:r>
    </w:p>
    <w:p w14:paraId="29E709C5" w14:textId="6E7000B2" w:rsidR="00422D7B" w:rsidRPr="008820A1" w:rsidRDefault="00422D7B" w:rsidP="00972A10">
      <w:pPr>
        <w:rPr>
          <w:color w:val="FF0000"/>
          <w:lang w:val="en-GB"/>
        </w:rPr>
      </w:pPr>
      <w:ins w:id="15" w:author="Perica, Tina" w:date="2020-07-01T14:42:00Z">
        <w:r w:rsidRPr="008820A1">
          <w:rPr>
            <w:color w:val="FF0000"/>
            <w:vertAlign w:val="superscript"/>
            <w:lang w:val="en-GB"/>
          </w:rPr>
          <w:t>8</w:t>
        </w:r>
        <w:r w:rsidRPr="008820A1">
          <w:rPr>
            <w:color w:val="FF0000"/>
            <w:lang w:val="en-GB"/>
          </w:rPr>
          <w:t xml:space="preserve"> Program in Molecular Medicine and Department of Biochemistry and Molecular Pharmacology, University of Massachusetts Medical School, Worcester, MA 01605, USA.</w:t>
        </w:r>
      </w:ins>
    </w:p>
    <w:p w14:paraId="5CDB8808" w14:textId="6F33094E" w:rsidR="00972A10" w:rsidRPr="001C1B18" w:rsidRDefault="00422D7B" w:rsidP="00972A10">
      <w:pPr>
        <w:rPr>
          <w:color w:val="000000" w:themeColor="text1"/>
          <w:lang w:val="en-GB"/>
        </w:rPr>
      </w:pPr>
      <w:ins w:id="16" w:author="Perica, Tina" w:date="2020-07-01T14:41:00Z">
        <w:r w:rsidRPr="001C1B18">
          <w:rPr>
            <w:color w:val="000000" w:themeColor="text1"/>
            <w:vertAlign w:val="superscript"/>
            <w:lang w:val="en-GB"/>
          </w:rPr>
          <w:t>9</w:t>
        </w:r>
      </w:ins>
      <w:del w:id="17" w:author="Perica, Tina" w:date="2020-07-01T14:41:00Z">
        <w:r w:rsidR="00972A10" w:rsidRPr="001C1B18" w:rsidDel="00422D7B">
          <w:rPr>
            <w:color w:val="000000" w:themeColor="text1"/>
            <w:vertAlign w:val="superscript"/>
            <w:lang w:val="en-GB"/>
          </w:rPr>
          <w:delText>8</w:delText>
        </w:r>
      </w:del>
      <w:r w:rsidR="00972A10" w:rsidRPr="001C1B18">
        <w:rPr>
          <w:color w:val="000000" w:themeColor="text1"/>
          <w:lang w:val="en-GB"/>
        </w:rPr>
        <w:t xml:space="preserve"> Department of Pharmaceutical Chemistry, University of California, San Francisco, San Francisco, CA 94143, USA.</w:t>
      </w:r>
    </w:p>
    <w:p w14:paraId="76E1D9BE" w14:textId="3FEED1C4" w:rsidR="00972A10" w:rsidRPr="001C1B18" w:rsidRDefault="00422D7B" w:rsidP="00972A10">
      <w:pPr>
        <w:rPr>
          <w:color w:val="000000" w:themeColor="text1"/>
          <w:lang w:val="en-GB"/>
        </w:rPr>
      </w:pPr>
      <w:ins w:id="18" w:author="Perica, Tina" w:date="2020-07-01T14:41:00Z">
        <w:r w:rsidRPr="001C1B18">
          <w:rPr>
            <w:color w:val="000000" w:themeColor="text1"/>
            <w:vertAlign w:val="superscript"/>
            <w:lang w:val="en-GB"/>
          </w:rPr>
          <w:t>10</w:t>
        </w:r>
      </w:ins>
      <w:del w:id="19" w:author="Perica, Tina" w:date="2020-07-01T14:41:00Z">
        <w:r w:rsidR="00972A10" w:rsidRPr="001C1B18" w:rsidDel="00422D7B">
          <w:rPr>
            <w:color w:val="000000" w:themeColor="text1"/>
            <w:vertAlign w:val="superscript"/>
            <w:lang w:val="en-GB"/>
          </w:rPr>
          <w:delText>9</w:delText>
        </w:r>
      </w:del>
      <w:r w:rsidR="00972A10" w:rsidRPr="001C1B18">
        <w:rPr>
          <w:color w:val="000000" w:themeColor="text1"/>
          <w:lang w:val="en-GB"/>
        </w:rPr>
        <w:t xml:space="preserve"> Chan Zuckerberg </w:t>
      </w:r>
      <w:proofErr w:type="spellStart"/>
      <w:r w:rsidR="00972A10" w:rsidRPr="001C1B18">
        <w:rPr>
          <w:color w:val="000000" w:themeColor="text1"/>
          <w:lang w:val="en-GB"/>
        </w:rPr>
        <w:t>Biohub</w:t>
      </w:r>
      <w:proofErr w:type="spellEnd"/>
      <w:r w:rsidR="00972A10" w:rsidRPr="001C1B18">
        <w:rPr>
          <w:color w:val="000000" w:themeColor="text1"/>
          <w:lang w:val="en-GB"/>
        </w:rPr>
        <w:t>, San Francisco, California.</w:t>
      </w:r>
    </w:p>
    <w:p w14:paraId="690EC4F0" w14:textId="6FBA7405" w:rsidR="001D5916" w:rsidRPr="001C1B18" w:rsidRDefault="001D5916" w:rsidP="00317347">
      <w:pPr>
        <w:rPr>
          <w:color w:val="000000" w:themeColor="text1"/>
        </w:rPr>
      </w:pPr>
      <w:r w:rsidRPr="001C1B18">
        <w:rPr>
          <w:color w:val="000000" w:themeColor="text1"/>
          <w:vertAlign w:val="superscript"/>
        </w:rPr>
        <w:lastRenderedPageBreak/>
        <w:t>1</w:t>
      </w:r>
      <w:ins w:id="20" w:author="Perica, Tina" w:date="2020-07-01T14:41:00Z">
        <w:r w:rsidR="00422D7B" w:rsidRPr="001C1B18">
          <w:rPr>
            <w:color w:val="000000" w:themeColor="text1"/>
            <w:vertAlign w:val="superscript"/>
          </w:rPr>
          <w:t>1</w:t>
        </w:r>
      </w:ins>
      <w:del w:id="21" w:author="Perica, Tina" w:date="2020-07-01T14:41:00Z">
        <w:r w:rsidRPr="001C1B18" w:rsidDel="00422D7B">
          <w:rPr>
            <w:color w:val="000000" w:themeColor="text1"/>
            <w:vertAlign w:val="superscript"/>
          </w:rPr>
          <w:delText>0</w:delText>
        </w:r>
      </w:del>
      <w:r w:rsidRPr="001C1B18">
        <w:rPr>
          <w:color w:val="000000" w:themeColor="text1"/>
        </w:rPr>
        <w:t xml:space="preserve"> These authors contributed equally</w:t>
      </w:r>
    </w:p>
    <w:p w14:paraId="7A9BBF05" w14:textId="40DBB65A" w:rsidR="001D5916" w:rsidRPr="001C1B18" w:rsidRDefault="001D5916" w:rsidP="00317347">
      <w:pPr>
        <w:rPr>
          <w:color w:val="000000" w:themeColor="text1"/>
        </w:rPr>
      </w:pPr>
      <w:r w:rsidRPr="001C1B18">
        <w:rPr>
          <w:color w:val="000000" w:themeColor="text1"/>
        </w:rPr>
        <w:t>* Correspondence:</w:t>
      </w:r>
      <w:r w:rsidR="00792A6D" w:rsidRPr="001C1B18">
        <w:rPr>
          <w:color w:val="000000" w:themeColor="text1"/>
        </w:rPr>
        <w:t xml:space="preserve"> kortemme@cgl.ucsf.edu,</w:t>
      </w:r>
      <w:del w:id="22" w:author="Perica, Tina" w:date="2020-07-10T14:04:00Z">
        <w:r w:rsidR="0079259F" w:rsidRPr="001C1B18" w:rsidDel="00792A6D">
          <w:rPr>
            <w:color w:val="000000" w:themeColor="text1"/>
          </w:rPr>
          <w:delText>,</w:delText>
        </w:r>
      </w:del>
      <w:r w:rsidR="0079259F" w:rsidRPr="001C1B18">
        <w:rPr>
          <w:color w:val="000000" w:themeColor="text1"/>
        </w:rPr>
        <w:t xml:space="preserve"> </w:t>
      </w:r>
      <w:r w:rsidR="0007416B" w:rsidRPr="001C1B18">
        <w:rPr>
          <w:color w:val="000000" w:themeColor="text1"/>
        </w:rPr>
        <w:t>n</w:t>
      </w:r>
      <w:r w:rsidR="0079259F" w:rsidRPr="001C1B18">
        <w:rPr>
          <w:color w:val="000000" w:themeColor="text1"/>
        </w:rPr>
        <w:t>evan.</w:t>
      </w:r>
      <w:r w:rsidR="0007416B" w:rsidRPr="001C1B18">
        <w:rPr>
          <w:color w:val="000000" w:themeColor="text1"/>
        </w:rPr>
        <w:t>k</w:t>
      </w:r>
      <w:r w:rsidR="0079259F" w:rsidRPr="001C1B18">
        <w:rPr>
          <w:color w:val="000000" w:themeColor="text1"/>
        </w:rPr>
        <w:t>rogan@ucsf.edu</w:t>
      </w:r>
    </w:p>
    <w:p w14:paraId="123F8214" w14:textId="2F0AF04C" w:rsidR="001A6FF4" w:rsidRPr="00714A60" w:rsidRDefault="00BA1157" w:rsidP="006B6C8F">
      <w:pPr>
        <w:pStyle w:val="Heading1"/>
        <w:spacing w:before="0" w:after="0"/>
      </w:pPr>
      <w:r w:rsidRPr="00D237BC">
        <w:t>Graphical summary</w:t>
      </w:r>
    </w:p>
    <w:p w14:paraId="380672AD" w14:textId="42541734" w:rsidR="00BA1157" w:rsidRPr="001C1B18" w:rsidRDefault="00BA1157" w:rsidP="00317347">
      <w:pPr>
        <w:rPr>
          <w:color w:val="000000" w:themeColor="text1"/>
        </w:rPr>
      </w:pPr>
      <w:r w:rsidRPr="00D237BC">
        <w:rPr>
          <w:noProof/>
          <w:color w:val="000000" w:themeColor="text1"/>
          <w:rPrChange w:id="23" w:author="Perica, Tina" w:date="2020-08-23T15:10:00Z">
            <w:rPr>
              <w:noProof/>
            </w:rPr>
          </w:rPrChange>
        </w:rPr>
        <w:drawing>
          <wp:inline distT="0" distB="0" distL="0" distR="0" wp14:anchorId="303081D7" wp14:editId="18E758DE">
            <wp:extent cx="3233708" cy="2681611"/>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33708" cy="2681611"/>
                    </a:xfrm>
                    <a:prstGeom prst="rect">
                      <a:avLst/>
                    </a:prstGeom>
                  </pic:spPr>
                </pic:pic>
              </a:graphicData>
            </a:graphic>
          </wp:inline>
        </w:drawing>
      </w:r>
    </w:p>
    <w:p w14:paraId="42254DA9" w14:textId="1D1790E7" w:rsidR="00BD65A4" w:rsidRPr="00FE58D2" w:rsidRDefault="00711AF2" w:rsidP="00EA1802">
      <w:pPr>
        <w:pStyle w:val="Heading1"/>
      </w:pPr>
      <w:bookmarkStart w:id="24" w:name="MPSection:4ED08F44-32E8-440F-FD41-A5BEE6"/>
      <w:r w:rsidRPr="00D237BC">
        <w:t>Abstract</w:t>
      </w:r>
      <w:r w:rsidR="002F7AB4" w:rsidRPr="00714A60">
        <w:t xml:space="preserve"> </w:t>
      </w:r>
    </w:p>
    <w:p w14:paraId="7F33FEC2" w14:textId="3FB64EB3" w:rsidR="006B6C8F" w:rsidRPr="001C1B18" w:rsidRDefault="007A60E6" w:rsidP="006B6C8F">
      <w:pPr>
        <w:rPr>
          <w:rFonts w:cs="Arial"/>
          <w:color w:val="000000" w:themeColor="text1"/>
        </w:rPr>
      </w:pPr>
      <w:r w:rsidRPr="001C1B18">
        <w:rPr>
          <w:rFonts w:cs="Arial"/>
          <w:color w:val="000000" w:themeColor="text1"/>
        </w:rPr>
        <w:t>Molecular switches</w:t>
      </w:r>
      <w:r w:rsidR="00312E32" w:rsidRPr="001C1B18">
        <w:rPr>
          <w:rFonts w:cs="Arial"/>
          <w:color w:val="000000" w:themeColor="text1"/>
        </w:rPr>
        <w:t xml:space="preserve"> </w:t>
      </w:r>
      <w:r w:rsidR="00E365EE" w:rsidRPr="001C1B18">
        <w:rPr>
          <w:rFonts w:cs="Arial"/>
          <w:color w:val="000000" w:themeColor="text1"/>
        </w:rPr>
        <w:t>are</w:t>
      </w:r>
      <w:r w:rsidR="00312E32" w:rsidRPr="001C1B18">
        <w:rPr>
          <w:rFonts w:cs="Arial"/>
          <w:color w:val="000000" w:themeColor="text1"/>
        </w:rPr>
        <w:t xml:space="preserve"> central </w:t>
      </w:r>
      <w:r w:rsidR="00E365EE" w:rsidRPr="001C1B18">
        <w:rPr>
          <w:rFonts w:cs="Arial"/>
          <w:color w:val="000000" w:themeColor="text1"/>
        </w:rPr>
        <w:t xml:space="preserve">to </w:t>
      </w:r>
      <w:r w:rsidR="009150D3" w:rsidRPr="001C1B18">
        <w:rPr>
          <w:rFonts w:cs="Arial"/>
          <w:color w:val="000000" w:themeColor="text1"/>
        </w:rPr>
        <w:t>signal transduction in protein interaction</w:t>
      </w:r>
      <w:r w:rsidR="00312E32" w:rsidRPr="001C1B18">
        <w:rPr>
          <w:rFonts w:cs="Arial"/>
          <w:color w:val="000000" w:themeColor="text1"/>
        </w:rPr>
        <w:t xml:space="preserve"> networks. </w:t>
      </w:r>
      <w:r w:rsidR="00450981" w:rsidRPr="001C1B18">
        <w:rPr>
          <w:rFonts w:cs="Arial"/>
          <w:color w:val="000000" w:themeColor="text1"/>
        </w:rPr>
        <w:t>One</w:t>
      </w:r>
      <w:r w:rsidR="00B621F0" w:rsidRPr="001C1B18">
        <w:rPr>
          <w:rFonts w:cs="Arial"/>
          <w:color w:val="000000" w:themeColor="text1"/>
        </w:rPr>
        <w:t xml:space="preserve"> switch protein can independently</w:t>
      </w:r>
      <w:r w:rsidR="00F17A23" w:rsidRPr="001C1B18">
        <w:rPr>
          <w:rFonts w:cs="Arial"/>
          <w:color w:val="000000" w:themeColor="text1"/>
        </w:rPr>
        <w:t xml:space="preserve"> </w:t>
      </w:r>
      <w:r w:rsidR="00B621F0" w:rsidRPr="001C1B18">
        <w:rPr>
          <w:rFonts w:cs="Arial"/>
          <w:color w:val="000000" w:themeColor="text1"/>
        </w:rPr>
        <w:t xml:space="preserve">regulate </w:t>
      </w:r>
      <w:r w:rsidR="00F17A23" w:rsidRPr="001C1B18">
        <w:rPr>
          <w:rFonts w:cs="Arial"/>
          <w:color w:val="000000" w:themeColor="text1"/>
        </w:rPr>
        <w:t xml:space="preserve">distinct </w:t>
      </w:r>
      <w:r w:rsidR="009150D3" w:rsidRPr="001C1B18">
        <w:rPr>
          <w:rFonts w:cs="Arial"/>
          <w:color w:val="000000" w:themeColor="text1"/>
        </w:rPr>
        <w:t xml:space="preserve">cellular </w:t>
      </w:r>
      <w:r w:rsidR="00E365EE" w:rsidRPr="001C1B18">
        <w:rPr>
          <w:rFonts w:cs="Arial"/>
          <w:color w:val="000000" w:themeColor="text1"/>
        </w:rPr>
        <w:t>processes</w:t>
      </w:r>
      <w:r w:rsidR="00F17A23" w:rsidRPr="001C1B18">
        <w:rPr>
          <w:rFonts w:cs="Arial"/>
          <w:color w:val="000000" w:themeColor="text1"/>
        </w:rPr>
        <w:t>,</w:t>
      </w:r>
      <w:r w:rsidR="00B621F0" w:rsidRPr="001C1B18">
        <w:rPr>
          <w:rFonts w:cs="Arial"/>
          <w:color w:val="000000" w:themeColor="text1"/>
        </w:rPr>
        <w:t xml:space="preserve"> but</w:t>
      </w:r>
      <w:r w:rsidR="00F17A23" w:rsidRPr="001C1B18">
        <w:rPr>
          <w:rFonts w:cs="Arial"/>
          <w:color w:val="000000" w:themeColor="text1"/>
        </w:rPr>
        <w:t xml:space="preserve"> </w:t>
      </w:r>
      <w:r w:rsidR="00B621F0" w:rsidRPr="001C1B18">
        <w:rPr>
          <w:rFonts w:cs="Arial"/>
          <w:color w:val="000000" w:themeColor="text1"/>
        </w:rPr>
        <w:t>the</w:t>
      </w:r>
      <w:r w:rsidR="00F17A23" w:rsidRPr="001C1B18">
        <w:rPr>
          <w:rFonts w:cs="Arial"/>
          <w:color w:val="000000" w:themeColor="text1"/>
        </w:rPr>
        <w:t xml:space="preserve"> molecular </w:t>
      </w:r>
      <w:r w:rsidR="00B621F0" w:rsidRPr="001C1B18">
        <w:rPr>
          <w:rFonts w:cs="Arial"/>
          <w:color w:val="000000" w:themeColor="text1"/>
        </w:rPr>
        <w:t xml:space="preserve">mechanisms enabling this </w:t>
      </w:r>
      <w:r w:rsidR="00DF03DE" w:rsidRPr="001C1B18">
        <w:rPr>
          <w:rFonts w:cs="Arial"/>
          <w:color w:val="000000" w:themeColor="text1"/>
        </w:rPr>
        <w:t>functional multi-specificity</w:t>
      </w:r>
      <w:r w:rsidR="00B621F0" w:rsidRPr="001C1B18">
        <w:rPr>
          <w:rFonts w:cs="Arial"/>
          <w:color w:val="000000" w:themeColor="text1"/>
        </w:rPr>
        <w:t xml:space="preserve"> remain</w:t>
      </w:r>
      <w:r w:rsidR="00F17A23" w:rsidRPr="001C1B18">
        <w:rPr>
          <w:rFonts w:cs="Arial"/>
          <w:color w:val="000000" w:themeColor="text1"/>
        </w:rPr>
        <w:t xml:space="preserve"> unclear</w:t>
      </w:r>
      <w:r w:rsidR="00E365EE" w:rsidRPr="001C1B18">
        <w:rPr>
          <w:rFonts w:cs="Arial"/>
          <w:color w:val="000000" w:themeColor="text1"/>
        </w:rPr>
        <w:t>.</w:t>
      </w:r>
      <w:r w:rsidRPr="001C1B18">
        <w:rPr>
          <w:rFonts w:cs="Arial"/>
          <w:color w:val="000000" w:themeColor="text1"/>
        </w:rPr>
        <w:t xml:space="preserve"> Here we integrate </w:t>
      </w:r>
      <w:r w:rsidR="00187E59" w:rsidRPr="001C1B18">
        <w:rPr>
          <w:rFonts w:cs="Arial"/>
          <w:color w:val="000000" w:themeColor="text1"/>
        </w:rPr>
        <w:t>system-</w:t>
      </w:r>
      <w:r w:rsidR="002E4FC9" w:rsidRPr="001C1B18">
        <w:rPr>
          <w:rFonts w:cs="Arial"/>
          <w:color w:val="000000" w:themeColor="text1"/>
        </w:rPr>
        <w:t>scale</w:t>
      </w:r>
      <w:r w:rsidR="00D12543" w:rsidRPr="001C1B18">
        <w:rPr>
          <w:rFonts w:cs="Arial"/>
          <w:color w:val="000000" w:themeColor="text1"/>
        </w:rPr>
        <w:t xml:space="preserve"> cellular</w:t>
      </w:r>
      <w:r w:rsidR="002E4FC9" w:rsidRPr="001C1B18">
        <w:rPr>
          <w:rFonts w:cs="Arial"/>
          <w:color w:val="000000" w:themeColor="text1"/>
        </w:rPr>
        <w:t xml:space="preserve"> </w:t>
      </w:r>
      <w:r w:rsidR="00187E59" w:rsidRPr="001C1B18">
        <w:rPr>
          <w:rFonts w:cs="Arial"/>
          <w:color w:val="000000" w:themeColor="text1"/>
        </w:rPr>
        <w:t xml:space="preserve">and </w:t>
      </w:r>
      <w:r w:rsidR="002A1CFC" w:rsidRPr="001C1B18">
        <w:rPr>
          <w:rFonts w:cs="Arial"/>
          <w:color w:val="000000" w:themeColor="text1"/>
        </w:rPr>
        <w:t>biophysical me</w:t>
      </w:r>
      <w:r w:rsidR="001353D6" w:rsidRPr="001C1B18">
        <w:rPr>
          <w:rFonts w:cs="Arial"/>
          <w:color w:val="000000" w:themeColor="text1"/>
        </w:rPr>
        <w:t>asurements</w:t>
      </w:r>
      <w:r w:rsidR="00187E59" w:rsidRPr="001C1B18">
        <w:rPr>
          <w:rFonts w:cs="Arial"/>
          <w:color w:val="000000" w:themeColor="text1"/>
        </w:rPr>
        <w:t xml:space="preserve"> </w:t>
      </w:r>
      <w:r w:rsidR="00E365EE" w:rsidRPr="001C1B18">
        <w:rPr>
          <w:rFonts w:cs="Arial"/>
          <w:color w:val="000000" w:themeColor="text1"/>
        </w:rPr>
        <w:t xml:space="preserve">to study </w:t>
      </w:r>
      <w:r w:rsidRPr="001C1B18">
        <w:rPr>
          <w:rFonts w:cs="Arial"/>
          <w:color w:val="000000" w:themeColor="text1"/>
        </w:rPr>
        <w:t xml:space="preserve">how </w:t>
      </w:r>
      <w:r w:rsidR="00F172E1" w:rsidRPr="001C1B18">
        <w:rPr>
          <w:rFonts w:cs="Arial"/>
          <w:color w:val="000000" w:themeColor="text1"/>
        </w:rPr>
        <w:t xml:space="preserve">a </w:t>
      </w:r>
      <w:r w:rsidR="00E951B6" w:rsidRPr="001C1B18">
        <w:rPr>
          <w:rFonts w:cs="Arial"/>
          <w:color w:val="000000" w:themeColor="text1"/>
        </w:rPr>
        <w:t>para</w:t>
      </w:r>
      <w:r w:rsidR="00B93087" w:rsidRPr="001C1B18">
        <w:rPr>
          <w:rFonts w:cs="Arial"/>
          <w:color w:val="000000" w:themeColor="text1"/>
        </w:rPr>
        <w:t>digm</w:t>
      </w:r>
      <w:r w:rsidR="00F172E1" w:rsidRPr="001C1B18">
        <w:rPr>
          <w:rFonts w:cs="Arial"/>
          <w:color w:val="000000" w:themeColor="text1"/>
        </w:rPr>
        <w:t xml:space="preserve"> switch, </w:t>
      </w:r>
      <w:r w:rsidR="00B621F0" w:rsidRPr="001C1B18">
        <w:rPr>
          <w:rFonts w:cs="Arial"/>
          <w:color w:val="000000" w:themeColor="text1"/>
        </w:rPr>
        <w:t>the</w:t>
      </w:r>
      <w:r w:rsidRPr="001C1B18">
        <w:rPr>
          <w:rFonts w:cs="Arial"/>
          <w:color w:val="000000" w:themeColor="text1"/>
        </w:rPr>
        <w:t xml:space="preserve"> small GTPase Ran/Gsp1</w:t>
      </w:r>
      <w:r w:rsidR="009D3239" w:rsidRPr="001C1B18">
        <w:rPr>
          <w:rFonts w:cs="Arial"/>
          <w:color w:val="000000" w:themeColor="text1"/>
        </w:rPr>
        <w:t>,</w:t>
      </w:r>
      <w:r w:rsidRPr="001C1B18">
        <w:rPr>
          <w:rFonts w:cs="Arial"/>
          <w:color w:val="000000" w:themeColor="text1"/>
        </w:rPr>
        <w:t xml:space="preserve"> </w:t>
      </w:r>
      <w:r w:rsidR="00B621F0" w:rsidRPr="001C1B18">
        <w:rPr>
          <w:rFonts w:cs="Arial"/>
          <w:color w:val="000000" w:themeColor="text1"/>
        </w:rPr>
        <w:t xml:space="preserve">achieves </w:t>
      </w:r>
      <w:r w:rsidR="00B526FD" w:rsidRPr="001C1B18">
        <w:rPr>
          <w:rFonts w:cs="Arial"/>
          <w:color w:val="000000" w:themeColor="text1"/>
        </w:rPr>
        <w:t xml:space="preserve">its </w:t>
      </w:r>
      <w:r w:rsidR="00B621F0" w:rsidRPr="001C1B18">
        <w:rPr>
          <w:rFonts w:cs="Arial"/>
          <w:color w:val="000000" w:themeColor="text1"/>
        </w:rPr>
        <w:t>functional multi-specificity</w:t>
      </w:r>
      <w:r w:rsidRPr="001C1B18">
        <w:rPr>
          <w:rFonts w:cs="Arial"/>
          <w:color w:val="000000" w:themeColor="text1"/>
        </w:rPr>
        <w:t>.</w:t>
      </w:r>
      <w:r w:rsidR="008257AD" w:rsidRPr="001C1B18">
        <w:rPr>
          <w:rFonts w:cs="Arial"/>
          <w:color w:val="000000" w:themeColor="text1"/>
        </w:rPr>
        <w:t xml:space="preserve"> </w:t>
      </w:r>
      <w:r w:rsidR="001B0CB8" w:rsidRPr="001C1B18">
        <w:rPr>
          <w:rFonts w:cs="Arial"/>
          <w:color w:val="000000" w:themeColor="text1"/>
        </w:rPr>
        <w:t>W</w:t>
      </w:r>
      <w:r w:rsidR="008257AD" w:rsidRPr="001C1B18">
        <w:rPr>
          <w:rFonts w:cs="Arial"/>
          <w:color w:val="000000" w:themeColor="text1"/>
        </w:rPr>
        <w:t xml:space="preserve">e make </w:t>
      </w:r>
      <w:r w:rsidR="00413B19" w:rsidRPr="001C1B18">
        <w:rPr>
          <w:rFonts w:cs="Arial"/>
          <w:color w:val="000000" w:themeColor="text1"/>
        </w:rPr>
        <w:t xml:space="preserve">56 </w:t>
      </w:r>
      <w:r w:rsidR="008257AD" w:rsidRPr="001C1B18">
        <w:rPr>
          <w:rFonts w:cs="Arial"/>
          <w:color w:val="000000" w:themeColor="text1"/>
        </w:rPr>
        <w:t>targeted point mutations to individual interactions</w:t>
      </w:r>
      <w:r w:rsidR="001B0CB8" w:rsidRPr="001C1B18">
        <w:rPr>
          <w:rFonts w:cs="Arial"/>
          <w:color w:val="000000" w:themeColor="text1"/>
        </w:rPr>
        <w:t xml:space="preserve"> of</w:t>
      </w:r>
      <w:r w:rsidR="008257AD" w:rsidRPr="001C1B18">
        <w:rPr>
          <w:rFonts w:cs="Arial"/>
          <w:color w:val="000000" w:themeColor="text1"/>
        </w:rPr>
        <w:t xml:space="preserve"> Ran/Gsp1</w:t>
      </w:r>
      <w:r w:rsidR="001B0CB8" w:rsidRPr="001C1B18">
        <w:rPr>
          <w:rFonts w:cs="Arial"/>
          <w:color w:val="000000" w:themeColor="text1"/>
        </w:rPr>
        <w:t xml:space="preserve"> and </w:t>
      </w:r>
      <w:r w:rsidR="008257AD" w:rsidRPr="001C1B18">
        <w:rPr>
          <w:rFonts w:cs="Arial"/>
          <w:color w:val="000000" w:themeColor="text1"/>
        </w:rPr>
        <w:t xml:space="preserve">show through </w:t>
      </w:r>
      <w:r w:rsidR="00D572C2" w:rsidRPr="001C1B18">
        <w:rPr>
          <w:rFonts w:cs="Arial"/>
          <w:color w:val="000000" w:themeColor="text1"/>
        </w:rPr>
        <w:t xml:space="preserve">quantitative, </w:t>
      </w:r>
      <w:r w:rsidR="001F3FEA" w:rsidRPr="001C1B18">
        <w:rPr>
          <w:rFonts w:cs="Arial"/>
          <w:color w:val="000000" w:themeColor="text1"/>
        </w:rPr>
        <w:t>system</w:t>
      </w:r>
      <w:r w:rsidR="00330581" w:rsidRPr="001C1B18">
        <w:rPr>
          <w:rFonts w:cs="Arial"/>
          <w:color w:val="000000" w:themeColor="text1"/>
        </w:rPr>
        <w:t>atic</w:t>
      </w:r>
      <w:r w:rsidR="001F3FEA" w:rsidRPr="001C1B18">
        <w:rPr>
          <w:rFonts w:cs="Arial"/>
          <w:color w:val="000000" w:themeColor="text1"/>
        </w:rPr>
        <w:t xml:space="preserve"> </w:t>
      </w:r>
      <w:r w:rsidR="008257AD" w:rsidRPr="001C1B18">
        <w:rPr>
          <w:rFonts w:cs="Arial"/>
          <w:color w:val="000000" w:themeColor="text1"/>
        </w:rPr>
        <w:t xml:space="preserve">genetic and physical interaction mapping that Ran/Gsp1 interface perturbations have widespread cellular consequences </w:t>
      </w:r>
      <w:r w:rsidR="00C21567" w:rsidRPr="001C1B18">
        <w:rPr>
          <w:rFonts w:cs="Arial"/>
          <w:color w:val="000000" w:themeColor="text1"/>
        </w:rPr>
        <w:t xml:space="preserve">that </w:t>
      </w:r>
      <w:r w:rsidR="00766BBC" w:rsidRPr="001C1B18">
        <w:rPr>
          <w:rFonts w:cs="Arial"/>
          <w:color w:val="000000" w:themeColor="text1"/>
        </w:rPr>
        <w:t>cluster</w:t>
      </w:r>
      <w:r w:rsidR="000C1994" w:rsidRPr="001C1B18">
        <w:rPr>
          <w:rFonts w:cs="Arial"/>
          <w:color w:val="000000" w:themeColor="text1"/>
        </w:rPr>
        <w:t xml:space="preserve"> by</w:t>
      </w:r>
      <w:r w:rsidR="00451018" w:rsidRPr="001C1B18">
        <w:rPr>
          <w:rFonts w:cs="Arial"/>
          <w:color w:val="000000" w:themeColor="text1"/>
        </w:rPr>
        <w:t xml:space="preserve"> </w:t>
      </w:r>
      <w:r w:rsidR="000C1994" w:rsidRPr="001C1B18">
        <w:rPr>
          <w:rFonts w:cs="Arial"/>
          <w:color w:val="000000" w:themeColor="text1"/>
        </w:rPr>
        <w:t>biological processes but</w:t>
      </w:r>
      <w:r w:rsidR="00C04633" w:rsidRPr="001C1B18">
        <w:rPr>
          <w:rFonts w:cs="Arial"/>
          <w:color w:val="000000" w:themeColor="text1"/>
        </w:rPr>
        <w:t>, unexpectedly,</w:t>
      </w:r>
      <w:r w:rsidR="000C1994" w:rsidRPr="001C1B18">
        <w:rPr>
          <w:rFonts w:cs="Arial"/>
          <w:color w:val="000000" w:themeColor="text1"/>
        </w:rPr>
        <w:t xml:space="preserve"> </w:t>
      </w:r>
      <w:r w:rsidR="00704663" w:rsidRPr="001C1B18">
        <w:rPr>
          <w:rFonts w:cs="Arial"/>
          <w:color w:val="000000" w:themeColor="text1"/>
        </w:rPr>
        <w:t>not by</w:t>
      </w:r>
      <w:r w:rsidR="00DC334B" w:rsidRPr="001C1B18">
        <w:rPr>
          <w:rFonts w:cs="Arial"/>
          <w:color w:val="000000" w:themeColor="text1"/>
        </w:rPr>
        <w:t xml:space="preserve"> </w:t>
      </w:r>
      <w:r w:rsidR="007E4475" w:rsidRPr="001C1B18">
        <w:rPr>
          <w:rFonts w:cs="Arial"/>
          <w:color w:val="000000" w:themeColor="text1"/>
        </w:rPr>
        <w:t>the</w:t>
      </w:r>
      <w:r w:rsidR="008257AD" w:rsidRPr="001C1B18">
        <w:rPr>
          <w:rFonts w:cs="Arial"/>
          <w:color w:val="000000" w:themeColor="text1"/>
        </w:rPr>
        <w:t xml:space="preserve"> targeted interaction</w:t>
      </w:r>
      <w:r w:rsidR="007E4475" w:rsidRPr="001C1B18">
        <w:rPr>
          <w:rFonts w:cs="Arial"/>
          <w:color w:val="000000" w:themeColor="text1"/>
        </w:rPr>
        <w:t>s</w:t>
      </w:r>
      <w:r w:rsidR="008257AD" w:rsidRPr="001C1B18">
        <w:rPr>
          <w:rFonts w:cs="Arial"/>
          <w:color w:val="000000" w:themeColor="text1"/>
        </w:rPr>
        <w:t>. Instead</w:t>
      </w:r>
      <w:r w:rsidR="000B3003" w:rsidRPr="001C1B18">
        <w:rPr>
          <w:rFonts w:cs="Arial"/>
          <w:color w:val="000000" w:themeColor="text1"/>
        </w:rPr>
        <w:t>,</w:t>
      </w:r>
      <w:r w:rsidR="008257AD" w:rsidRPr="001C1B18">
        <w:rPr>
          <w:rFonts w:cs="Arial"/>
          <w:color w:val="000000" w:themeColor="text1"/>
        </w:rPr>
        <w:t xml:space="preserve"> the cellular consequences of the interface mutations group by their </w:t>
      </w:r>
      <w:r w:rsidR="00087FE3" w:rsidRPr="001C1B18">
        <w:rPr>
          <w:rFonts w:cs="Arial"/>
          <w:color w:val="000000" w:themeColor="text1"/>
        </w:rPr>
        <w:t xml:space="preserve">biophysical </w:t>
      </w:r>
      <w:r w:rsidR="008257AD" w:rsidRPr="001C1B18">
        <w:rPr>
          <w:rFonts w:cs="Arial"/>
          <w:color w:val="000000" w:themeColor="text1"/>
        </w:rPr>
        <w:t xml:space="preserve">effects on </w:t>
      </w:r>
      <w:r w:rsidR="00D941E1" w:rsidRPr="001C1B18">
        <w:rPr>
          <w:rFonts w:cs="Arial"/>
          <w:color w:val="000000" w:themeColor="text1"/>
        </w:rPr>
        <w:t xml:space="preserve">kinetic parameters </w:t>
      </w:r>
      <w:r w:rsidR="00106EC6" w:rsidRPr="001C1B18">
        <w:rPr>
          <w:rFonts w:cs="Arial"/>
          <w:color w:val="000000" w:themeColor="text1"/>
        </w:rPr>
        <w:t xml:space="preserve">of </w:t>
      </w:r>
      <w:r w:rsidR="008257AD" w:rsidRPr="001C1B18">
        <w:rPr>
          <w:rFonts w:cs="Arial"/>
          <w:color w:val="000000" w:themeColor="text1"/>
        </w:rPr>
        <w:t>the GTPase switch cycle</w:t>
      </w:r>
      <w:r w:rsidR="00773808" w:rsidRPr="001C1B18">
        <w:rPr>
          <w:rFonts w:cs="Arial"/>
          <w:color w:val="000000" w:themeColor="text1"/>
        </w:rPr>
        <w:t xml:space="preserve">, and cycle </w:t>
      </w:r>
      <w:r w:rsidR="00773808" w:rsidRPr="001C1B18">
        <w:rPr>
          <w:rFonts w:cs="Arial"/>
          <w:color w:val="000000" w:themeColor="text1"/>
        </w:rPr>
        <w:lastRenderedPageBreak/>
        <w:t xml:space="preserve">kinetics are </w:t>
      </w:r>
      <w:r w:rsidR="00284833" w:rsidRPr="001C1B18">
        <w:rPr>
          <w:rFonts w:cs="Arial"/>
          <w:color w:val="000000" w:themeColor="text1"/>
        </w:rPr>
        <w:t xml:space="preserve">allosterically </w:t>
      </w:r>
      <w:r w:rsidR="00773808" w:rsidRPr="001C1B18">
        <w:rPr>
          <w:rFonts w:cs="Arial"/>
          <w:color w:val="000000" w:themeColor="text1"/>
        </w:rPr>
        <w:t>tuned by distal interface mutations</w:t>
      </w:r>
      <w:r w:rsidR="00CF3B5C" w:rsidRPr="001C1B18">
        <w:rPr>
          <w:rFonts w:cs="Arial"/>
          <w:color w:val="000000" w:themeColor="text1"/>
        </w:rPr>
        <w:t>.</w:t>
      </w:r>
      <w:r w:rsidR="0028245F" w:rsidRPr="001C1B18">
        <w:rPr>
          <w:rFonts w:cs="Arial"/>
          <w:color w:val="000000" w:themeColor="text1"/>
        </w:rPr>
        <w:t xml:space="preserve"> </w:t>
      </w:r>
      <w:r w:rsidR="000403C3" w:rsidRPr="001C1B18">
        <w:rPr>
          <w:rFonts w:cs="Arial"/>
          <w:color w:val="000000" w:themeColor="text1"/>
        </w:rPr>
        <w:t>We propose</w:t>
      </w:r>
      <w:r w:rsidR="00462B5A" w:rsidRPr="001C1B18">
        <w:rPr>
          <w:rFonts w:cs="Arial"/>
          <w:color w:val="000000" w:themeColor="text1"/>
        </w:rPr>
        <w:t xml:space="preserve"> that</w:t>
      </w:r>
      <w:r w:rsidR="000E2D7D" w:rsidRPr="001C1B18">
        <w:rPr>
          <w:rFonts w:cs="Arial"/>
          <w:color w:val="000000" w:themeColor="text1"/>
        </w:rPr>
        <w:t xml:space="preserve"> </w:t>
      </w:r>
      <w:r w:rsidR="00186777" w:rsidRPr="001C1B18">
        <w:rPr>
          <w:rFonts w:cs="Arial"/>
          <w:color w:val="000000" w:themeColor="text1"/>
        </w:rPr>
        <w:t xml:space="preserve">the functional multi-specificity of </w:t>
      </w:r>
      <w:r w:rsidR="008257AD" w:rsidRPr="001C1B18">
        <w:rPr>
          <w:rFonts w:cs="Arial"/>
          <w:color w:val="000000" w:themeColor="text1"/>
        </w:rPr>
        <w:t xml:space="preserve">Ran/Gsp1 is </w:t>
      </w:r>
      <w:r w:rsidR="004E45B9" w:rsidRPr="001C1B18">
        <w:rPr>
          <w:rFonts w:cs="Arial"/>
          <w:color w:val="000000" w:themeColor="text1"/>
        </w:rPr>
        <w:t xml:space="preserve">encoded </w:t>
      </w:r>
      <w:r w:rsidR="008257AD" w:rsidRPr="001C1B18">
        <w:rPr>
          <w:rFonts w:cs="Arial"/>
          <w:color w:val="000000" w:themeColor="text1"/>
        </w:rPr>
        <w:t xml:space="preserve">by </w:t>
      </w:r>
      <w:r w:rsidR="00501372" w:rsidRPr="001C1B18">
        <w:rPr>
          <w:rFonts w:cs="Arial"/>
          <w:color w:val="000000" w:themeColor="text1"/>
        </w:rPr>
        <w:t>a</w:t>
      </w:r>
      <w:r w:rsidR="00EF5402" w:rsidRPr="001C1B18">
        <w:rPr>
          <w:color w:val="000000" w:themeColor="text1"/>
        </w:rPr>
        <w:t xml:space="preserve"> </w:t>
      </w:r>
      <w:r w:rsidR="002532B2" w:rsidRPr="001C1B18">
        <w:rPr>
          <w:color w:val="000000" w:themeColor="text1"/>
        </w:rPr>
        <w:t xml:space="preserve">differential </w:t>
      </w:r>
      <w:r w:rsidR="00EF5402" w:rsidRPr="001C1B18">
        <w:rPr>
          <w:color w:val="000000" w:themeColor="text1"/>
        </w:rPr>
        <w:t xml:space="preserve">sensitivity of biological processes to different </w:t>
      </w:r>
      <w:r w:rsidR="001227B0" w:rsidRPr="001C1B18">
        <w:rPr>
          <w:color w:val="000000" w:themeColor="text1"/>
        </w:rPr>
        <w:t xml:space="preserve">kinetic </w:t>
      </w:r>
      <w:r w:rsidR="00D45544" w:rsidRPr="001C1B18">
        <w:rPr>
          <w:color w:val="000000" w:themeColor="text1"/>
        </w:rPr>
        <w:t>parameters</w:t>
      </w:r>
      <w:r w:rsidR="00EF5402" w:rsidRPr="001C1B18">
        <w:rPr>
          <w:color w:val="000000" w:themeColor="text1"/>
        </w:rPr>
        <w:t xml:space="preserve"> of the Gsp1 </w:t>
      </w:r>
      <w:r w:rsidR="00914F60" w:rsidRPr="001C1B18">
        <w:rPr>
          <w:color w:val="000000" w:themeColor="text1"/>
        </w:rPr>
        <w:t xml:space="preserve">switch </w:t>
      </w:r>
      <w:r w:rsidR="00EF5402" w:rsidRPr="001C1B18">
        <w:rPr>
          <w:color w:val="000000" w:themeColor="text1"/>
        </w:rPr>
        <w:t>cycle</w:t>
      </w:r>
      <w:r w:rsidR="00572DF9" w:rsidRPr="001C1B18">
        <w:rPr>
          <w:rFonts w:cs="Arial"/>
          <w:color w:val="000000" w:themeColor="text1"/>
        </w:rPr>
        <w:t>, and that</w:t>
      </w:r>
      <w:r w:rsidR="008257AD" w:rsidRPr="001C1B18">
        <w:rPr>
          <w:rFonts w:cs="Arial"/>
          <w:color w:val="000000" w:themeColor="text1"/>
        </w:rPr>
        <w:t xml:space="preserve"> Gsp1 </w:t>
      </w:r>
      <w:r w:rsidR="009150D3" w:rsidRPr="001C1B18">
        <w:rPr>
          <w:rFonts w:cs="Arial"/>
          <w:color w:val="000000" w:themeColor="text1"/>
        </w:rPr>
        <w:t>partners</w:t>
      </w:r>
      <w:r w:rsidR="00532DD1" w:rsidRPr="001C1B18">
        <w:rPr>
          <w:rFonts w:cs="Arial"/>
          <w:color w:val="000000" w:themeColor="text1"/>
        </w:rPr>
        <w:t xml:space="preserve"> </w:t>
      </w:r>
      <w:r w:rsidR="00166D0E" w:rsidRPr="001C1B18">
        <w:rPr>
          <w:rFonts w:cs="Arial"/>
          <w:color w:val="000000" w:themeColor="text1"/>
        </w:rPr>
        <w:t xml:space="preserve">binding to the sites of distal mutations </w:t>
      </w:r>
      <w:r w:rsidR="007E4475" w:rsidRPr="001C1B18">
        <w:rPr>
          <w:rFonts w:cs="Arial"/>
          <w:color w:val="000000" w:themeColor="text1"/>
        </w:rPr>
        <w:t>act</w:t>
      </w:r>
      <w:r w:rsidR="008257AD" w:rsidRPr="001C1B18">
        <w:rPr>
          <w:rFonts w:cs="Arial"/>
          <w:color w:val="000000" w:themeColor="text1"/>
        </w:rPr>
        <w:t xml:space="preserve"> as allosteric </w:t>
      </w:r>
      <w:r w:rsidR="009150D3" w:rsidRPr="001C1B18">
        <w:rPr>
          <w:rFonts w:cs="Arial"/>
          <w:color w:val="000000" w:themeColor="text1"/>
        </w:rPr>
        <w:t>regulators</w:t>
      </w:r>
      <w:r w:rsidR="008257AD" w:rsidRPr="001C1B18">
        <w:rPr>
          <w:rFonts w:cs="Arial"/>
          <w:color w:val="000000" w:themeColor="text1"/>
        </w:rPr>
        <w:t xml:space="preserve"> of the </w:t>
      </w:r>
      <w:r w:rsidR="00FB7F97" w:rsidRPr="001C1B18">
        <w:rPr>
          <w:rFonts w:cs="Arial"/>
          <w:color w:val="000000" w:themeColor="text1"/>
        </w:rPr>
        <w:t>swi</w:t>
      </w:r>
      <w:r w:rsidR="00D60BA9" w:rsidRPr="001C1B18">
        <w:rPr>
          <w:rFonts w:cs="Arial"/>
          <w:color w:val="000000" w:themeColor="text1"/>
        </w:rPr>
        <w:t>tch</w:t>
      </w:r>
      <w:r w:rsidR="008257AD" w:rsidRPr="001C1B18">
        <w:rPr>
          <w:rFonts w:cs="Arial"/>
          <w:color w:val="000000" w:themeColor="text1"/>
        </w:rPr>
        <w:t xml:space="preserve">. </w:t>
      </w:r>
      <w:r w:rsidR="00FF719A" w:rsidRPr="001C1B18">
        <w:rPr>
          <w:rFonts w:cs="Arial"/>
          <w:color w:val="000000" w:themeColor="text1"/>
        </w:rPr>
        <w:t>Similar mechanisms may underlie biological regulation by other GTPases and biological switches.</w:t>
      </w:r>
      <w:r w:rsidR="009150D3" w:rsidRPr="001C1B18">
        <w:rPr>
          <w:rFonts w:cs="Arial"/>
          <w:color w:val="000000" w:themeColor="text1"/>
        </w:rPr>
        <w:t xml:space="preserve"> </w:t>
      </w:r>
      <w:r w:rsidR="00D572C2" w:rsidRPr="001C1B18">
        <w:rPr>
          <w:rFonts w:cs="Arial"/>
          <w:color w:val="000000" w:themeColor="text1"/>
        </w:rPr>
        <w:t>Finally, o</w:t>
      </w:r>
      <w:r w:rsidR="009150D3" w:rsidRPr="001C1B18">
        <w:rPr>
          <w:rFonts w:cs="Arial"/>
          <w:color w:val="000000" w:themeColor="text1"/>
        </w:rPr>
        <w:t xml:space="preserve">ur integrative platform to determine the quantitative consequences of cellular perturbations may help explain the effects of disease mutations </w:t>
      </w:r>
      <w:r w:rsidR="00173E2D" w:rsidRPr="001C1B18">
        <w:rPr>
          <w:rFonts w:cs="Arial"/>
          <w:color w:val="000000" w:themeColor="text1"/>
        </w:rPr>
        <w:t>targeting</w:t>
      </w:r>
      <w:r w:rsidR="009150D3" w:rsidRPr="001C1B18">
        <w:rPr>
          <w:rFonts w:cs="Arial"/>
          <w:color w:val="000000" w:themeColor="text1"/>
        </w:rPr>
        <w:t xml:space="preserve"> </w:t>
      </w:r>
      <w:r w:rsidR="00723259" w:rsidRPr="001C1B18">
        <w:rPr>
          <w:rFonts w:cs="Arial"/>
          <w:color w:val="000000" w:themeColor="text1"/>
        </w:rPr>
        <w:t>central</w:t>
      </w:r>
      <w:r w:rsidR="000B7811" w:rsidRPr="001C1B18">
        <w:rPr>
          <w:rFonts w:cs="Arial"/>
          <w:color w:val="000000" w:themeColor="text1"/>
        </w:rPr>
        <w:t xml:space="preserve"> switches</w:t>
      </w:r>
      <w:r w:rsidR="009150D3" w:rsidRPr="001C1B18">
        <w:rPr>
          <w:rFonts w:cs="Arial"/>
          <w:color w:val="000000" w:themeColor="text1"/>
        </w:rPr>
        <w:t>.</w:t>
      </w:r>
    </w:p>
    <w:p w14:paraId="0AFC6EA9" w14:textId="6074E2F7" w:rsidR="006B6C8F" w:rsidRPr="00D237BC" w:rsidRDefault="006B6C8F" w:rsidP="00FF4B7E">
      <w:pPr>
        <w:rPr>
          <w:rFonts w:eastAsiaTheme="majorEastAsia" w:cs="Arial"/>
          <w:b/>
          <w:bCs/>
          <w:color w:val="000000" w:themeColor="text1"/>
          <w:sz w:val="28"/>
          <w:szCs w:val="32"/>
        </w:rPr>
      </w:pPr>
      <w:r w:rsidRPr="001C1B18">
        <w:rPr>
          <w:rFonts w:cs="Arial"/>
          <w:color w:val="000000" w:themeColor="text1"/>
        </w:rPr>
        <w:br w:type="page"/>
      </w:r>
    </w:p>
    <w:bookmarkEnd w:id="24"/>
    <w:p w14:paraId="70731EF7" w14:textId="329FC3E4" w:rsidR="00EA1802" w:rsidRPr="00714A60" w:rsidRDefault="00EA1802" w:rsidP="00EA1802">
      <w:pPr>
        <w:pStyle w:val="Heading1"/>
      </w:pPr>
      <w:r w:rsidRPr="00D237BC">
        <w:lastRenderedPageBreak/>
        <w:t>Manuscript text</w:t>
      </w:r>
    </w:p>
    <w:p w14:paraId="14314957" w14:textId="2B045186" w:rsidR="00F87862" w:rsidRPr="00FE58D2" w:rsidRDefault="00FF17C3" w:rsidP="00C30DB4">
      <w:pPr>
        <w:rPr>
          <w:color w:val="000000" w:themeColor="text1"/>
        </w:rPr>
      </w:pPr>
      <w:r w:rsidRPr="00FE58D2">
        <w:rPr>
          <w:color w:val="000000" w:themeColor="text1"/>
        </w:rPr>
        <w:t xml:space="preserve">Proteins perform their cellular functions </w:t>
      </w:r>
      <w:r w:rsidRPr="003505D9">
        <w:t>within</w:t>
      </w:r>
      <w:r w:rsidR="008C1369" w:rsidRPr="003505D9">
        <w:t xml:space="preserve"> </w:t>
      </w:r>
      <w:r w:rsidR="002E2D37" w:rsidRPr="003505D9">
        <w:t xml:space="preserve">networks </w:t>
      </w:r>
      <w:r w:rsidRPr="003505D9">
        <w:t>of</w:t>
      </w:r>
      <w:r w:rsidR="00E20719" w:rsidRPr="003505D9">
        <w:t xml:space="preserve"> </w:t>
      </w:r>
      <w:r w:rsidR="00B778F7" w:rsidRPr="00FE58D2">
        <w:rPr>
          <w:color w:val="000000" w:themeColor="text1"/>
        </w:rPr>
        <w:t>interaction</w:t>
      </w:r>
      <w:r w:rsidR="00E20719" w:rsidRPr="00FE58D2">
        <w:rPr>
          <w:color w:val="000000" w:themeColor="text1"/>
        </w:rPr>
        <w:t>s</w:t>
      </w:r>
      <w:r w:rsidR="007B7AD1" w:rsidRPr="00FE58D2">
        <w:rPr>
          <w:color w:val="000000" w:themeColor="text1"/>
        </w:rPr>
        <w:t xml:space="preserve"> </w:t>
      </w:r>
      <w:r w:rsidRPr="00FE58D2">
        <w:rPr>
          <w:color w:val="000000" w:themeColor="text1"/>
        </w:rPr>
        <w:t xml:space="preserve">with many </w:t>
      </w:r>
      <w:proofErr w:type="gramStart"/>
      <w:r w:rsidRPr="00FE58D2">
        <w:rPr>
          <w:color w:val="000000" w:themeColor="text1"/>
        </w:rPr>
        <w:t>partners</w:t>
      </w:r>
      <w:r w:rsidR="00186F9C" w:rsidRPr="00FE58D2">
        <w:rPr>
          <w:color w:val="000000" w:themeColor="text1"/>
        </w:rPr>
        <w:t>{</w:t>
      </w:r>
      <w:proofErr w:type="gramEnd"/>
      <w:r w:rsidR="00186F9C" w:rsidRPr="00FE58D2">
        <w:rPr>
          <w:color w:val="000000" w:themeColor="text1"/>
        </w:rPr>
        <w:t>Eisenberg, 2000, r04250;Mellis, 2015, r04971}</w:t>
      </w:r>
      <w:r w:rsidR="00936573" w:rsidRPr="00FE58D2">
        <w:rPr>
          <w:color w:val="365F91" w:themeColor="accent1" w:themeShade="BF"/>
        </w:rPr>
        <w:t xml:space="preserve">. </w:t>
      </w:r>
      <w:r w:rsidR="009B42DC" w:rsidRPr="003505D9">
        <w:t>This</w:t>
      </w:r>
      <w:r w:rsidR="00BD5B10" w:rsidRPr="003505D9">
        <w:t xml:space="preserve"> </w:t>
      </w:r>
      <w:r w:rsidR="00563EB7" w:rsidRPr="003505D9">
        <w:t xml:space="preserve">complexity </w:t>
      </w:r>
      <w:r w:rsidR="00F179D4" w:rsidRPr="003505D9">
        <w:t xml:space="preserve">raises </w:t>
      </w:r>
      <w:r w:rsidR="000E1E40" w:rsidRPr="003505D9">
        <w:t>the</w:t>
      </w:r>
      <w:r w:rsidR="00F179D4" w:rsidRPr="003505D9">
        <w:t xml:space="preserve"> </w:t>
      </w:r>
      <w:r w:rsidRPr="003505D9">
        <w:t xml:space="preserve">fundamental </w:t>
      </w:r>
      <w:r w:rsidR="00F179D4" w:rsidRPr="003505D9">
        <w:t>question</w:t>
      </w:r>
      <w:r w:rsidR="000E1E40" w:rsidRPr="003505D9">
        <w:t xml:space="preserve"> of </w:t>
      </w:r>
      <w:r w:rsidR="00A976D7" w:rsidRPr="003505D9">
        <w:t xml:space="preserve">functional </w:t>
      </w:r>
      <w:r w:rsidR="000E1E40" w:rsidRPr="003505D9">
        <w:t>specificity</w:t>
      </w:r>
      <w:r w:rsidR="008E2735" w:rsidRPr="003505D9">
        <w:t>: How can</w:t>
      </w:r>
      <w:r w:rsidR="00B95ACF" w:rsidRPr="003505D9">
        <w:t xml:space="preserve"> </w:t>
      </w:r>
      <w:r w:rsidR="00F92A3E" w:rsidRPr="00FE58D2">
        <w:rPr>
          <w:color w:val="000000" w:themeColor="text1"/>
        </w:rPr>
        <w:t>different functions</w:t>
      </w:r>
      <w:r w:rsidR="00A352DF" w:rsidRPr="00FE58D2">
        <w:rPr>
          <w:color w:val="000000" w:themeColor="text1"/>
        </w:rPr>
        <w:t xml:space="preserve"> </w:t>
      </w:r>
      <w:r w:rsidR="008E2735" w:rsidRPr="00FE58D2">
        <w:rPr>
          <w:color w:val="000000" w:themeColor="text1"/>
        </w:rPr>
        <w:t xml:space="preserve">be controlled </w:t>
      </w:r>
      <w:r w:rsidR="00306D0E" w:rsidRPr="00FE58D2">
        <w:rPr>
          <w:color w:val="000000" w:themeColor="text1"/>
        </w:rPr>
        <w:t xml:space="preserve">individually </w:t>
      </w:r>
      <w:r w:rsidR="008E2735" w:rsidRPr="00FE58D2">
        <w:rPr>
          <w:color w:val="000000" w:themeColor="text1"/>
        </w:rPr>
        <w:t xml:space="preserve">with </w:t>
      </w:r>
      <w:r w:rsidR="00CE0609" w:rsidRPr="00FE58D2">
        <w:rPr>
          <w:color w:val="000000" w:themeColor="text1"/>
        </w:rPr>
        <w:t xml:space="preserve">the required </w:t>
      </w:r>
      <w:r w:rsidR="00BD62AC" w:rsidRPr="00FE58D2">
        <w:rPr>
          <w:color w:val="000000" w:themeColor="text1"/>
        </w:rPr>
        <w:t xml:space="preserve">precision and </w:t>
      </w:r>
      <w:r w:rsidR="008178E5" w:rsidRPr="00FE58D2">
        <w:rPr>
          <w:color w:val="000000" w:themeColor="text1"/>
        </w:rPr>
        <w:t>accu</w:t>
      </w:r>
      <w:r w:rsidR="0020440C" w:rsidRPr="00FE58D2">
        <w:rPr>
          <w:color w:val="000000" w:themeColor="text1"/>
        </w:rPr>
        <w:t>racy</w:t>
      </w:r>
      <w:r w:rsidR="00BF40F1" w:rsidRPr="00FE58D2">
        <w:rPr>
          <w:color w:val="000000" w:themeColor="text1"/>
        </w:rPr>
        <w:t xml:space="preserve">, </w:t>
      </w:r>
      <w:r w:rsidR="00D70355" w:rsidRPr="00FE58D2">
        <w:rPr>
          <w:color w:val="000000" w:themeColor="text1"/>
        </w:rPr>
        <w:t>when</w:t>
      </w:r>
      <w:r w:rsidR="00244104" w:rsidRPr="00FE58D2">
        <w:rPr>
          <w:color w:val="000000" w:themeColor="text1"/>
        </w:rPr>
        <w:t xml:space="preserve"> </w:t>
      </w:r>
      <w:r w:rsidR="00F92A3E" w:rsidRPr="00FE58D2">
        <w:rPr>
          <w:color w:val="000000" w:themeColor="text1"/>
        </w:rPr>
        <w:t xml:space="preserve">distinct cellular </w:t>
      </w:r>
      <w:r w:rsidR="00BF40F1" w:rsidRPr="00FE58D2">
        <w:rPr>
          <w:color w:val="000000" w:themeColor="text1"/>
        </w:rPr>
        <w:t xml:space="preserve">processes are </w:t>
      </w:r>
      <w:r w:rsidR="0075382E" w:rsidRPr="00FE58D2">
        <w:rPr>
          <w:color w:val="000000" w:themeColor="text1"/>
        </w:rPr>
        <w:t>inter</w:t>
      </w:r>
      <w:ins w:id="25" w:author="Perica, Tina" w:date="2020-08-20T11:21:00Z">
        <w:r w:rsidR="00F03431" w:rsidRPr="00FE58D2">
          <w:rPr>
            <w:color w:val="000000" w:themeColor="text1"/>
          </w:rPr>
          <w:t>-</w:t>
        </w:r>
      </w:ins>
      <w:r w:rsidR="00BF40F1" w:rsidRPr="00FE58D2">
        <w:rPr>
          <w:color w:val="000000" w:themeColor="text1"/>
        </w:rPr>
        <w:t>connected</w:t>
      </w:r>
      <w:r w:rsidR="003A7970" w:rsidRPr="00FE58D2">
        <w:rPr>
          <w:color w:val="000000" w:themeColor="text1"/>
        </w:rPr>
        <w:t xml:space="preserve"> and </w:t>
      </w:r>
      <w:r w:rsidR="005478F6" w:rsidRPr="00FE58D2">
        <w:rPr>
          <w:color w:val="000000" w:themeColor="text1"/>
        </w:rPr>
        <w:t xml:space="preserve">often </w:t>
      </w:r>
      <w:r w:rsidR="003A7970" w:rsidRPr="00FE58D2">
        <w:rPr>
          <w:color w:val="000000" w:themeColor="text1"/>
        </w:rPr>
        <w:t>even share common regulators</w:t>
      </w:r>
      <w:r w:rsidR="00BF40F1" w:rsidRPr="00FE58D2">
        <w:rPr>
          <w:color w:val="000000" w:themeColor="text1"/>
        </w:rPr>
        <w:t>?</w:t>
      </w:r>
      <w:r w:rsidR="009B42DC" w:rsidRPr="00FE58D2">
        <w:rPr>
          <w:color w:val="000000" w:themeColor="text1"/>
        </w:rPr>
        <w:t xml:space="preserve"> </w:t>
      </w:r>
      <w:r w:rsidR="002520DE" w:rsidRPr="00FE58D2">
        <w:rPr>
          <w:color w:val="000000" w:themeColor="text1"/>
        </w:rPr>
        <w:t>Moreover, i</w:t>
      </w:r>
      <w:r w:rsidR="006664DA" w:rsidRPr="00FE58D2">
        <w:rPr>
          <w:color w:val="000000" w:themeColor="text1"/>
        </w:rPr>
        <w:t>n hig</w:t>
      </w:r>
      <w:r w:rsidR="00E06806" w:rsidRPr="00FE58D2">
        <w:rPr>
          <w:color w:val="000000" w:themeColor="text1"/>
        </w:rPr>
        <w:t>h</w:t>
      </w:r>
      <w:r w:rsidR="006664DA" w:rsidRPr="00FE58D2">
        <w:rPr>
          <w:color w:val="000000" w:themeColor="text1"/>
        </w:rPr>
        <w:t xml:space="preserve">ly </w:t>
      </w:r>
      <w:r w:rsidR="002D013B" w:rsidRPr="00FE58D2">
        <w:rPr>
          <w:color w:val="000000" w:themeColor="text1"/>
        </w:rPr>
        <w:t>inter</w:t>
      </w:r>
      <w:r w:rsidR="006664DA" w:rsidRPr="00FE58D2">
        <w:rPr>
          <w:color w:val="000000" w:themeColor="text1"/>
        </w:rPr>
        <w:t>connected networks</w:t>
      </w:r>
      <w:r w:rsidR="00D5473C" w:rsidRPr="00FE58D2">
        <w:rPr>
          <w:color w:val="000000" w:themeColor="text1"/>
        </w:rPr>
        <w:t xml:space="preserve"> </w:t>
      </w:r>
      <w:r w:rsidR="00481D03" w:rsidRPr="00FE58D2">
        <w:rPr>
          <w:color w:val="000000" w:themeColor="text1"/>
        </w:rPr>
        <w:t xml:space="preserve">even </w:t>
      </w:r>
      <w:r w:rsidR="00C9378E" w:rsidRPr="00FE58D2">
        <w:rPr>
          <w:color w:val="000000" w:themeColor="text1"/>
        </w:rPr>
        <w:t>a small perturbation</w:t>
      </w:r>
      <w:r w:rsidR="00481D03" w:rsidRPr="00FE58D2">
        <w:rPr>
          <w:color w:val="000000" w:themeColor="text1"/>
        </w:rPr>
        <w:t xml:space="preserve"> </w:t>
      </w:r>
      <w:r w:rsidR="00D8160B" w:rsidRPr="00FE58D2">
        <w:rPr>
          <w:color w:val="000000" w:themeColor="text1"/>
        </w:rPr>
        <w:t>target</w:t>
      </w:r>
      <w:r w:rsidR="00E13946" w:rsidRPr="00FE58D2">
        <w:rPr>
          <w:color w:val="000000" w:themeColor="text1"/>
        </w:rPr>
        <w:t>ing</w:t>
      </w:r>
      <w:r w:rsidR="00D8160B" w:rsidRPr="00FE58D2">
        <w:rPr>
          <w:color w:val="000000" w:themeColor="text1"/>
        </w:rPr>
        <w:t xml:space="preserve"> </w:t>
      </w:r>
      <w:r w:rsidR="00481D03" w:rsidRPr="00FE58D2">
        <w:rPr>
          <w:color w:val="000000" w:themeColor="text1"/>
        </w:rPr>
        <w:t>individual interactions</w:t>
      </w:r>
      <w:r w:rsidR="00B95ACF" w:rsidRPr="00FE58D2">
        <w:rPr>
          <w:color w:val="000000" w:themeColor="text1"/>
        </w:rPr>
        <w:t>,</w:t>
      </w:r>
      <w:r w:rsidR="004F07DE" w:rsidRPr="00FE58D2">
        <w:rPr>
          <w:color w:val="000000" w:themeColor="text1"/>
        </w:rPr>
        <w:t xml:space="preserve"> introduced by posttranslational modifications, point mutations</w:t>
      </w:r>
      <w:r w:rsidR="009C005C" w:rsidRPr="00FE58D2">
        <w:rPr>
          <w:color w:val="000000" w:themeColor="text1"/>
        </w:rPr>
        <w:t>,</w:t>
      </w:r>
      <w:r w:rsidR="004F07DE" w:rsidRPr="00FE58D2">
        <w:rPr>
          <w:color w:val="000000" w:themeColor="text1"/>
        </w:rPr>
        <w:t xml:space="preserve"> or drug binding</w:t>
      </w:r>
      <w:r w:rsidR="00B95ACF" w:rsidRPr="00FE58D2">
        <w:rPr>
          <w:color w:val="000000" w:themeColor="text1"/>
        </w:rPr>
        <w:t>,</w:t>
      </w:r>
      <w:r w:rsidR="00481D03" w:rsidRPr="00FE58D2">
        <w:rPr>
          <w:color w:val="000000" w:themeColor="text1"/>
        </w:rPr>
        <w:t xml:space="preserve"> could be magnified through the network and have widespread </w:t>
      </w:r>
      <w:r w:rsidR="00C9378E" w:rsidRPr="00FE58D2">
        <w:rPr>
          <w:color w:val="000000" w:themeColor="text1"/>
        </w:rPr>
        <w:t xml:space="preserve">cellular </w:t>
      </w:r>
      <w:r w:rsidR="00481D03" w:rsidRPr="00FE58D2">
        <w:rPr>
          <w:color w:val="000000" w:themeColor="text1"/>
        </w:rPr>
        <w:t xml:space="preserve">consequences. </w:t>
      </w:r>
      <w:r w:rsidR="005478F6" w:rsidRPr="00FE58D2">
        <w:rPr>
          <w:color w:val="000000" w:themeColor="text1"/>
        </w:rPr>
        <w:t>P</w:t>
      </w:r>
      <w:r w:rsidR="00C74792" w:rsidRPr="00FE58D2">
        <w:rPr>
          <w:color w:val="000000" w:themeColor="text1"/>
        </w:rPr>
        <w:t xml:space="preserve">rotein mutations in disease are enriched in protein-protein </w:t>
      </w:r>
      <w:proofErr w:type="gramStart"/>
      <w:r w:rsidR="00C74792" w:rsidRPr="00FE58D2">
        <w:rPr>
          <w:color w:val="000000" w:themeColor="text1"/>
        </w:rPr>
        <w:t>interfaces</w:t>
      </w:r>
      <w:r w:rsidR="00186F9C" w:rsidRPr="00FE58D2">
        <w:rPr>
          <w:color w:val="000000" w:themeColor="text1"/>
        </w:rPr>
        <w:t>{</w:t>
      </w:r>
      <w:proofErr w:type="spellStart"/>
      <w:proofErr w:type="gramEnd"/>
      <w:r w:rsidR="00186F9C" w:rsidRPr="00FE58D2">
        <w:rPr>
          <w:color w:val="000000" w:themeColor="text1"/>
        </w:rPr>
        <w:t>Buljan</w:t>
      </w:r>
      <w:proofErr w:type="spellEnd"/>
      <w:r w:rsidR="00186F9C" w:rsidRPr="00FE58D2">
        <w:rPr>
          <w:color w:val="000000" w:themeColor="text1"/>
        </w:rPr>
        <w:t>, 2018, r04747;Schuster-Böckler, 2008, r01544}</w:t>
      </w:r>
      <w:r w:rsidR="004F07DE" w:rsidRPr="00FE58D2">
        <w:rPr>
          <w:color w:val="000000" w:themeColor="text1"/>
        </w:rPr>
        <w:t xml:space="preserve">, </w:t>
      </w:r>
      <w:r w:rsidR="000E59D0" w:rsidRPr="00FE58D2">
        <w:rPr>
          <w:color w:val="000000" w:themeColor="text1"/>
        </w:rPr>
        <w:t xml:space="preserve">but </w:t>
      </w:r>
      <w:r w:rsidR="005478F6" w:rsidRPr="00FE58D2">
        <w:rPr>
          <w:color w:val="000000" w:themeColor="text1"/>
        </w:rPr>
        <w:t xml:space="preserve">it is </w:t>
      </w:r>
      <w:r w:rsidR="00DD5309" w:rsidRPr="00FE58D2">
        <w:rPr>
          <w:color w:val="000000" w:themeColor="text1"/>
        </w:rPr>
        <w:t>unclear</w:t>
      </w:r>
      <w:r w:rsidR="005478F6" w:rsidRPr="00FE58D2">
        <w:rPr>
          <w:color w:val="000000" w:themeColor="text1"/>
        </w:rPr>
        <w:t xml:space="preserve"> </w:t>
      </w:r>
      <w:r w:rsidR="00752D74" w:rsidRPr="00FE58D2">
        <w:rPr>
          <w:color w:val="000000" w:themeColor="text1"/>
        </w:rPr>
        <w:t>whether the</w:t>
      </w:r>
      <w:r w:rsidR="004F07DE" w:rsidRPr="00FE58D2">
        <w:rPr>
          <w:color w:val="000000" w:themeColor="text1"/>
        </w:rPr>
        <w:t xml:space="preserve"> consequences of </w:t>
      </w:r>
      <w:r w:rsidR="005E75D7" w:rsidRPr="00FE58D2">
        <w:rPr>
          <w:color w:val="000000" w:themeColor="text1"/>
        </w:rPr>
        <w:t xml:space="preserve">these </w:t>
      </w:r>
      <w:r w:rsidR="004F07DE" w:rsidRPr="00FE58D2">
        <w:rPr>
          <w:color w:val="000000" w:themeColor="text1"/>
        </w:rPr>
        <w:t xml:space="preserve">mutations can be explained </w:t>
      </w:r>
      <w:r w:rsidR="00460474" w:rsidRPr="00FE58D2">
        <w:rPr>
          <w:color w:val="000000" w:themeColor="text1"/>
        </w:rPr>
        <w:t>primarily</w:t>
      </w:r>
      <w:r w:rsidR="003F6E77" w:rsidRPr="00FE58D2">
        <w:rPr>
          <w:color w:val="000000" w:themeColor="text1"/>
        </w:rPr>
        <w:t xml:space="preserve"> </w:t>
      </w:r>
      <w:r w:rsidR="004F07DE" w:rsidRPr="00FE58D2">
        <w:rPr>
          <w:color w:val="000000" w:themeColor="text1"/>
        </w:rPr>
        <w:t>by their effects on individual interactions.</w:t>
      </w:r>
      <w:r w:rsidR="00C74792" w:rsidRPr="00FE58D2">
        <w:rPr>
          <w:color w:val="000000" w:themeColor="text1"/>
        </w:rPr>
        <w:t xml:space="preserve"> </w:t>
      </w:r>
      <w:r w:rsidR="00551AD9" w:rsidRPr="00FE58D2">
        <w:rPr>
          <w:color w:val="000000" w:themeColor="text1"/>
        </w:rPr>
        <w:t xml:space="preserve">Similarly, </w:t>
      </w:r>
      <w:r w:rsidR="00DB0A12" w:rsidRPr="00FE58D2">
        <w:rPr>
          <w:color w:val="000000" w:themeColor="text1"/>
        </w:rPr>
        <w:t>drug compounds are typically designed against specific targets</w:t>
      </w:r>
      <w:r w:rsidR="00F87733" w:rsidRPr="00FE58D2">
        <w:rPr>
          <w:color w:val="000000" w:themeColor="text1"/>
        </w:rPr>
        <w:t xml:space="preserve"> </w:t>
      </w:r>
      <w:r w:rsidR="00E11B14" w:rsidRPr="00FE58D2">
        <w:rPr>
          <w:color w:val="000000" w:themeColor="text1"/>
        </w:rPr>
        <w:t xml:space="preserve">but </w:t>
      </w:r>
      <w:r w:rsidR="006935E1" w:rsidRPr="00FE58D2">
        <w:rPr>
          <w:color w:val="000000" w:themeColor="text1"/>
        </w:rPr>
        <w:t>could</w:t>
      </w:r>
      <w:r w:rsidR="001175C3" w:rsidRPr="00FE58D2">
        <w:rPr>
          <w:color w:val="000000" w:themeColor="text1"/>
        </w:rPr>
        <w:t xml:space="preserve"> affect cellu</w:t>
      </w:r>
      <w:r w:rsidR="00435838" w:rsidRPr="00FE58D2">
        <w:rPr>
          <w:color w:val="000000" w:themeColor="text1"/>
        </w:rPr>
        <w:t>l</w:t>
      </w:r>
      <w:r w:rsidR="001175C3" w:rsidRPr="00FE58D2">
        <w:rPr>
          <w:color w:val="000000" w:themeColor="text1"/>
        </w:rPr>
        <w:t>ar function</w:t>
      </w:r>
      <w:r w:rsidR="005B014B" w:rsidRPr="00FE58D2">
        <w:rPr>
          <w:color w:val="000000" w:themeColor="text1"/>
        </w:rPr>
        <w:t>s</w:t>
      </w:r>
      <w:r w:rsidR="001175C3" w:rsidRPr="00FE58D2">
        <w:rPr>
          <w:color w:val="000000" w:themeColor="text1"/>
        </w:rPr>
        <w:t xml:space="preserve"> more</w:t>
      </w:r>
      <w:r w:rsidR="00F67133" w:rsidRPr="00FE58D2">
        <w:rPr>
          <w:color w:val="000000" w:themeColor="text1"/>
        </w:rPr>
        <w:t xml:space="preserve"> broadly</w:t>
      </w:r>
      <w:r w:rsidR="00C04D8A" w:rsidRPr="00FE58D2">
        <w:rPr>
          <w:color w:val="000000" w:themeColor="text1"/>
        </w:rPr>
        <w:t>.</w:t>
      </w:r>
      <w:r w:rsidR="002460AC" w:rsidRPr="00FE58D2">
        <w:rPr>
          <w:color w:val="000000" w:themeColor="text1"/>
        </w:rPr>
        <w:t xml:space="preserve"> </w:t>
      </w:r>
      <w:r w:rsidR="005A40E5" w:rsidRPr="00FE58D2">
        <w:rPr>
          <w:color w:val="000000" w:themeColor="text1"/>
        </w:rPr>
        <w:t xml:space="preserve">Determining the extent </w:t>
      </w:r>
      <w:r w:rsidR="000551E3" w:rsidRPr="00FE58D2">
        <w:rPr>
          <w:color w:val="000000" w:themeColor="text1"/>
        </w:rPr>
        <w:t>and mechanism by</w:t>
      </w:r>
      <w:r w:rsidR="005A40E5" w:rsidRPr="00FE58D2">
        <w:rPr>
          <w:color w:val="000000" w:themeColor="text1"/>
        </w:rPr>
        <w:t xml:space="preserve"> which </w:t>
      </w:r>
      <w:r w:rsidR="00A578BF" w:rsidRPr="00FE58D2">
        <w:rPr>
          <w:color w:val="000000" w:themeColor="text1"/>
        </w:rPr>
        <w:t xml:space="preserve">molecular </w:t>
      </w:r>
      <w:r w:rsidR="00DC57A4" w:rsidRPr="00FE58D2">
        <w:rPr>
          <w:color w:val="000000" w:themeColor="text1"/>
        </w:rPr>
        <w:t xml:space="preserve">perturbations </w:t>
      </w:r>
      <w:r w:rsidR="00A02603" w:rsidRPr="00FE58D2">
        <w:rPr>
          <w:color w:val="000000" w:themeColor="text1"/>
        </w:rPr>
        <w:t xml:space="preserve">affect </w:t>
      </w:r>
      <w:r w:rsidR="00062A51" w:rsidRPr="00FE58D2">
        <w:rPr>
          <w:color w:val="000000" w:themeColor="text1"/>
        </w:rPr>
        <w:t xml:space="preserve">interconnected </w:t>
      </w:r>
      <w:r w:rsidR="00AF190A" w:rsidRPr="00FE58D2">
        <w:rPr>
          <w:color w:val="000000" w:themeColor="text1"/>
        </w:rPr>
        <w:t xml:space="preserve">biological </w:t>
      </w:r>
      <w:r w:rsidR="00A02603" w:rsidRPr="00FE58D2">
        <w:rPr>
          <w:color w:val="000000" w:themeColor="text1"/>
        </w:rPr>
        <w:t xml:space="preserve">processes </w:t>
      </w:r>
      <w:r w:rsidR="0054329C" w:rsidRPr="00FE58D2">
        <w:rPr>
          <w:color w:val="000000" w:themeColor="text1"/>
        </w:rPr>
        <w:t>requires</w:t>
      </w:r>
      <w:r w:rsidR="00A1321D" w:rsidRPr="00FE58D2">
        <w:rPr>
          <w:color w:val="000000" w:themeColor="text1"/>
        </w:rPr>
        <w:t xml:space="preserve"> an</w:t>
      </w:r>
      <w:r w:rsidR="0054329C" w:rsidRPr="00FE58D2">
        <w:rPr>
          <w:color w:val="000000" w:themeColor="text1"/>
        </w:rPr>
        <w:t xml:space="preserve"> approach that </w:t>
      </w:r>
      <w:r w:rsidR="00F92A3E" w:rsidRPr="00FE58D2">
        <w:rPr>
          <w:color w:val="000000" w:themeColor="text1"/>
        </w:rPr>
        <w:t xml:space="preserve">quantifies effects on both the </w:t>
      </w:r>
      <w:r w:rsidR="00A1321D" w:rsidRPr="00FE58D2">
        <w:rPr>
          <w:color w:val="000000" w:themeColor="text1"/>
        </w:rPr>
        <w:t>cellular network</w:t>
      </w:r>
      <w:r w:rsidR="00D3179A" w:rsidRPr="00FE58D2">
        <w:rPr>
          <w:color w:val="000000" w:themeColor="text1"/>
        </w:rPr>
        <w:t xml:space="preserve"> </w:t>
      </w:r>
      <w:r w:rsidR="00F92A3E" w:rsidRPr="00FE58D2">
        <w:rPr>
          <w:color w:val="000000" w:themeColor="text1"/>
        </w:rPr>
        <w:t>and on the</w:t>
      </w:r>
      <w:r w:rsidR="00A1321D" w:rsidRPr="00FE58D2">
        <w:rPr>
          <w:color w:val="000000" w:themeColor="text1"/>
        </w:rPr>
        <w:t xml:space="preserve"> molecular function</w:t>
      </w:r>
      <w:r w:rsidR="00F92A3E" w:rsidRPr="00FE58D2">
        <w:rPr>
          <w:color w:val="000000" w:themeColor="text1"/>
        </w:rPr>
        <w:t>s</w:t>
      </w:r>
      <w:r w:rsidR="00DA2EBE" w:rsidRPr="00FE58D2">
        <w:rPr>
          <w:color w:val="000000" w:themeColor="text1"/>
        </w:rPr>
        <w:t xml:space="preserve"> </w:t>
      </w:r>
      <w:r w:rsidR="00F92A3E" w:rsidRPr="00FE58D2">
        <w:rPr>
          <w:color w:val="000000" w:themeColor="text1"/>
        </w:rPr>
        <w:t>of the targeted protein</w:t>
      </w:r>
      <w:r w:rsidR="00B95ACF" w:rsidRPr="00FE58D2">
        <w:rPr>
          <w:color w:val="000000" w:themeColor="text1"/>
        </w:rPr>
        <w:t xml:space="preserve"> (</w:t>
      </w:r>
      <w:r w:rsidR="00B95ACF" w:rsidRPr="00FE58D2">
        <w:rPr>
          <w:b/>
          <w:color w:val="000000" w:themeColor="text1"/>
        </w:rPr>
        <w:t>Fig. 1a</w:t>
      </w:r>
      <w:r w:rsidR="00B95ACF" w:rsidRPr="00FE58D2">
        <w:rPr>
          <w:color w:val="000000" w:themeColor="text1"/>
        </w:rPr>
        <w:t>)</w:t>
      </w:r>
      <w:r w:rsidR="00491A56" w:rsidRPr="00FE58D2">
        <w:rPr>
          <w:color w:val="000000" w:themeColor="text1"/>
        </w:rPr>
        <w:t>.</w:t>
      </w:r>
    </w:p>
    <w:p w14:paraId="56E11190" w14:textId="7C870639" w:rsidR="00C22648" w:rsidRPr="00FE58D2" w:rsidRDefault="00101A90" w:rsidP="00601115">
      <w:pPr>
        <w:rPr>
          <w:color w:val="000000" w:themeColor="text1"/>
        </w:rPr>
      </w:pPr>
      <w:r w:rsidRPr="00FE58D2">
        <w:rPr>
          <w:color w:val="000000" w:themeColor="text1"/>
        </w:rPr>
        <w:t>To develop such an approach, we</w:t>
      </w:r>
      <w:r w:rsidR="00D93613" w:rsidRPr="00FE58D2">
        <w:rPr>
          <w:color w:val="000000" w:themeColor="text1"/>
        </w:rPr>
        <w:t xml:space="preserve"> </w:t>
      </w:r>
      <w:r w:rsidR="00255DA1" w:rsidRPr="00FE58D2">
        <w:rPr>
          <w:color w:val="000000" w:themeColor="text1"/>
        </w:rPr>
        <w:t>targeted</w:t>
      </w:r>
      <w:r w:rsidR="00D93613" w:rsidRPr="00FE58D2">
        <w:rPr>
          <w:color w:val="000000" w:themeColor="text1"/>
        </w:rPr>
        <w:t xml:space="preserve"> </w:t>
      </w:r>
      <w:r w:rsidR="006B663F" w:rsidRPr="00FE58D2">
        <w:rPr>
          <w:color w:val="000000" w:themeColor="text1"/>
        </w:rPr>
        <w:t xml:space="preserve">a </w:t>
      </w:r>
      <w:r w:rsidR="00C3282D" w:rsidRPr="00FE58D2">
        <w:rPr>
          <w:color w:val="000000" w:themeColor="text1"/>
        </w:rPr>
        <w:t xml:space="preserve">central </w:t>
      </w:r>
      <w:r w:rsidR="00545A2A" w:rsidRPr="00FE58D2">
        <w:rPr>
          <w:color w:val="000000" w:themeColor="text1"/>
        </w:rPr>
        <w:t>molecular switch</w:t>
      </w:r>
      <w:r w:rsidR="009143A2" w:rsidRPr="00FE58D2">
        <w:rPr>
          <w:color w:val="000000" w:themeColor="text1"/>
        </w:rPr>
        <w:t>, a</w:t>
      </w:r>
      <w:r w:rsidR="00D572C2" w:rsidRPr="00FE58D2">
        <w:rPr>
          <w:color w:val="000000" w:themeColor="text1"/>
        </w:rPr>
        <w:t xml:space="preserve"> </w:t>
      </w:r>
      <w:r w:rsidR="009143A2" w:rsidRPr="00FE58D2">
        <w:rPr>
          <w:color w:val="000000" w:themeColor="text1"/>
        </w:rPr>
        <w:t>GTPase</w:t>
      </w:r>
      <w:r w:rsidR="00523E65" w:rsidRPr="00FE58D2">
        <w:rPr>
          <w:color w:val="000000" w:themeColor="text1"/>
        </w:rPr>
        <w:t xml:space="preserve">. </w:t>
      </w:r>
      <w:del w:id="26" w:author="Perica, Tina" w:date="2020-08-31T22:01:00Z">
        <w:r w:rsidR="00C84C40" w:rsidRPr="00FE58D2" w:rsidDel="003E09BF">
          <w:rPr>
            <w:color w:val="000000" w:themeColor="text1"/>
          </w:rPr>
          <w:delText xml:space="preserve">GTPases </w:delText>
        </w:r>
      </w:del>
      <w:ins w:id="27" w:author="Perica, Tina" w:date="2020-08-31T22:01:00Z">
        <w:r w:rsidR="003E09BF">
          <w:rPr>
            <w:color w:val="000000" w:themeColor="text1"/>
          </w:rPr>
          <w:t>Switches such as GTPases or kinase/phosphatase pairs</w:t>
        </w:r>
        <w:r w:rsidR="003E09BF" w:rsidRPr="00FE58D2">
          <w:rPr>
            <w:color w:val="000000" w:themeColor="text1"/>
          </w:rPr>
          <w:t xml:space="preserve"> </w:t>
        </w:r>
      </w:ins>
      <w:del w:id="28" w:author="Perica, Tina" w:date="2020-08-31T22:02:00Z">
        <w:r w:rsidR="0085179D" w:rsidRPr="00FE58D2" w:rsidDel="003E09BF">
          <w:rPr>
            <w:color w:val="000000" w:themeColor="text1"/>
          </w:rPr>
          <w:delText>belong to</w:delText>
        </w:r>
      </w:del>
      <w:ins w:id="29" w:author="Perica, Tina" w:date="2020-08-31T22:02:00Z">
        <w:r w:rsidR="003E09BF">
          <w:rPr>
            <w:color w:val="000000" w:themeColor="text1"/>
          </w:rPr>
          <w:t>are</w:t>
        </w:r>
      </w:ins>
      <w:r w:rsidR="0085179D" w:rsidRPr="00FE58D2">
        <w:rPr>
          <w:color w:val="000000" w:themeColor="text1"/>
        </w:rPr>
        <w:t xml:space="preserve"> a </w:t>
      </w:r>
      <w:del w:id="30" w:author="Perica, Tina" w:date="2020-08-31T22:07:00Z">
        <w:r w:rsidR="0085179D" w:rsidRPr="00FE58D2" w:rsidDel="003E09BF">
          <w:rPr>
            <w:color w:val="000000" w:themeColor="text1"/>
          </w:rPr>
          <w:delText>class of</w:delText>
        </w:r>
        <w:r w:rsidR="00C84C40" w:rsidRPr="00FE58D2" w:rsidDel="003E09BF">
          <w:rPr>
            <w:color w:val="000000" w:themeColor="text1"/>
          </w:rPr>
          <w:delText xml:space="preserve"> </w:delText>
        </w:r>
      </w:del>
      <w:r w:rsidR="00C84C40" w:rsidRPr="00FE58D2">
        <w:rPr>
          <w:color w:val="000000" w:themeColor="text1"/>
        </w:rPr>
        <w:t xml:space="preserve">common </w:t>
      </w:r>
      <w:r w:rsidR="001D6B84" w:rsidRPr="00FE58D2">
        <w:rPr>
          <w:color w:val="000000" w:themeColor="text1"/>
        </w:rPr>
        <w:t>biological</w:t>
      </w:r>
      <w:ins w:id="31" w:author="Perica, Tina" w:date="2020-08-31T22:07:00Z">
        <w:r w:rsidR="003E09BF">
          <w:rPr>
            <w:color w:val="000000" w:themeColor="text1"/>
          </w:rPr>
          <w:t xml:space="preserve"> cyclic</w:t>
        </w:r>
      </w:ins>
      <w:r w:rsidR="001D6B84" w:rsidRPr="00FE58D2">
        <w:rPr>
          <w:color w:val="000000" w:themeColor="text1"/>
        </w:rPr>
        <w:t xml:space="preserve"> </w:t>
      </w:r>
      <w:r w:rsidR="00C84C40" w:rsidRPr="00FE58D2">
        <w:rPr>
          <w:color w:val="000000" w:themeColor="text1"/>
        </w:rPr>
        <w:t>motif</w:t>
      </w:r>
      <w:del w:id="32" w:author="Perica, Tina" w:date="2020-08-31T22:07:00Z">
        <w:r w:rsidR="00516B5A" w:rsidRPr="00FE58D2" w:rsidDel="003E09BF">
          <w:rPr>
            <w:color w:val="000000" w:themeColor="text1"/>
          </w:rPr>
          <w:delText>s</w:delText>
        </w:r>
      </w:del>
      <w:r w:rsidR="00C84C40" w:rsidRPr="00FE58D2">
        <w:rPr>
          <w:color w:val="000000" w:themeColor="text1"/>
        </w:rPr>
        <w:t xml:space="preserve">, </w:t>
      </w:r>
      <w:r w:rsidR="009F2A68" w:rsidRPr="00FE58D2">
        <w:rPr>
          <w:color w:val="000000" w:themeColor="text1"/>
        </w:rPr>
        <w:t xml:space="preserve">where </w:t>
      </w:r>
      <w:ins w:id="33" w:author="Perica, Tina" w:date="2020-08-31T22:02:00Z">
        <w:r w:rsidR="003E09BF">
          <w:rPr>
            <w:color w:val="000000" w:themeColor="text1"/>
          </w:rPr>
          <w:t xml:space="preserve">discrete states are </w:t>
        </w:r>
      </w:ins>
      <w:del w:id="34" w:author="Perica, Tina" w:date="2020-08-31T22:02:00Z">
        <w:r w:rsidR="009F2A68" w:rsidRPr="00FE58D2" w:rsidDel="003E09BF">
          <w:rPr>
            <w:color w:val="000000" w:themeColor="text1"/>
          </w:rPr>
          <w:delText>a two-state switch is</w:delText>
        </w:r>
      </w:del>
      <w:r w:rsidR="009F2A68" w:rsidRPr="00FE58D2">
        <w:rPr>
          <w:color w:val="000000" w:themeColor="text1"/>
        </w:rPr>
        <w:t xml:space="preserve"> controlled by </w:t>
      </w:r>
      <w:r w:rsidR="001D6B84" w:rsidRPr="00FE58D2">
        <w:rPr>
          <w:color w:val="000000" w:themeColor="text1"/>
        </w:rPr>
        <w:t>regulators</w:t>
      </w:r>
      <w:r w:rsidR="009F2A68" w:rsidRPr="00FE58D2">
        <w:rPr>
          <w:color w:val="000000" w:themeColor="text1"/>
        </w:rPr>
        <w:t xml:space="preserve"> </w:t>
      </w:r>
      <w:r w:rsidR="004561FC" w:rsidRPr="00FE58D2">
        <w:rPr>
          <w:color w:val="000000" w:themeColor="text1"/>
        </w:rPr>
        <w:t xml:space="preserve">with opposing </w:t>
      </w:r>
      <w:r w:rsidR="009F2A68" w:rsidRPr="00FE58D2">
        <w:rPr>
          <w:color w:val="000000" w:themeColor="text1"/>
        </w:rPr>
        <w:t>function</w:t>
      </w:r>
      <w:r w:rsidR="00721CE8" w:rsidRPr="00FE58D2">
        <w:rPr>
          <w:color w:val="000000" w:themeColor="text1"/>
        </w:rPr>
        <w:t>s</w:t>
      </w:r>
      <w:r w:rsidR="00186F9C" w:rsidRPr="00FE58D2">
        <w:rPr>
          <w:color w:val="000000" w:themeColor="text1"/>
        </w:rPr>
        <w:t>{</w:t>
      </w:r>
      <w:proofErr w:type="spellStart"/>
      <w:r w:rsidR="00186F9C" w:rsidRPr="00FE58D2">
        <w:rPr>
          <w:color w:val="000000" w:themeColor="text1"/>
        </w:rPr>
        <w:t>Goldbeter</w:t>
      </w:r>
      <w:proofErr w:type="spellEnd"/>
      <w:r w:rsidR="00186F9C" w:rsidRPr="00FE58D2">
        <w:rPr>
          <w:color w:val="000000" w:themeColor="text1"/>
        </w:rPr>
        <w:t>, 1981, r05525;Pincus, 2008, r05733}</w:t>
      </w:r>
      <w:r w:rsidR="00D0125A" w:rsidRPr="00FE58D2">
        <w:rPr>
          <w:color w:val="000000" w:themeColor="text1"/>
        </w:rPr>
        <w:t xml:space="preserve"> (</w:t>
      </w:r>
      <w:r w:rsidR="00D0125A" w:rsidRPr="00FE58D2">
        <w:rPr>
          <w:b/>
          <w:color w:val="000000" w:themeColor="text1"/>
        </w:rPr>
        <w:t>Fig. 1a</w:t>
      </w:r>
      <w:r w:rsidR="00D0125A" w:rsidRPr="00FE58D2">
        <w:rPr>
          <w:color w:val="000000" w:themeColor="text1"/>
        </w:rPr>
        <w:t>)</w:t>
      </w:r>
      <w:r w:rsidR="008D06AC" w:rsidRPr="00FE58D2">
        <w:rPr>
          <w:color w:val="000000" w:themeColor="text1"/>
        </w:rPr>
        <w:t xml:space="preserve">. </w:t>
      </w:r>
      <w:ins w:id="35" w:author="Perica, Tina" w:date="2020-08-31T22:02:00Z">
        <w:r w:rsidR="003E09BF">
          <w:rPr>
            <w:color w:val="000000" w:themeColor="text1"/>
          </w:rPr>
          <w:t>Moreove</w:t>
        </w:r>
      </w:ins>
      <w:ins w:id="36" w:author="Perica, Tina" w:date="2020-08-31T22:03:00Z">
        <w:r w:rsidR="003E09BF">
          <w:rPr>
            <w:color w:val="000000" w:themeColor="text1"/>
          </w:rPr>
          <w:t>r, s</w:t>
        </w:r>
        <w:r w:rsidR="003E09BF" w:rsidRPr="008F54AC">
          <w:rPr>
            <w:color w:val="000000" w:themeColor="text1"/>
          </w:rPr>
          <w:t xml:space="preserve">witch </w:t>
        </w:r>
        <w:proofErr w:type="spellStart"/>
        <w:r w:rsidR="003E09BF" w:rsidRPr="008F54AC">
          <w:rPr>
            <w:color w:val="000000" w:themeColor="text1"/>
          </w:rPr>
          <w:t>behaviour</w:t>
        </w:r>
        <w:proofErr w:type="spellEnd"/>
        <w:r w:rsidR="003E09BF" w:rsidRPr="008F54AC">
          <w:rPr>
            <w:color w:val="000000" w:themeColor="text1"/>
          </w:rPr>
          <w:t xml:space="preserve"> is defined by their ultrasensitive response to </w:t>
        </w:r>
        <w:proofErr w:type="gramStart"/>
        <w:r w:rsidR="003E09BF" w:rsidRPr="008F54AC">
          <w:rPr>
            <w:color w:val="000000" w:themeColor="text1"/>
          </w:rPr>
          <w:t>regulation{</w:t>
        </w:r>
        <w:proofErr w:type="gramEnd"/>
        <w:r w:rsidR="003E09BF" w:rsidRPr="008F54AC">
          <w:rPr>
            <w:color w:val="000000" w:themeColor="text1"/>
          </w:rPr>
          <w:t>Ferrell Jr, 2014, r05860; Ferrell, 2014, r05859; Ferrell, 2014, r05521}</w:t>
        </w:r>
        <w:r w:rsidR="003E09BF">
          <w:rPr>
            <w:color w:val="000000" w:themeColor="text1"/>
          </w:rPr>
          <w:t xml:space="preserve">. </w:t>
        </w:r>
      </w:ins>
      <w:del w:id="37" w:author="Perica, Tina" w:date="2020-08-31T22:03:00Z">
        <w:r w:rsidR="00D0125A" w:rsidRPr="00FE58D2" w:rsidDel="003E09BF">
          <w:rPr>
            <w:color w:val="000000" w:themeColor="text1"/>
          </w:rPr>
          <w:delText>For</w:delText>
        </w:r>
        <w:r w:rsidR="00E827D4" w:rsidRPr="00FE58D2" w:rsidDel="003E09BF">
          <w:rPr>
            <w:color w:val="000000" w:themeColor="text1"/>
          </w:rPr>
          <w:delText xml:space="preserve"> </w:delText>
        </w:r>
      </w:del>
      <w:r w:rsidR="00E827D4" w:rsidRPr="00FE58D2">
        <w:rPr>
          <w:color w:val="000000" w:themeColor="text1"/>
        </w:rPr>
        <w:t>GTPase</w:t>
      </w:r>
      <w:r w:rsidR="00E13946" w:rsidRPr="00FE58D2">
        <w:rPr>
          <w:color w:val="000000" w:themeColor="text1"/>
        </w:rPr>
        <w:t>s</w:t>
      </w:r>
      <w:ins w:id="38" w:author="Perica, Tina" w:date="2020-08-31T22:03:00Z">
        <w:r w:rsidR="003E09BF">
          <w:rPr>
            <w:color w:val="000000" w:themeColor="text1"/>
          </w:rPr>
          <w:t xml:space="preserve"> are</w:t>
        </w:r>
      </w:ins>
      <w:del w:id="39" w:author="Perica, Tina" w:date="2020-08-31T22:03:00Z">
        <w:r w:rsidR="00554D9B" w:rsidRPr="00FE58D2" w:rsidDel="003E09BF">
          <w:rPr>
            <w:color w:val="000000" w:themeColor="text1"/>
          </w:rPr>
          <w:delText>,</w:delText>
        </w:r>
        <w:r w:rsidR="00C36475" w:rsidRPr="00FE58D2" w:rsidDel="003E09BF">
          <w:rPr>
            <w:color w:val="000000" w:themeColor="text1"/>
          </w:rPr>
          <w:delText xml:space="preserve"> the</w:delText>
        </w:r>
      </w:del>
      <w:r w:rsidR="00C36475" w:rsidRPr="00FE58D2">
        <w:rPr>
          <w:color w:val="000000" w:themeColor="text1"/>
        </w:rPr>
        <w:t xml:space="preserve"> </w:t>
      </w:r>
      <w:r w:rsidR="0088623A" w:rsidRPr="00FE58D2">
        <w:rPr>
          <w:color w:val="000000" w:themeColor="text1"/>
        </w:rPr>
        <w:t>two</w:t>
      </w:r>
      <w:ins w:id="40" w:author="Perica, Tina" w:date="2020-08-31T22:03:00Z">
        <w:r w:rsidR="003E09BF">
          <w:rPr>
            <w:color w:val="000000" w:themeColor="text1"/>
          </w:rPr>
          <w:t>-</w:t>
        </w:r>
      </w:ins>
      <w:del w:id="41" w:author="Perica, Tina" w:date="2020-08-31T22:03:00Z">
        <w:r w:rsidR="0088623A" w:rsidRPr="00FE58D2" w:rsidDel="003E09BF">
          <w:rPr>
            <w:color w:val="000000" w:themeColor="text1"/>
          </w:rPr>
          <w:delText xml:space="preserve"> </w:delText>
        </w:r>
      </w:del>
      <w:r w:rsidR="0088623A" w:rsidRPr="00FE58D2">
        <w:rPr>
          <w:color w:val="000000" w:themeColor="text1"/>
        </w:rPr>
        <w:t>state</w:t>
      </w:r>
      <w:del w:id="42" w:author="Perica, Tina" w:date="2020-08-31T22:03:00Z">
        <w:r w:rsidR="0088623A" w:rsidRPr="00FE58D2" w:rsidDel="003E09BF">
          <w:rPr>
            <w:color w:val="000000" w:themeColor="text1"/>
          </w:rPr>
          <w:delText>s</w:delText>
        </w:r>
      </w:del>
      <w:r w:rsidR="0088623A" w:rsidRPr="00FE58D2">
        <w:rPr>
          <w:color w:val="000000" w:themeColor="text1"/>
        </w:rPr>
        <w:t xml:space="preserve"> </w:t>
      </w:r>
      <w:del w:id="43" w:author="Perica, Tina" w:date="2020-08-31T22:03:00Z">
        <w:r w:rsidR="00940511" w:rsidRPr="00FE58D2" w:rsidDel="003E09BF">
          <w:rPr>
            <w:color w:val="000000" w:themeColor="text1"/>
          </w:rPr>
          <w:delText xml:space="preserve">of the </w:delText>
        </w:r>
      </w:del>
      <w:r w:rsidR="00940511" w:rsidRPr="00FE58D2">
        <w:rPr>
          <w:color w:val="000000" w:themeColor="text1"/>
        </w:rPr>
        <w:t>switch</w:t>
      </w:r>
      <w:ins w:id="44" w:author="Perica, Tina" w:date="2020-08-31T22:03:00Z">
        <w:r w:rsidR="003E09BF">
          <w:rPr>
            <w:color w:val="000000" w:themeColor="text1"/>
          </w:rPr>
          <w:t>es</w:t>
        </w:r>
      </w:ins>
      <w:del w:id="45" w:author="Perica, Tina" w:date="2020-08-31T22:03:00Z">
        <w:r w:rsidR="00940511" w:rsidRPr="00FE58D2" w:rsidDel="003E09BF">
          <w:rPr>
            <w:color w:val="000000" w:themeColor="text1"/>
          </w:rPr>
          <w:delText xml:space="preserve"> </w:delText>
        </w:r>
        <w:r w:rsidR="0088623A" w:rsidRPr="00FE58D2" w:rsidDel="003E09BF">
          <w:rPr>
            <w:color w:val="000000" w:themeColor="text1"/>
          </w:rPr>
          <w:delText>are</w:delText>
        </w:r>
      </w:del>
      <w:r w:rsidR="0088623A" w:rsidRPr="00FE58D2">
        <w:rPr>
          <w:color w:val="000000" w:themeColor="text1"/>
        </w:rPr>
        <w:t xml:space="preserve"> defined by </w:t>
      </w:r>
      <w:r w:rsidR="001E2252" w:rsidRPr="00FE58D2">
        <w:rPr>
          <w:color w:val="000000" w:themeColor="text1"/>
        </w:rPr>
        <w:t xml:space="preserve">the </w:t>
      </w:r>
      <w:r w:rsidR="00C36475" w:rsidRPr="00FE58D2">
        <w:rPr>
          <w:color w:val="000000" w:themeColor="text1"/>
        </w:rPr>
        <w:t>conformation</w:t>
      </w:r>
      <w:r w:rsidR="004714A3" w:rsidRPr="00FE58D2">
        <w:rPr>
          <w:color w:val="000000" w:themeColor="text1"/>
        </w:rPr>
        <w:t xml:space="preserve"> </w:t>
      </w:r>
      <w:r w:rsidR="00A51945" w:rsidRPr="00FE58D2">
        <w:rPr>
          <w:color w:val="000000" w:themeColor="text1"/>
        </w:rPr>
        <w:t xml:space="preserve">of the GTPase in </w:t>
      </w:r>
      <w:r w:rsidR="004B6107" w:rsidRPr="00FE58D2">
        <w:rPr>
          <w:color w:val="000000" w:themeColor="text1"/>
        </w:rPr>
        <w:t>either the GTP</w:t>
      </w:r>
      <w:r w:rsidR="00545A2A" w:rsidRPr="00FE58D2">
        <w:rPr>
          <w:color w:val="000000" w:themeColor="text1"/>
        </w:rPr>
        <w:t>-</w:t>
      </w:r>
      <w:r w:rsidR="004B6107" w:rsidRPr="00FE58D2">
        <w:rPr>
          <w:color w:val="000000" w:themeColor="text1"/>
        </w:rPr>
        <w:t xml:space="preserve"> or GDP-bound form</w:t>
      </w:r>
      <w:r w:rsidR="00785A78" w:rsidRPr="00FE58D2">
        <w:rPr>
          <w:color w:val="000000" w:themeColor="text1"/>
        </w:rPr>
        <w:t>s</w:t>
      </w:r>
      <w:r w:rsidR="00771586" w:rsidRPr="00FE58D2">
        <w:rPr>
          <w:color w:val="000000" w:themeColor="text1"/>
        </w:rPr>
        <w:t xml:space="preserve">, </w:t>
      </w:r>
      <w:del w:id="46" w:author="Perica, Tina" w:date="2020-08-31T22:04:00Z">
        <w:r w:rsidR="00771586" w:rsidRPr="00FE58D2" w:rsidDel="003E09BF">
          <w:rPr>
            <w:color w:val="000000" w:themeColor="text1"/>
          </w:rPr>
          <w:delText>and</w:delText>
        </w:r>
        <w:r w:rsidR="00530D92" w:rsidRPr="00FE58D2" w:rsidDel="003E09BF">
          <w:rPr>
            <w:color w:val="000000" w:themeColor="text1"/>
          </w:rPr>
          <w:delText xml:space="preserve"> </w:delText>
        </w:r>
      </w:del>
      <w:ins w:id="47" w:author="Perica, Tina" w:date="2020-08-31T22:04:00Z">
        <w:r w:rsidR="003E09BF">
          <w:rPr>
            <w:color w:val="000000" w:themeColor="text1"/>
          </w:rPr>
          <w:t>where</w:t>
        </w:r>
        <w:r w:rsidR="003E09BF" w:rsidRPr="00FE58D2">
          <w:rPr>
            <w:color w:val="000000" w:themeColor="text1"/>
          </w:rPr>
          <w:t xml:space="preserve"> </w:t>
        </w:r>
      </w:ins>
      <w:r w:rsidR="002A1B54" w:rsidRPr="00FE58D2">
        <w:rPr>
          <w:color w:val="000000" w:themeColor="text1"/>
        </w:rPr>
        <w:t>t</w:t>
      </w:r>
      <w:r w:rsidR="00530D92" w:rsidRPr="00FE58D2">
        <w:rPr>
          <w:color w:val="000000" w:themeColor="text1"/>
        </w:rPr>
        <w:t>he</w:t>
      </w:r>
      <w:r w:rsidR="00C36475" w:rsidRPr="00FE58D2">
        <w:rPr>
          <w:color w:val="000000" w:themeColor="text1"/>
        </w:rPr>
        <w:t xml:space="preserve"> </w:t>
      </w:r>
      <w:r w:rsidR="00C3282D" w:rsidRPr="00FE58D2">
        <w:rPr>
          <w:color w:val="000000" w:themeColor="text1"/>
        </w:rPr>
        <w:t>inter</w:t>
      </w:r>
      <w:r w:rsidR="004B6107" w:rsidRPr="00FE58D2">
        <w:rPr>
          <w:color w:val="000000" w:themeColor="text1"/>
        </w:rPr>
        <w:t>conversion between the two states is catalyzed</w:t>
      </w:r>
      <w:r w:rsidR="00C36475" w:rsidRPr="00FE58D2">
        <w:rPr>
          <w:color w:val="000000" w:themeColor="text1"/>
        </w:rPr>
        <w:t xml:space="preserve"> by guanine nucleotide exchange factor</w:t>
      </w:r>
      <w:r w:rsidR="00D0125A" w:rsidRPr="00FE58D2">
        <w:rPr>
          <w:color w:val="000000" w:themeColor="text1"/>
        </w:rPr>
        <w:t>s</w:t>
      </w:r>
      <w:r w:rsidR="00C36475" w:rsidRPr="00FE58D2">
        <w:rPr>
          <w:color w:val="000000" w:themeColor="text1"/>
        </w:rPr>
        <w:t xml:space="preserve"> (GEF</w:t>
      </w:r>
      <w:r w:rsidR="00D0125A" w:rsidRPr="00FE58D2">
        <w:rPr>
          <w:color w:val="000000" w:themeColor="text1"/>
        </w:rPr>
        <w:t>s</w:t>
      </w:r>
      <w:r w:rsidR="00C36475" w:rsidRPr="00FE58D2">
        <w:rPr>
          <w:color w:val="000000" w:themeColor="text1"/>
        </w:rPr>
        <w:t>) and GTPase-activating protein</w:t>
      </w:r>
      <w:r w:rsidR="00D0125A" w:rsidRPr="00FE58D2">
        <w:rPr>
          <w:color w:val="000000" w:themeColor="text1"/>
        </w:rPr>
        <w:t>s</w:t>
      </w:r>
      <w:r w:rsidR="00C36475" w:rsidRPr="00FE58D2">
        <w:rPr>
          <w:color w:val="000000" w:themeColor="text1"/>
        </w:rPr>
        <w:t xml:space="preserve"> (GAP</w:t>
      </w:r>
      <w:r w:rsidR="00D0125A" w:rsidRPr="00FE58D2">
        <w:rPr>
          <w:color w:val="000000" w:themeColor="text1"/>
        </w:rPr>
        <w:t>s</w:t>
      </w:r>
      <w:r w:rsidR="00C36475" w:rsidRPr="00FE58D2">
        <w:rPr>
          <w:color w:val="000000" w:themeColor="text1"/>
        </w:rPr>
        <w:t xml:space="preserve">) </w:t>
      </w:r>
      <w:r w:rsidR="007644FD" w:rsidRPr="00FE58D2">
        <w:rPr>
          <w:color w:val="000000" w:themeColor="text1"/>
        </w:rPr>
        <w:t>(</w:t>
      </w:r>
      <w:r w:rsidR="007644FD" w:rsidRPr="00FE58D2">
        <w:rPr>
          <w:b/>
          <w:color w:val="000000" w:themeColor="text1"/>
        </w:rPr>
        <w:t>Fig. 1b</w:t>
      </w:r>
      <w:r w:rsidR="007644FD" w:rsidRPr="00FE58D2">
        <w:rPr>
          <w:color w:val="000000" w:themeColor="text1"/>
        </w:rPr>
        <w:t>)</w:t>
      </w:r>
      <w:r w:rsidR="00C36475" w:rsidRPr="00FE58D2">
        <w:rPr>
          <w:color w:val="000000" w:themeColor="text1"/>
        </w:rPr>
        <w:t xml:space="preserve">. </w:t>
      </w:r>
      <w:r w:rsidR="009B187E" w:rsidRPr="00FE58D2">
        <w:rPr>
          <w:color w:val="000000" w:themeColor="text1"/>
        </w:rPr>
        <w:t>Switch motifs</w:t>
      </w:r>
      <w:r w:rsidR="002B3442" w:rsidRPr="00FE58D2">
        <w:rPr>
          <w:color w:val="000000" w:themeColor="text1"/>
        </w:rPr>
        <w:t xml:space="preserve"> </w:t>
      </w:r>
      <w:r w:rsidR="00A93AA8" w:rsidRPr="00FE58D2">
        <w:rPr>
          <w:color w:val="000000" w:themeColor="text1"/>
        </w:rPr>
        <w:t>are</w:t>
      </w:r>
      <w:r w:rsidR="0067455F" w:rsidRPr="00FE58D2">
        <w:rPr>
          <w:color w:val="000000" w:themeColor="text1"/>
        </w:rPr>
        <w:t xml:space="preserve"> </w:t>
      </w:r>
      <w:r w:rsidR="00587175" w:rsidRPr="00FE58D2">
        <w:rPr>
          <w:color w:val="000000" w:themeColor="text1"/>
        </w:rPr>
        <w:t>often multi</w:t>
      </w:r>
      <w:r w:rsidR="00577FEB" w:rsidRPr="00FE58D2">
        <w:rPr>
          <w:color w:val="000000" w:themeColor="text1"/>
        </w:rPr>
        <w:t>-</w:t>
      </w:r>
      <w:r w:rsidR="00587175" w:rsidRPr="00FE58D2">
        <w:rPr>
          <w:color w:val="000000" w:themeColor="text1"/>
        </w:rPr>
        <w:t>specific</w:t>
      </w:r>
      <w:r w:rsidR="00A94680" w:rsidRPr="00FE58D2">
        <w:rPr>
          <w:color w:val="000000" w:themeColor="text1"/>
        </w:rPr>
        <w:t xml:space="preserve">, defined here as regulating </w:t>
      </w:r>
      <w:r w:rsidR="00B015B9" w:rsidRPr="00FE58D2">
        <w:rPr>
          <w:color w:val="000000" w:themeColor="text1"/>
        </w:rPr>
        <w:t xml:space="preserve">several </w:t>
      </w:r>
      <w:r w:rsidR="00587175" w:rsidRPr="00FE58D2">
        <w:rPr>
          <w:color w:val="000000" w:themeColor="text1"/>
        </w:rPr>
        <w:lastRenderedPageBreak/>
        <w:t xml:space="preserve">different </w:t>
      </w:r>
      <w:proofErr w:type="gramStart"/>
      <w:r w:rsidR="00587175" w:rsidRPr="00FE58D2">
        <w:rPr>
          <w:color w:val="000000" w:themeColor="text1"/>
        </w:rPr>
        <w:t>processes</w:t>
      </w:r>
      <w:r w:rsidR="00186F9C" w:rsidRPr="00FE58D2">
        <w:rPr>
          <w:color w:val="000000" w:themeColor="text1"/>
        </w:rPr>
        <w:t>{</w:t>
      </w:r>
      <w:proofErr w:type="spellStart"/>
      <w:proofErr w:type="gramEnd"/>
      <w:r w:rsidR="00186F9C" w:rsidRPr="00FE58D2">
        <w:rPr>
          <w:color w:val="000000" w:themeColor="text1"/>
        </w:rPr>
        <w:t>Dasso</w:t>
      </w:r>
      <w:proofErr w:type="spellEnd"/>
      <w:r w:rsidR="00186F9C" w:rsidRPr="00FE58D2">
        <w:rPr>
          <w:color w:val="000000" w:themeColor="text1"/>
        </w:rPr>
        <w:t>, 2002, r05390}</w:t>
      </w:r>
      <w:r w:rsidR="00587175" w:rsidRPr="00FE58D2">
        <w:rPr>
          <w:color w:val="000000" w:themeColor="text1"/>
        </w:rPr>
        <w:t xml:space="preserve">. </w:t>
      </w:r>
      <w:r w:rsidR="00C22648" w:rsidRPr="00FE58D2">
        <w:rPr>
          <w:color w:val="000000" w:themeColor="text1"/>
        </w:rPr>
        <w:t>This multi-specificity raise</w:t>
      </w:r>
      <w:r w:rsidR="00AB6596" w:rsidRPr="00FE58D2">
        <w:rPr>
          <w:color w:val="000000" w:themeColor="text1"/>
        </w:rPr>
        <w:t>s</w:t>
      </w:r>
      <w:r w:rsidR="00C22648" w:rsidRPr="00FE58D2">
        <w:rPr>
          <w:color w:val="000000" w:themeColor="text1"/>
        </w:rPr>
        <w:t xml:space="preserve"> the question </w:t>
      </w:r>
      <w:r w:rsidR="00B95ACF" w:rsidRPr="00FE58D2">
        <w:rPr>
          <w:color w:val="000000" w:themeColor="text1"/>
        </w:rPr>
        <w:t xml:space="preserve">of </w:t>
      </w:r>
      <w:r w:rsidR="00C22648" w:rsidRPr="00FE58D2">
        <w:rPr>
          <w:color w:val="000000" w:themeColor="text1"/>
        </w:rPr>
        <w:t xml:space="preserve">how a single </w:t>
      </w:r>
      <w:r w:rsidR="00B95ACF" w:rsidRPr="00FE58D2">
        <w:rPr>
          <w:color w:val="000000" w:themeColor="text1"/>
        </w:rPr>
        <w:t xml:space="preserve">switch </w:t>
      </w:r>
      <w:r w:rsidR="00C22648" w:rsidRPr="00FE58D2">
        <w:rPr>
          <w:color w:val="000000" w:themeColor="text1"/>
        </w:rPr>
        <w:t xml:space="preserve">motif </w:t>
      </w:r>
      <w:r w:rsidR="00AB6596" w:rsidRPr="00FE58D2">
        <w:rPr>
          <w:color w:val="000000" w:themeColor="text1"/>
        </w:rPr>
        <w:t>differentially</w:t>
      </w:r>
      <w:r w:rsidR="00C22648" w:rsidRPr="00FE58D2">
        <w:rPr>
          <w:color w:val="000000" w:themeColor="text1"/>
        </w:rPr>
        <w:t xml:space="preserve"> </w:t>
      </w:r>
      <w:r w:rsidR="009B187E" w:rsidRPr="00FE58D2">
        <w:rPr>
          <w:color w:val="000000" w:themeColor="text1"/>
        </w:rPr>
        <w:t xml:space="preserve">controls </w:t>
      </w:r>
      <w:r w:rsidR="00C22648" w:rsidRPr="00FE58D2">
        <w:rPr>
          <w:color w:val="000000" w:themeColor="text1"/>
        </w:rPr>
        <w:t>diverse processes at the cellular level.</w:t>
      </w:r>
    </w:p>
    <w:p w14:paraId="23C68536" w14:textId="604CB1BC" w:rsidR="009B4818" w:rsidRPr="00FE58D2" w:rsidRDefault="00C22648" w:rsidP="00766E8C">
      <w:pPr>
        <w:rPr>
          <w:color w:val="000000" w:themeColor="text1"/>
        </w:rPr>
      </w:pPr>
      <w:r w:rsidRPr="00FE58D2">
        <w:rPr>
          <w:color w:val="000000" w:themeColor="text1"/>
        </w:rPr>
        <w:t xml:space="preserve">In this study, we sought to uncover the mechanistic basis of functional multi-specificity in the </w:t>
      </w:r>
      <w:r w:rsidR="00A93AA8" w:rsidRPr="00FE58D2">
        <w:rPr>
          <w:color w:val="000000" w:themeColor="text1"/>
        </w:rPr>
        <w:t xml:space="preserve">small GTPase </w:t>
      </w:r>
      <w:r w:rsidR="009B187E" w:rsidRPr="00FE58D2">
        <w:rPr>
          <w:color w:val="000000" w:themeColor="text1"/>
        </w:rPr>
        <w:t xml:space="preserve">Gsp1 (the </w:t>
      </w:r>
      <w:r w:rsidR="009B187E" w:rsidRPr="00FE58D2">
        <w:rPr>
          <w:i/>
          <w:color w:val="000000" w:themeColor="text1"/>
        </w:rPr>
        <w:t>S. cerevisiae</w:t>
      </w:r>
      <w:r w:rsidR="009B187E" w:rsidRPr="00FE58D2">
        <w:rPr>
          <w:color w:val="000000" w:themeColor="text1"/>
        </w:rPr>
        <w:t xml:space="preserve"> homolog of </w:t>
      </w:r>
      <w:r w:rsidR="00F0693B" w:rsidRPr="00FE58D2">
        <w:rPr>
          <w:color w:val="000000" w:themeColor="text1"/>
        </w:rPr>
        <w:t xml:space="preserve">human </w:t>
      </w:r>
      <w:r w:rsidR="00A93AA8" w:rsidRPr="00FE58D2">
        <w:rPr>
          <w:color w:val="000000" w:themeColor="text1"/>
        </w:rPr>
        <w:t>Ran</w:t>
      </w:r>
      <w:r w:rsidR="00140EF0" w:rsidRPr="00FE58D2">
        <w:rPr>
          <w:color w:val="000000" w:themeColor="text1"/>
        </w:rPr>
        <w:t>, which shares 8</w:t>
      </w:r>
      <w:r w:rsidR="008704FD" w:rsidRPr="00FE58D2">
        <w:rPr>
          <w:color w:val="000000" w:themeColor="text1"/>
        </w:rPr>
        <w:t>3</w:t>
      </w:r>
      <w:r w:rsidR="00140EF0" w:rsidRPr="00FE58D2">
        <w:rPr>
          <w:color w:val="000000" w:themeColor="text1"/>
        </w:rPr>
        <w:t>% amino acid identity with Gsp1</w:t>
      </w:r>
      <w:r w:rsidR="009B187E" w:rsidRPr="00FE58D2">
        <w:rPr>
          <w:color w:val="000000" w:themeColor="text1"/>
        </w:rPr>
        <w:t>)</w:t>
      </w:r>
      <w:r w:rsidR="00A93AA8" w:rsidRPr="00FE58D2">
        <w:rPr>
          <w:color w:val="000000" w:themeColor="text1"/>
        </w:rPr>
        <w:t xml:space="preserve">, which is a single </w:t>
      </w:r>
      <w:r w:rsidR="00287D39" w:rsidRPr="00FE58D2">
        <w:rPr>
          <w:color w:val="000000" w:themeColor="text1"/>
        </w:rPr>
        <w:t>molecular</w:t>
      </w:r>
      <w:r w:rsidR="00A93AA8" w:rsidRPr="00FE58D2">
        <w:rPr>
          <w:color w:val="000000" w:themeColor="text1"/>
        </w:rPr>
        <w:t xml:space="preserve"> switch </w:t>
      </w:r>
      <w:r w:rsidR="00587175" w:rsidRPr="00FE58D2">
        <w:rPr>
          <w:color w:val="000000" w:themeColor="text1"/>
        </w:rPr>
        <w:t xml:space="preserve">with one </w:t>
      </w:r>
      <w:r w:rsidR="00CC04B5" w:rsidRPr="00FE58D2">
        <w:rPr>
          <w:color w:val="000000" w:themeColor="text1"/>
        </w:rPr>
        <w:t xml:space="preserve">main </w:t>
      </w:r>
      <w:r w:rsidR="00587175" w:rsidRPr="00FE58D2">
        <w:rPr>
          <w:color w:val="000000" w:themeColor="text1"/>
        </w:rPr>
        <w:t xml:space="preserve">GEF and one </w:t>
      </w:r>
      <w:r w:rsidR="00CC04B5" w:rsidRPr="00FE58D2">
        <w:rPr>
          <w:color w:val="000000" w:themeColor="text1"/>
        </w:rPr>
        <w:t xml:space="preserve">main </w:t>
      </w:r>
      <w:r w:rsidR="00587175" w:rsidRPr="00FE58D2">
        <w:rPr>
          <w:color w:val="000000" w:themeColor="text1"/>
        </w:rPr>
        <w:t>GAP</w:t>
      </w:r>
      <w:r w:rsidR="00186F9C" w:rsidRPr="00FE58D2">
        <w:rPr>
          <w:color w:val="000000" w:themeColor="text1"/>
        </w:rPr>
        <w:t>{Bischoff, 2001, r05330}</w:t>
      </w:r>
      <w:r w:rsidR="007E180D" w:rsidRPr="00FE58D2">
        <w:rPr>
          <w:color w:val="000000" w:themeColor="text1"/>
        </w:rPr>
        <w:t xml:space="preserve">. </w:t>
      </w:r>
      <w:r w:rsidR="00D97E72" w:rsidRPr="00FE58D2">
        <w:rPr>
          <w:color w:val="000000" w:themeColor="text1"/>
        </w:rPr>
        <w:t xml:space="preserve">Gsp1 </w:t>
      </w:r>
      <w:r w:rsidR="006F7E2C" w:rsidRPr="00FE58D2">
        <w:rPr>
          <w:color w:val="000000" w:themeColor="text1"/>
        </w:rPr>
        <w:t>regulat</w:t>
      </w:r>
      <w:r w:rsidR="00A93AA8" w:rsidRPr="00FE58D2">
        <w:rPr>
          <w:color w:val="000000" w:themeColor="text1"/>
        </w:rPr>
        <w:t>es</w:t>
      </w:r>
      <w:r w:rsidR="006F7E2C" w:rsidRPr="00FE58D2">
        <w:rPr>
          <w:color w:val="000000" w:themeColor="text1"/>
        </w:rPr>
        <w:t xml:space="preserve"> </w:t>
      </w:r>
      <w:r w:rsidR="00460A92" w:rsidRPr="00FE58D2">
        <w:rPr>
          <w:color w:val="000000" w:themeColor="text1"/>
        </w:rPr>
        <w:t>nucleocytoplasmic transport</w:t>
      </w:r>
      <w:r w:rsidR="00130C78" w:rsidRPr="00FE58D2">
        <w:rPr>
          <w:color w:val="000000" w:themeColor="text1"/>
        </w:rPr>
        <w:t xml:space="preserve"> of proteins</w:t>
      </w:r>
      <w:r w:rsidR="00186F9C" w:rsidRPr="00FE58D2">
        <w:rPr>
          <w:color w:val="000000" w:themeColor="text1"/>
        </w:rPr>
        <w:t>{Moore, 1993, r05366;Stewart, 2007, r02551}</w:t>
      </w:r>
      <w:r w:rsidR="00130C78" w:rsidRPr="00FE58D2">
        <w:rPr>
          <w:color w:val="000000" w:themeColor="text1"/>
        </w:rPr>
        <w:t xml:space="preserve"> and RNA</w:t>
      </w:r>
      <w:r w:rsidR="00186F9C" w:rsidRPr="00FE58D2">
        <w:rPr>
          <w:color w:val="000000" w:themeColor="text1"/>
        </w:rPr>
        <w:t>{Köhler, 2007, r05362;Delaleau, 2015, r05123}</w:t>
      </w:r>
      <w:r w:rsidR="007E180D" w:rsidRPr="00FE58D2">
        <w:rPr>
          <w:color w:val="000000" w:themeColor="text1"/>
        </w:rPr>
        <w:t>,</w:t>
      </w:r>
      <w:r w:rsidR="006F7E2C" w:rsidRPr="00FE58D2">
        <w:rPr>
          <w:color w:val="000000" w:themeColor="text1"/>
        </w:rPr>
        <w:t xml:space="preserve"> </w:t>
      </w:r>
      <w:r w:rsidR="007766E0" w:rsidRPr="00FE58D2">
        <w:rPr>
          <w:color w:val="000000" w:themeColor="text1"/>
        </w:rPr>
        <w:t>cell cycle progression</w:t>
      </w:r>
      <w:r w:rsidR="00186F9C" w:rsidRPr="00FE58D2">
        <w:rPr>
          <w:color w:val="000000" w:themeColor="text1"/>
        </w:rPr>
        <w:t>{</w:t>
      </w:r>
      <w:proofErr w:type="spellStart"/>
      <w:r w:rsidR="00186F9C" w:rsidRPr="00FE58D2">
        <w:rPr>
          <w:color w:val="000000" w:themeColor="text1"/>
        </w:rPr>
        <w:t>Arnaoutov</w:t>
      </w:r>
      <w:proofErr w:type="spellEnd"/>
      <w:r w:rsidR="00186F9C" w:rsidRPr="00FE58D2">
        <w:rPr>
          <w:color w:val="000000" w:themeColor="text1"/>
        </w:rPr>
        <w:t>, 2003, r05389}</w:t>
      </w:r>
      <w:r w:rsidR="006F7E2C" w:rsidRPr="00FE58D2">
        <w:rPr>
          <w:color w:val="000000" w:themeColor="text1"/>
        </w:rPr>
        <w:t xml:space="preserve">, </w:t>
      </w:r>
      <w:r w:rsidR="00460A92" w:rsidRPr="00FE58D2">
        <w:rPr>
          <w:color w:val="000000" w:themeColor="text1"/>
        </w:rPr>
        <w:t>RNA processing</w:t>
      </w:r>
      <w:r w:rsidR="00186F9C" w:rsidRPr="00FE58D2">
        <w:rPr>
          <w:color w:val="000000" w:themeColor="text1"/>
        </w:rPr>
        <w:t>{Ren, 1995, r05367}</w:t>
      </w:r>
      <w:r w:rsidR="00C328C9" w:rsidRPr="00FE58D2">
        <w:rPr>
          <w:color w:val="000000" w:themeColor="text1"/>
        </w:rPr>
        <w:t xml:space="preserve"> and nuclear envelope assembly</w:t>
      </w:r>
      <w:r w:rsidR="00186F9C" w:rsidRPr="00FE58D2">
        <w:rPr>
          <w:color w:val="000000" w:themeColor="text1"/>
        </w:rPr>
        <w:t>{</w:t>
      </w:r>
      <w:proofErr w:type="spellStart"/>
      <w:r w:rsidR="00186F9C" w:rsidRPr="00FE58D2">
        <w:rPr>
          <w:color w:val="000000" w:themeColor="text1"/>
        </w:rPr>
        <w:t>Hetzer</w:t>
      </w:r>
      <w:proofErr w:type="spellEnd"/>
      <w:r w:rsidR="00186F9C" w:rsidRPr="00FE58D2">
        <w:rPr>
          <w:color w:val="000000" w:themeColor="text1"/>
        </w:rPr>
        <w:t>, 2000, r05424}</w:t>
      </w:r>
      <w:r w:rsidR="00460A92" w:rsidRPr="00FE58D2">
        <w:rPr>
          <w:color w:val="000000" w:themeColor="text1"/>
        </w:rPr>
        <w:t>.</w:t>
      </w:r>
      <w:r w:rsidR="007920BA" w:rsidRPr="00FE58D2">
        <w:rPr>
          <w:color w:val="000000" w:themeColor="text1"/>
        </w:rPr>
        <w:t xml:space="preserve"> </w:t>
      </w:r>
      <w:r w:rsidR="00D97E72" w:rsidRPr="00FE58D2">
        <w:rPr>
          <w:color w:val="000000" w:themeColor="text1"/>
          <w:lang w:val="en-GB"/>
        </w:rPr>
        <w:t>Gsp1/</w:t>
      </w:r>
      <w:r w:rsidR="00460A92" w:rsidRPr="00FE58D2">
        <w:rPr>
          <w:color w:val="000000" w:themeColor="text1"/>
          <w:lang w:val="en-GB"/>
        </w:rPr>
        <w:t>Ran form</w:t>
      </w:r>
      <w:r w:rsidR="00D97E72" w:rsidRPr="00FE58D2">
        <w:rPr>
          <w:color w:val="000000" w:themeColor="text1"/>
          <w:lang w:val="en-GB"/>
        </w:rPr>
        <w:t>s</w:t>
      </w:r>
      <w:r w:rsidR="00B603C4" w:rsidRPr="00FE58D2">
        <w:rPr>
          <w:color w:val="000000" w:themeColor="text1"/>
          <w:lang w:val="en-GB"/>
        </w:rPr>
        <w:t xml:space="preserve"> </w:t>
      </w:r>
      <w:r w:rsidR="00097A36" w:rsidRPr="00FE58D2">
        <w:rPr>
          <w:color w:val="000000" w:themeColor="text1"/>
          <w:lang w:val="en-GB"/>
        </w:rPr>
        <w:t xml:space="preserve">direct </w:t>
      </w:r>
      <w:r w:rsidR="00B603C4" w:rsidRPr="00FE58D2">
        <w:rPr>
          <w:color w:val="000000" w:themeColor="text1"/>
          <w:lang w:val="en-GB"/>
        </w:rPr>
        <w:t>physical interactions with a large number of partners</w:t>
      </w:r>
      <w:r w:rsidR="00D97E72" w:rsidRPr="00FE58D2">
        <w:rPr>
          <w:color w:val="000000" w:themeColor="text1"/>
          <w:lang w:val="en-GB"/>
        </w:rPr>
        <w:t>,</w:t>
      </w:r>
      <w:r w:rsidR="00B603C4" w:rsidRPr="00FE58D2">
        <w:rPr>
          <w:color w:val="000000" w:themeColor="text1"/>
          <w:lang w:val="en-GB"/>
        </w:rPr>
        <w:t xml:space="preserve"> </w:t>
      </w:r>
      <w:r w:rsidR="00D97E72" w:rsidRPr="00FE58D2">
        <w:rPr>
          <w:color w:val="000000" w:themeColor="text1"/>
          <w:lang w:val="en-GB"/>
        </w:rPr>
        <w:t xml:space="preserve">and </w:t>
      </w:r>
      <w:r w:rsidR="00D97E72" w:rsidRPr="00FE58D2">
        <w:rPr>
          <w:color w:val="000000" w:themeColor="text1"/>
        </w:rPr>
        <w:t>high-resolution crystal structures of Gsp1/Ran in complex with 16 different binding partner</w:t>
      </w:r>
      <w:r w:rsidR="002E5FA6" w:rsidRPr="00FE58D2">
        <w:rPr>
          <w:color w:val="000000" w:themeColor="text1"/>
        </w:rPr>
        <w:t>s</w:t>
      </w:r>
      <w:r w:rsidR="00D97E72" w:rsidRPr="00FE58D2">
        <w:rPr>
          <w:color w:val="000000" w:themeColor="text1"/>
        </w:rPr>
        <w:t xml:space="preserve"> are known</w:t>
      </w:r>
      <w:r w:rsidR="00D97E72" w:rsidRPr="00FE58D2">
        <w:rPr>
          <w:color w:val="000000" w:themeColor="text1"/>
          <w:lang w:val="en-GB"/>
        </w:rPr>
        <w:t xml:space="preserve"> (</w:t>
      </w:r>
      <w:r w:rsidR="00B603C4" w:rsidRPr="00FE58D2">
        <w:rPr>
          <w:b/>
          <w:color w:val="000000" w:themeColor="text1"/>
          <w:lang w:val="en-GB"/>
        </w:rPr>
        <w:t>Extended Data Fig. 1</w:t>
      </w:r>
      <w:r w:rsidR="00C9378E" w:rsidRPr="00FE58D2">
        <w:rPr>
          <w:color w:val="000000" w:themeColor="text1"/>
          <w:lang w:val="en-GB"/>
        </w:rPr>
        <w:t xml:space="preserve">, </w:t>
      </w:r>
      <w:r w:rsidR="00C9378E" w:rsidRPr="00FE58D2">
        <w:rPr>
          <w:b/>
          <w:color w:val="000000" w:themeColor="text1"/>
          <w:lang w:val="en-GB"/>
        </w:rPr>
        <w:t>Supplementary</w:t>
      </w:r>
      <w:r w:rsidR="006D2E9A" w:rsidRPr="00FE58D2">
        <w:rPr>
          <w:b/>
          <w:color w:val="000000" w:themeColor="text1"/>
          <w:lang w:val="en-GB"/>
        </w:rPr>
        <w:t xml:space="preserve"> File 1</w:t>
      </w:r>
      <w:r w:rsidR="00C9378E" w:rsidRPr="00FE58D2">
        <w:rPr>
          <w:b/>
          <w:color w:val="000000" w:themeColor="text1"/>
          <w:lang w:val="en-GB"/>
        </w:rPr>
        <w:t xml:space="preserve"> Table 1</w:t>
      </w:r>
      <w:r w:rsidR="00B603C4" w:rsidRPr="00FE58D2">
        <w:rPr>
          <w:color w:val="000000" w:themeColor="text1"/>
          <w:lang w:val="en-GB"/>
        </w:rPr>
        <w:t>)</w:t>
      </w:r>
      <w:r w:rsidR="00D97E72" w:rsidRPr="00FE58D2">
        <w:rPr>
          <w:color w:val="000000" w:themeColor="text1"/>
          <w:lang w:val="en-GB"/>
        </w:rPr>
        <w:t xml:space="preserve">. </w:t>
      </w:r>
      <w:r w:rsidR="00D97E72" w:rsidRPr="00FE58D2">
        <w:rPr>
          <w:color w:val="000000" w:themeColor="text1"/>
        </w:rPr>
        <w:t>We reasoned that by placing defined point mutations in Gsp1 interfaces with these partners</w:t>
      </w:r>
      <w:r w:rsidR="00D572C2" w:rsidRPr="00FE58D2">
        <w:rPr>
          <w:color w:val="000000" w:themeColor="text1"/>
        </w:rPr>
        <w:t>,</w:t>
      </w:r>
      <w:r w:rsidR="00D97E72" w:rsidRPr="00FE58D2">
        <w:rPr>
          <w:color w:val="000000" w:themeColor="text1"/>
        </w:rPr>
        <w:t xml:space="preserve"> we could differentially perturb subsets of biological processes regulated by Gsp1. We then determined the</w:t>
      </w:r>
      <w:r w:rsidRPr="00FE58D2">
        <w:rPr>
          <w:color w:val="000000" w:themeColor="text1"/>
        </w:rPr>
        <w:t xml:space="preserve"> functional consequences of the</w:t>
      </w:r>
      <w:r w:rsidR="00D97E72" w:rsidRPr="00FE58D2">
        <w:rPr>
          <w:color w:val="000000" w:themeColor="text1"/>
        </w:rPr>
        <w:t>se</w:t>
      </w:r>
      <w:r w:rsidRPr="00FE58D2">
        <w:rPr>
          <w:color w:val="000000" w:themeColor="text1"/>
        </w:rPr>
        <w:t xml:space="preserve"> Gsp1 mutations on diverse biological processes</w:t>
      </w:r>
      <w:r w:rsidR="00D97E72" w:rsidRPr="00FE58D2">
        <w:rPr>
          <w:color w:val="000000" w:themeColor="text1"/>
        </w:rPr>
        <w:t xml:space="preserve"> in </w:t>
      </w:r>
      <w:r w:rsidR="00D97E72" w:rsidRPr="00FE58D2">
        <w:rPr>
          <w:i/>
          <w:color w:val="000000" w:themeColor="text1"/>
        </w:rPr>
        <w:t>S. cerevisiae</w:t>
      </w:r>
      <w:r w:rsidR="00D97E72" w:rsidRPr="00FE58D2">
        <w:rPr>
          <w:color w:val="000000" w:themeColor="text1"/>
        </w:rPr>
        <w:t xml:space="preserve"> using </w:t>
      </w:r>
      <w:r w:rsidR="00D572C2" w:rsidRPr="00FE58D2">
        <w:rPr>
          <w:color w:val="000000" w:themeColor="text1"/>
        </w:rPr>
        <w:t xml:space="preserve">quantitative </w:t>
      </w:r>
      <w:r w:rsidR="00D97E72" w:rsidRPr="00FE58D2">
        <w:rPr>
          <w:color w:val="000000" w:themeColor="text1"/>
        </w:rPr>
        <w:t>genetic interaction mapping</w:t>
      </w:r>
      <w:r w:rsidRPr="00FE58D2">
        <w:rPr>
          <w:color w:val="000000" w:themeColor="text1"/>
        </w:rPr>
        <w:t>,</w:t>
      </w:r>
      <w:r w:rsidR="00D97E72" w:rsidRPr="00FE58D2">
        <w:rPr>
          <w:color w:val="000000" w:themeColor="text1"/>
        </w:rPr>
        <w:t xml:space="preserve"> </w:t>
      </w:r>
      <w:r w:rsidRPr="00FE58D2">
        <w:rPr>
          <w:color w:val="000000" w:themeColor="text1"/>
        </w:rPr>
        <w:t xml:space="preserve">measured changes to the </w:t>
      </w:r>
      <w:r w:rsidR="00D97E72" w:rsidRPr="00FE58D2">
        <w:rPr>
          <w:color w:val="000000" w:themeColor="text1"/>
        </w:rPr>
        <w:t>physical interaction network using affinity</w:t>
      </w:r>
      <w:r w:rsidR="00D90CB4" w:rsidRPr="00FE58D2">
        <w:rPr>
          <w:color w:val="000000" w:themeColor="text1"/>
        </w:rPr>
        <w:t xml:space="preserve"> </w:t>
      </w:r>
      <w:r w:rsidR="00D97E72" w:rsidRPr="00FE58D2">
        <w:rPr>
          <w:color w:val="000000" w:themeColor="text1"/>
        </w:rPr>
        <w:t>purification mass spectrometry</w:t>
      </w:r>
      <w:r w:rsidR="00D90CB4" w:rsidRPr="00FE58D2">
        <w:rPr>
          <w:color w:val="000000" w:themeColor="text1"/>
        </w:rPr>
        <w:t xml:space="preserve"> (AP-MS)</w:t>
      </w:r>
      <w:r w:rsidR="00D97E72" w:rsidRPr="00FE58D2">
        <w:rPr>
          <w:color w:val="000000" w:themeColor="text1"/>
        </w:rPr>
        <w:t xml:space="preserve">, and finally quantified molecular changes on the </w:t>
      </w:r>
      <w:r w:rsidRPr="00FE58D2">
        <w:rPr>
          <w:color w:val="000000" w:themeColor="text1"/>
        </w:rPr>
        <w:t xml:space="preserve">Gsp1 switch motif </w:t>
      </w:r>
      <w:r w:rsidR="00D97E72" w:rsidRPr="00FE58D2">
        <w:rPr>
          <w:color w:val="000000" w:themeColor="text1"/>
        </w:rPr>
        <w:t>using biophysical</w:t>
      </w:r>
      <w:r w:rsidRPr="00FE58D2">
        <w:rPr>
          <w:color w:val="000000" w:themeColor="text1"/>
        </w:rPr>
        <w:t xml:space="preserve"> studies </w:t>
      </w:r>
      <w:r w:rsidR="00D97E72" w:rsidRPr="00FE58D2">
        <w:rPr>
          <w:i/>
          <w:color w:val="000000" w:themeColor="text1"/>
        </w:rPr>
        <w:t>in vitro</w:t>
      </w:r>
      <w:r w:rsidR="00D97E72" w:rsidRPr="00FE58D2">
        <w:rPr>
          <w:color w:val="000000" w:themeColor="text1"/>
        </w:rPr>
        <w:t xml:space="preserve"> </w:t>
      </w:r>
      <w:r w:rsidRPr="00FE58D2">
        <w:rPr>
          <w:color w:val="000000" w:themeColor="text1"/>
        </w:rPr>
        <w:t>(</w:t>
      </w:r>
      <w:r w:rsidRPr="00FE58D2">
        <w:rPr>
          <w:b/>
          <w:color w:val="000000" w:themeColor="text1"/>
        </w:rPr>
        <w:t>Fig. 1 a,</w:t>
      </w:r>
      <w:r w:rsidR="009C005C" w:rsidRPr="00FE58D2">
        <w:rPr>
          <w:b/>
          <w:color w:val="000000" w:themeColor="text1"/>
        </w:rPr>
        <w:t xml:space="preserve"> </w:t>
      </w:r>
      <w:r w:rsidRPr="00FE58D2">
        <w:rPr>
          <w:b/>
          <w:color w:val="000000" w:themeColor="text1"/>
        </w:rPr>
        <w:t>b</w:t>
      </w:r>
      <w:r w:rsidRPr="00FE58D2">
        <w:rPr>
          <w:color w:val="000000" w:themeColor="text1"/>
        </w:rPr>
        <w:t>).</w:t>
      </w:r>
      <w:r w:rsidRPr="00FE58D2">
        <w:rPr>
          <w:b/>
          <w:color w:val="000000" w:themeColor="text1"/>
        </w:rPr>
        <w:t xml:space="preserve"> </w:t>
      </w:r>
    </w:p>
    <w:p w14:paraId="0A63C371" w14:textId="4478386D" w:rsidR="00643DF7" w:rsidRPr="00FE58D2" w:rsidRDefault="00643DF7" w:rsidP="00643DF7">
      <w:pPr>
        <w:rPr>
          <w:b/>
          <w:color w:val="000000" w:themeColor="text1"/>
        </w:rPr>
      </w:pPr>
      <w:r w:rsidRPr="00FE58D2">
        <w:rPr>
          <w:b/>
          <w:color w:val="000000" w:themeColor="text1"/>
        </w:rPr>
        <w:t xml:space="preserve">Targeted perturbations to GTPase </w:t>
      </w:r>
      <w:del w:id="48" w:author="Perica, Tina" w:date="2020-08-19T10:45:00Z">
        <w:r w:rsidR="004B6424" w:rsidRPr="00FE58D2" w:rsidDel="00EB6FF5">
          <w:rPr>
            <w:b/>
            <w:color w:val="000000" w:themeColor="text1"/>
          </w:rPr>
          <w:delText xml:space="preserve">interaction </w:delText>
        </w:r>
      </w:del>
      <w:r w:rsidRPr="00FE58D2">
        <w:rPr>
          <w:b/>
          <w:color w:val="000000" w:themeColor="text1"/>
        </w:rPr>
        <w:t>interfaces.</w:t>
      </w:r>
    </w:p>
    <w:p w14:paraId="1D6C54BE" w14:textId="35FA7A3E" w:rsidR="00C30DB4" w:rsidRPr="00FE58D2" w:rsidRDefault="00D97E72" w:rsidP="00766E8C">
      <w:pPr>
        <w:rPr>
          <w:color w:val="000000" w:themeColor="text1"/>
        </w:rPr>
      </w:pPr>
      <w:r w:rsidRPr="00FE58D2">
        <w:rPr>
          <w:color w:val="000000" w:themeColor="text1"/>
        </w:rPr>
        <w:t>To</w:t>
      </w:r>
      <w:r w:rsidR="00213244" w:rsidRPr="00FE58D2">
        <w:rPr>
          <w:color w:val="000000" w:themeColor="text1"/>
        </w:rPr>
        <w:t xml:space="preserve"> </w:t>
      </w:r>
      <w:r w:rsidR="009265AC" w:rsidRPr="00FE58D2">
        <w:rPr>
          <w:color w:val="000000" w:themeColor="text1"/>
        </w:rPr>
        <w:t>target</w:t>
      </w:r>
      <w:r w:rsidR="000E32F3" w:rsidRPr="00FE58D2">
        <w:rPr>
          <w:color w:val="000000" w:themeColor="text1"/>
        </w:rPr>
        <w:t xml:space="preserve"> </w:t>
      </w:r>
      <w:r w:rsidR="00976574" w:rsidRPr="00FE58D2">
        <w:rPr>
          <w:color w:val="000000" w:themeColor="text1"/>
        </w:rPr>
        <w:t xml:space="preserve">each of </w:t>
      </w:r>
      <w:r w:rsidR="00E81E2E" w:rsidRPr="00FE58D2">
        <w:rPr>
          <w:color w:val="000000" w:themeColor="text1"/>
        </w:rPr>
        <w:t xml:space="preserve">the </w:t>
      </w:r>
      <w:r w:rsidR="00213244" w:rsidRPr="00FE58D2">
        <w:rPr>
          <w:color w:val="000000" w:themeColor="text1"/>
        </w:rPr>
        <w:t xml:space="preserve">16 </w:t>
      </w:r>
      <w:r w:rsidRPr="00FE58D2">
        <w:rPr>
          <w:color w:val="000000" w:themeColor="text1"/>
        </w:rPr>
        <w:t xml:space="preserve">known interaction </w:t>
      </w:r>
      <w:r w:rsidR="008C4697" w:rsidRPr="00FE58D2">
        <w:rPr>
          <w:color w:val="000000" w:themeColor="text1"/>
        </w:rPr>
        <w:t xml:space="preserve">interfaces </w:t>
      </w:r>
      <w:r w:rsidRPr="00FE58D2">
        <w:rPr>
          <w:color w:val="000000" w:themeColor="text1"/>
        </w:rPr>
        <w:t xml:space="preserve">of Gsp1, </w:t>
      </w:r>
      <w:r w:rsidR="003840B5" w:rsidRPr="00FE58D2">
        <w:rPr>
          <w:color w:val="000000" w:themeColor="text1"/>
        </w:rPr>
        <w:t xml:space="preserve">we designed 56 </w:t>
      </w:r>
      <w:r w:rsidR="003840B5" w:rsidRPr="00FE58D2">
        <w:rPr>
          <w:i/>
          <w:color w:val="000000" w:themeColor="text1"/>
        </w:rPr>
        <w:t>S. cerevisiae</w:t>
      </w:r>
      <w:r w:rsidR="003840B5" w:rsidRPr="00FE58D2">
        <w:rPr>
          <w:color w:val="000000" w:themeColor="text1"/>
        </w:rPr>
        <w:t xml:space="preserve"> strains with </w:t>
      </w:r>
      <w:proofErr w:type="spellStart"/>
      <w:r w:rsidR="003840B5" w:rsidRPr="00FE58D2">
        <w:rPr>
          <w:color w:val="000000" w:themeColor="text1"/>
        </w:rPr>
        <w:t>genomically</w:t>
      </w:r>
      <w:proofErr w:type="spellEnd"/>
      <w:r w:rsidR="003840B5" w:rsidRPr="00FE58D2">
        <w:rPr>
          <w:color w:val="000000" w:themeColor="text1"/>
        </w:rPr>
        <w:t xml:space="preserve"> integrated point mutations in the </w:t>
      </w:r>
      <w:r w:rsidR="003840B5" w:rsidRPr="00FE58D2">
        <w:rPr>
          <w:i/>
          <w:color w:val="000000" w:themeColor="text1"/>
        </w:rPr>
        <w:t>GSP1</w:t>
      </w:r>
      <w:r w:rsidR="003840B5" w:rsidRPr="00FE58D2">
        <w:rPr>
          <w:color w:val="000000" w:themeColor="text1"/>
        </w:rPr>
        <w:t xml:space="preserve"> gene </w:t>
      </w:r>
      <w:r w:rsidR="000E32F3" w:rsidRPr="00FE58D2">
        <w:rPr>
          <w:color w:val="000000" w:themeColor="text1"/>
        </w:rPr>
        <w:t>(</w:t>
      </w:r>
      <w:r w:rsidR="000E32F3" w:rsidRPr="00FE58D2">
        <w:rPr>
          <w:b/>
          <w:color w:val="000000" w:themeColor="text1"/>
        </w:rPr>
        <w:t>Fig. 1</w:t>
      </w:r>
      <w:r w:rsidR="00942024" w:rsidRPr="00FE58D2">
        <w:rPr>
          <w:b/>
          <w:color w:val="000000" w:themeColor="text1"/>
        </w:rPr>
        <w:t>c</w:t>
      </w:r>
      <w:r w:rsidR="000E32F3" w:rsidRPr="00FE58D2">
        <w:rPr>
          <w:b/>
          <w:color w:val="000000" w:themeColor="text1"/>
        </w:rPr>
        <w:t>, Extended Data Fig. 1, Supplementary</w:t>
      </w:r>
      <w:r w:rsidR="00C219B2" w:rsidRPr="00FE58D2">
        <w:rPr>
          <w:b/>
          <w:color w:val="000000" w:themeColor="text1"/>
        </w:rPr>
        <w:t xml:space="preserve"> File 1</w:t>
      </w:r>
      <w:r w:rsidR="000E32F3" w:rsidRPr="00FE58D2">
        <w:rPr>
          <w:b/>
          <w:color w:val="000000" w:themeColor="text1"/>
        </w:rPr>
        <w:t xml:space="preserve"> Tables </w:t>
      </w:r>
      <w:r w:rsidR="00213244" w:rsidRPr="00FE58D2">
        <w:rPr>
          <w:b/>
          <w:color w:val="000000" w:themeColor="text1"/>
        </w:rPr>
        <w:t>2</w:t>
      </w:r>
      <w:r w:rsidR="00586FBE" w:rsidRPr="00FE58D2">
        <w:rPr>
          <w:b/>
          <w:color w:val="000000" w:themeColor="text1"/>
        </w:rPr>
        <w:t>,</w:t>
      </w:r>
      <w:r w:rsidR="000F6BA5" w:rsidRPr="00FE58D2">
        <w:rPr>
          <w:b/>
          <w:color w:val="000000" w:themeColor="text1"/>
        </w:rPr>
        <w:t xml:space="preserve"> </w:t>
      </w:r>
      <w:r w:rsidR="00586FBE" w:rsidRPr="00FE58D2">
        <w:rPr>
          <w:b/>
          <w:color w:val="000000" w:themeColor="text1"/>
        </w:rPr>
        <w:t>3</w:t>
      </w:r>
      <w:r w:rsidR="000E32F3" w:rsidRPr="00FE58D2">
        <w:rPr>
          <w:color w:val="000000" w:themeColor="text1"/>
        </w:rPr>
        <w:t xml:space="preserve">). To avoid </w:t>
      </w:r>
      <w:r w:rsidR="00CB7CF6" w:rsidRPr="00FE58D2">
        <w:rPr>
          <w:color w:val="000000" w:themeColor="text1"/>
        </w:rPr>
        <w:t xml:space="preserve">simultaneously affecting </w:t>
      </w:r>
      <w:r w:rsidR="000E32F3" w:rsidRPr="00FE58D2">
        <w:rPr>
          <w:color w:val="000000" w:themeColor="text1"/>
        </w:rPr>
        <w:t>all Gsp1 functions</w:t>
      </w:r>
      <w:r w:rsidR="00CB7CF6" w:rsidRPr="00FE58D2">
        <w:rPr>
          <w:color w:val="000000" w:themeColor="text1"/>
        </w:rPr>
        <w:t xml:space="preserve"> </w:t>
      </w:r>
      <w:r w:rsidR="000E32F3" w:rsidRPr="00FE58D2">
        <w:rPr>
          <w:color w:val="000000" w:themeColor="text1"/>
        </w:rPr>
        <w:t xml:space="preserve">and to create </w:t>
      </w:r>
      <w:r w:rsidR="0009422F" w:rsidRPr="00FE58D2">
        <w:rPr>
          <w:color w:val="000000" w:themeColor="text1"/>
        </w:rPr>
        <w:t xml:space="preserve">viable </w:t>
      </w:r>
      <w:r w:rsidR="000E32F3" w:rsidRPr="00FE58D2">
        <w:rPr>
          <w:color w:val="000000" w:themeColor="text1"/>
        </w:rPr>
        <w:t>mutant strains</w:t>
      </w:r>
      <w:r w:rsidR="00B72022" w:rsidRPr="00FE58D2">
        <w:rPr>
          <w:color w:val="000000" w:themeColor="text1"/>
        </w:rPr>
        <w:t xml:space="preserve"> (as Gsp1 is essential)</w:t>
      </w:r>
      <w:r w:rsidR="000E32F3" w:rsidRPr="00FE58D2">
        <w:rPr>
          <w:color w:val="000000" w:themeColor="text1"/>
        </w:rPr>
        <w:t xml:space="preserve">, we </w:t>
      </w:r>
      <w:r w:rsidR="0090187D" w:rsidRPr="00FE58D2">
        <w:rPr>
          <w:color w:val="000000" w:themeColor="text1"/>
        </w:rPr>
        <w:t>ex</w:t>
      </w:r>
      <w:r w:rsidR="00C51213" w:rsidRPr="00FE58D2">
        <w:rPr>
          <w:color w:val="000000" w:themeColor="text1"/>
        </w:rPr>
        <w:t>cluded</w:t>
      </w:r>
      <w:r w:rsidR="0090187D" w:rsidRPr="00FE58D2">
        <w:rPr>
          <w:color w:val="000000" w:themeColor="text1"/>
        </w:rPr>
        <w:t xml:space="preserve"> </w:t>
      </w:r>
      <w:r w:rsidR="009265AC" w:rsidRPr="00FE58D2">
        <w:rPr>
          <w:color w:val="000000" w:themeColor="text1"/>
        </w:rPr>
        <w:t>mutations in</w:t>
      </w:r>
      <w:r w:rsidR="000E32F3" w:rsidRPr="00FE58D2">
        <w:rPr>
          <w:color w:val="000000" w:themeColor="text1"/>
        </w:rPr>
        <w:t xml:space="preserve"> the Gsp1 nucleotide binding site </w:t>
      </w:r>
      <w:r w:rsidR="000E32F3" w:rsidRPr="00FE58D2">
        <w:rPr>
          <w:color w:val="000000" w:themeColor="text1"/>
        </w:rPr>
        <w:lastRenderedPageBreak/>
        <w:t xml:space="preserve">and the switch I and II </w:t>
      </w:r>
      <w:proofErr w:type="gramStart"/>
      <w:r w:rsidR="000E32F3" w:rsidRPr="00FE58D2">
        <w:rPr>
          <w:color w:val="000000" w:themeColor="text1"/>
        </w:rPr>
        <w:t>regions</w:t>
      </w:r>
      <w:r w:rsidR="00186F9C" w:rsidRPr="00FE58D2">
        <w:rPr>
          <w:color w:val="000000" w:themeColor="text1"/>
        </w:rPr>
        <w:t>{</w:t>
      </w:r>
      <w:proofErr w:type="gramEnd"/>
      <w:r w:rsidR="00186F9C" w:rsidRPr="00FE58D2">
        <w:rPr>
          <w:color w:val="000000" w:themeColor="text1"/>
        </w:rPr>
        <w:t>Rojas, 2012, r03534}</w:t>
      </w:r>
      <w:r w:rsidR="00411503" w:rsidRPr="00FE58D2">
        <w:rPr>
          <w:color w:val="000000" w:themeColor="text1"/>
        </w:rPr>
        <w:t>.</w:t>
      </w:r>
      <w:r w:rsidR="009265AC" w:rsidRPr="00FE58D2">
        <w:rPr>
          <w:color w:val="000000" w:themeColor="text1"/>
        </w:rPr>
        <w:t xml:space="preserve"> </w:t>
      </w:r>
      <w:r w:rsidR="00B86073" w:rsidRPr="00FE58D2">
        <w:rPr>
          <w:color w:val="000000" w:themeColor="text1"/>
        </w:rPr>
        <w:t>We</w:t>
      </w:r>
      <w:r w:rsidR="0087241D" w:rsidRPr="00FE58D2">
        <w:rPr>
          <w:color w:val="000000" w:themeColor="text1"/>
        </w:rPr>
        <w:t xml:space="preserve"> confirmed by Western blot that the mutant Gsp1 protein levels were close to the endogenous wild-type levels (</w:t>
      </w:r>
      <w:r w:rsidR="0087241D" w:rsidRPr="00FE58D2">
        <w:rPr>
          <w:b/>
          <w:color w:val="000000" w:themeColor="text1"/>
        </w:rPr>
        <w:t>Extended Data Fig. 2</w:t>
      </w:r>
      <w:r w:rsidR="0087241D" w:rsidRPr="00FE58D2">
        <w:rPr>
          <w:color w:val="000000" w:themeColor="text1"/>
        </w:rPr>
        <w:t>).</w:t>
      </w:r>
    </w:p>
    <w:p w14:paraId="08C429A4" w14:textId="77A6A9A0" w:rsidR="00EA3EF8" w:rsidRPr="00FE58D2" w:rsidRDefault="007B6735" w:rsidP="00766E8C">
      <w:pPr>
        <w:rPr>
          <w:color w:val="000000" w:themeColor="text1"/>
        </w:rPr>
      </w:pPr>
      <w:r w:rsidRPr="00FE58D2">
        <w:rPr>
          <w:b/>
          <w:color w:val="000000" w:themeColor="text1"/>
        </w:rPr>
        <w:t>Genetic interactions</w:t>
      </w:r>
      <w:r w:rsidR="00F94FA4" w:rsidRPr="00FE58D2">
        <w:rPr>
          <w:b/>
          <w:color w:val="000000" w:themeColor="text1"/>
        </w:rPr>
        <w:t xml:space="preserve"> of Gsp1 mutants.</w:t>
      </w:r>
    </w:p>
    <w:p w14:paraId="67FCFC85" w14:textId="65A0A9C1" w:rsidR="002949D6" w:rsidRPr="00FE58D2" w:rsidRDefault="007E4661" w:rsidP="002A6968">
      <w:pPr>
        <w:rPr>
          <w:color w:val="000000" w:themeColor="text1"/>
        </w:rPr>
      </w:pPr>
      <w:r w:rsidRPr="00FE58D2">
        <w:rPr>
          <w:color w:val="000000" w:themeColor="text1"/>
        </w:rPr>
        <w:t>To determine the functional consequ</w:t>
      </w:r>
      <w:r w:rsidR="008742EC" w:rsidRPr="00FE58D2">
        <w:rPr>
          <w:color w:val="000000" w:themeColor="text1"/>
        </w:rPr>
        <w:t>e</w:t>
      </w:r>
      <w:r w:rsidRPr="00FE58D2">
        <w:rPr>
          <w:color w:val="000000" w:themeColor="text1"/>
        </w:rPr>
        <w:t>nces of the Gsp1 interface mutations, w</w:t>
      </w:r>
      <w:r w:rsidR="00EE5214" w:rsidRPr="00FE58D2">
        <w:rPr>
          <w:color w:val="000000" w:themeColor="text1"/>
        </w:rPr>
        <w:t>e</w:t>
      </w:r>
      <w:r w:rsidR="000C2DA1" w:rsidRPr="00FE58D2">
        <w:rPr>
          <w:color w:val="000000" w:themeColor="text1"/>
        </w:rPr>
        <w:t xml:space="preserve"> performed a genetic interaction</w:t>
      </w:r>
      <w:r w:rsidR="00231986" w:rsidRPr="00FE58D2">
        <w:rPr>
          <w:color w:val="000000" w:themeColor="text1"/>
        </w:rPr>
        <w:t xml:space="preserve"> (GI)</w:t>
      </w:r>
      <w:r w:rsidR="000C2DA1" w:rsidRPr="00FE58D2">
        <w:rPr>
          <w:color w:val="000000" w:themeColor="text1"/>
        </w:rPr>
        <w:t xml:space="preserve"> screen </w:t>
      </w:r>
      <w:r w:rsidR="00DE40DF" w:rsidRPr="00FE58D2">
        <w:rPr>
          <w:color w:val="000000" w:themeColor="text1"/>
        </w:rPr>
        <w:t xml:space="preserve">in </w:t>
      </w:r>
      <w:r w:rsidR="00DE40DF" w:rsidRPr="00FE58D2">
        <w:rPr>
          <w:i/>
          <w:color w:val="000000" w:themeColor="text1"/>
        </w:rPr>
        <w:t>S. cerevisiae</w:t>
      </w:r>
      <w:r w:rsidR="00DE40DF" w:rsidRPr="00FE58D2">
        <w:rPr>
          <w:color w:val="000000" w:themeColor="text1"/>
        </w:rPr>
        <w:t xml:space="preserve"> </w:t>
      </w:r>
      <w:r w:rsidR="000C2DA1" w:rsidRPr="00FE58D2">
        <w:rPr>
          <w:color w:val="000000" w:themeColor="text1"/>
        </w:rPr>
        <w:t xml:space="preserve">using the </w:t>
      </w:r>
      <w:r w:rsidR="00DC2636" w:rsidRPr="00FE58D2">
        <w:rPr>
          <w:color w:val="000000" w:themeColor="text1"/>
        </w:rPr>
        <w:t>epistatic mi</w:t>
      </w:r>
      <w:r w:rsidR="0085595A" w:rsidRPr="00FE58D2">
        <w:rPr>
          <w:color w:val="000000" w:themeColor="text1"/>
        </w:rPr>
        <w:t>n</w:t>
      </w:r>
      <w:r w:rsidR="00DC2636" w:rsidRPr="00FE58D2">
        <w:rPr>
          <w:color w:val="000000" w:themeColor="text1"/>
        </w:rPr>
        <w:t>i-array profile (</w:t>
      </w:r>
      <w:r w:rsidR="000C2DA1" w:rsidRPr="00FE58D2">
        <w:rPr>
          <w:color w:val="000000" w:themeColor="text1"/>
        </w:rPr>
        <w:t>E-MAP</w:t>
      </w:r>
      <w:r w:rsidR="00DC2636" w:rsidRPr="00FE58D2">
        <w:rPr>
          <w:color w:val="000000" w:themeColor="text1"/>
        </w:rPr>
        <w:t>)</w:t>
      </w:r>
      <w:r w:rsidR="000C2DA1" w:rsidRPr="00FE58D2">
        <w:rPr>
          <w:color w:val="000000" w:themeColor="text1"/>
        </w:rPr>
        <w:t xml:space="preserve"> </w:t>
      </w:r>
      <w:proofErr w:type="gramStart"/>
      <w:r w:rsidR="000C2DA1" w:rsidRPr="00FE58D2">
        <w:rPr>
          <w:color w:val="000000" w:themeColor="text1"/>
        </w:rPr>
        <w:t>approach</w:t>
      </w:r>
      <w:r w:rsidR="00186F9C" w:rsidRPr="00FE58D2">
        <w:rPr>
          <w:color w:val="000000" w:themeColor="text1"/>
        </w:rPr>
        <w:t>{</w:t>
      </w:r>
      <w:proofErr w:type="spellStart"/>
      <w:proofErr w:type="gramEnd"/>
      <w:r w:rsidR="00186F9C" w:rsidRPr="00FE58D2">
        <w:rPr>
          <w:color w:val="000000" w:themeColor="text1"/>
        </w:rPr>
        <w:t>Braberg</w:t>
      </w:r>
      <w:proofErr w:type="spellEnd"/>
      <w:r w:rsidR="00186F9C" w:rsidRPr="00FE58D2">
        <w:rPr>
          <w:color w:val="000000" w:themeColor="text1"/>
        </w:rPr>
        <w:t>, 2013, r03664;Schuldiner, 2005, r01675}</w:t>
      </w:r>
      <w:r w:rsidR="008742EC" w:rsidRPr="00FE58D2">
        <w:rPr>
          <w:color w:val="000000" w:themeColor="text1"/>
        </w:rPr>
        <w:t>. We</w:t>
      </w:r>
      <w:r w:rsidR="00A954C4" w:rsidRPr="00FE58D2">
        <w:rPr>
          <w:color w:val="000000" w:themeColor="text1"/>
        </w:rPr>
        <w:t xml:space="preserve"> </w:t>
      </w:r>
      <w:r w:rsidR="008742EC" w:rsidRPr="00FE58D2">
        <w:rPr>
          <w:color w:val="000000" w:themeColor="text1"/>
        </w:rPr>
        <w:t xml:space="preserve">measured </w:t>
      </w:r>
      <w:r w:rsidR="0003763A" w:rsidRPr="00FE58D2">
        <w:rPr>
          <w:color w:val="000000" w:themeColor="text1"/>
        </w:rPr>
        <w:t>growth</w:t>
      </w:r>
      <w:r w:rsidR="008C0075" w:rsidRPr="00FE58D2">
        <w:rPr>
          <w:color w:val="000000" w:themeColor="text1"/>
        </w:rPr>
        <w:t xml:space="preserve"> of each </w:t>
      </w:r>
      <w:r w:rsidR="0094683B" w:rsidRPr="00FE58D2">
        <w:rPr>
          <w:i/>
          <w:color w:val="000000" w:themeColor="text1"/>
        </w:rPr>
        <w:t>GSP1</w:t>
      </w:r>
      <w:r w:rsidR="0094683B" w:rsidRPr="00FE58D2">
        <w:rPr>
          <w:color w:val="000000" w:themeColor="text1"/>
        </w:rPr>
        <w:t xml:space="preserve"> point </w:t>
      </w:r>
      <w:r w:rsidR="004D7467" w:rsidRPr="00FE58D2">
        <w:rPr>
          <w:color w:val="000000" w:themeColor="text1"/>
        </w:rPr>
        <w:t>mutant</w:t>
      </w:r>
      <w:r w:rsidR="0094683B" w:rsidRPr="00FE58D2">
        <w:rPr>
          <w:color w:val="000000" w:themeColor="text1"/>
        </w:rPr>
        <w:t xml:space="preserve"> in the context of a</w:t>
      </w:r>
      <w:r w:rsidR="00F97724" w:rsidRPr="00FE58D2">
        <w:rPr>
          <w:color w:val="000000" w:themeColor="text1"/>
        </w:rPr>
        <w:t xml:space="preserve">n array of </w:t>
      </w:r>
      <w:r w:rsidR="0094683B" w:rsidRPr="00FE58D2">
        <w:rPr>
          <w:color w:val="000000" w:themeColor="text1"/>
        </w:rPr>
        <w:t>single gene knockout</w:t>
      </w:r>
      <w:r w:rsidR="00F97724" w:rsidRPr="00FE58D2">
        <w:rPr>
          <w:color w:val="000000" w:themeColor="text1"/>
        </w:rPr>
        <w:t xml:space="preserve">s, </w:t>
      </w:r>
      <w:r w:rsidR="00F826FE" w:rsidRPr="00FE58D2">
        <w:rPr>
          <w:color w:val="000000" w:themeColor="text1"/>
        </w:rPr>
        <w:t>resulting in</w:t>
      </w:r>
      <w:r w:rsidR="00C1136B" w:rsidRPr="00FE58D2">
        <w:rPr>
          <w:color w:val="000000" w:themeColor="text1"/>
        </w:rPr>
        <w:t xml:space="preserve"> </w:t>
      </w:r>
      <w:r w:rsidR="00A954C4" w:rsidRPr="00FE58D2">
        <w:rPr>
          <w:color w:val="000000" w:themeColor="text1"/>
        </w:rPr>
        <w:t xml:space="preserve">a </w:t>
      </w:r>
      <w:r w:rsidR="004D7467" w:rsidRPr="00FE58D2">
        <w:rPr>
          <w:color w:val="000000" w:themeColor="text1"/>
        </w:rPr>
        <w:t>quantitative</w:t>
      </w:r>
      <w:r w:rsidR="0094683B" w:rsidRPr="00FE58D2">
        <w:rPr>
          <w:color w:val="000000" w:themeColor="text1"/>
        </w:rPr>
        <w:t xml:space="preserve"> </w:t>
      </w:r>
      <w:r w:rsidR="000468C5" w:rsidRPr="00FE58D2">
        <w:rPr>
          <w:color w:val="000000" w:themeColor="text1"/>
        </w:rPr>
        <w:t xml:space="preserve">functional </w:t>
      </w:r>
      <w:r w:rsidR="004D7467" w:rsidRPr="00FE58D2">
        <w:rPr>
          <w:color w:val="000000" w:themeColor="text1"/>
        </w:rPr>
        <w:t>profile</w:t>
      </w:r>
      <w:r w:rsidR="003B4CD9" w:rsidRPr="00FE58D2">
        <w:rPr>
          <w:color w:val="000000" w:themeColor="text1"/>
        </w:rPr>
        <w:t xml:space="preserve"> of </w:t>
      </w:r>
      <w:r w:rsidR="00CF12DF" w:rsidRPr="00FE58D2">
        <w:rPr>
          <w:color w:val="000000" w:themeColor="text1"/>
        </w:rPr>
        <w:t xml:space="preserve">up to 1444 </w:t>
      </w:r>
      <w:r w:rsidR="003B4CD9" w:rsidRPr="00FE58D2">
        <w:rPr>
          <w:color w:val="000000" w:themeColor="text1"/>
        </w:rPr>
        <w:t>GI</w:t>
      </w:r>
      <w:r w:rsidR="00CF12DF" w:rsidRPr="00FE58D2">
        <w:rPr>
          <w:color w:val="000000" w:themeColor="text1"/>
        </w:rPr>
        <w:t xml:space="preserve"> values</w:t>
      </w:r>
      <w:r w:rsidR="003B4CD9" w:rsidRPr="00FE58D2">
        <w:rPr>
          <w:color w:val="000000" w:themeColor="text1"/>
        </w:rPr>
        <w:t xml:space="preserve"> </w:t>
      </w:r>
      <w:r w:rsidR="00A954C4" w:rsidRPr="00FE58D2">
        <w:rPr>
          <w:color w:val="000000" w:themeColor="text1"/>
        </w:rPr>
        <w:t xml:space="preserve">for each </w:t>
      </w:r>
      <w:r w:rsidR="00F97724" w:rsidRPr="00FE58D2">
        <w:rPr>
          <w:i/>
          <w:color w:val="000000" w:themeColor="text1"/>
        </w:rPr>
        <w:t>GSP1</w:t>
      </w:r>
      <w:r w:rsidR="00F97724" w:rsidRPr="00FE58D2">
        <w:rPr>
          <w:color w:val="000000" w:themeColor="text1"/>
        </w:rPr>
        <w:t xml:space="preserve"> </w:t>
      </w:r>
      <w:r w:rsidR="00766440" w:rsidRPr="00FE58D2">
        <w:rPr>
          <w:color w:val="000000" w:themeColor="text1"/>
        </w:rPr>
        <w:t xml:space="preserve">point </w:t>
      </w:r>
      <w:r w:rsidR="00F97724" w:rsidRPr="00FE58D2">
        <w:rPr>
          <w:color w:val="000000" w:themeColor="text1"/>
        </w:rPr>
        <w:t>mutant</w:t>
      </w:r>
      <w:r w:rsidR="00A954C4" w:rsidRPr="00FE58D2">
        <w:rPr>
          <w:color w:val="000000" w:themeColor="text1"/>
        </w:rPr>
        <w:t xml:space="preserve">. </w:t>
      </w:r>
      <w:r w:rsidR="00D572C2" w:rsidRPr="00FE58D2">
        <w:rPr>
          <w:color w:val="000000" w:themeColor="text1"/>
        </w:rPr>
        <w:t>Similarity of g</w:t>
      </w:r>
      <w:r w:rsidR="00F0693B" w:rsidRPr="00FE58D2">
        <w:rPr>
          <w:color w:val="000000" w:themeColor="text1"/>
        </w:rPr>
        <w:t>enetic interaction</w:t>
      </w:r>
      <w:r w:rsidR="00D572C2" w:rsidRPr="00FE58D2">
        <w:rPr>
          <w:color w:val="000000" w:themeColor="text1"/>
        </w:rPr>
        <w:t xml:space="preserve"> profiles often</w:t>
      </w:r>
      <w:r w:rsidR="00F0693B" w:rsidRPr="00FE58D2">
        <w:rPr>
          <w:color w:val="000000" w:themeColor="text1"/>
        </w:rPr>
        <w:t xml:space="preserve"> indicate</w:t>
      </w:r>
      <w:r w:rsidR="00BA59EF" w:rsidRPr="00FE58D2">
        <w:rPr>
          <w:color w:val="000000" w:themeColor="text1"/>
        </w:rPr>
        <w:t>s</w:t>
      </w:r>
      <w:r w:rsidR="00F0693B" w:rsidRPr="00FE58D2">
        <w:rPr>
          <w:color w:val="000000" w:themeColor="text1"/>
        </w:rPr>
        <w:t xml:space="preserve"> shared functions. </w:t>
      </w:r>
      <w:r w:rsidR="00705247" w:rsidRPr="00FE58D2">
        <w:rPr>
          <w:color w:val="000000" w:themeColor="text1"/>
        </w:rPr>
        <w:t>The</w:t>
      </w:r>
      <w:r w:rsidR="00785580" w:rsidRPr="00FE58D2">
        <w:rPr>
          <w:color w:val="000000" w:themeColor="text1"/>
        </w:rPr>
        <w:t xml:space="preserve"> </w:t>
      </w:r>
      <w:r w:rsidR="00A954C4" w:rsidRPr="00FE58D2">
        <w:rPr>
          <w:color w:val="000000" w:themeColor="text1"/>
        </w:rPr>
        <w:t xml:space="preserve">56 </w:t>
      </w:r>
      <w:r w:rsidR="00DE40DF" w:rsidRPr="00FE58D2">
        <w:rPr>
          <w:i/>
          <w:color w:val="000000" w:themeColor="text1"/>
        </w:rPr>
        <w:t>GSP1</w:t>
      </w:r>
      <w:r w:rsidR="00DE40DF" w:rsidRPr="00FE58D2">
        <w:rPr>
          <w:color w:val="000000" w:themeColor="text1"/>
        </w:rPr>
        <w:t xml:space="preserve"> </w:t>
      </w:r>
      <w:r w:rsidR="0077082C" w:rsidRPr="00FE58D2">
        <w:rPr>
          <w:color w:val="000000" w:themeColor="text1"/>
        </w:rPr>
        <w:t xml:space="preserve">point </w:t>
      </w:r>
      <w:r w:rsidR="00A954C4" w:rsidRPr="00FE58D2">
        <w:rPr>
          <w:color w:val="000000" w:themeColor="text1"/>
        </w:rPr>
        <w:t>mutants</w:t>
      </w:r>
      <w:r w:rsidR="00785580" w:rsidRPr="00FE58D2">
        <w:rPr>
          <w:color w:val="000000" w:themeColor="text1"/>
        </w:rPr>
        <w:t xml:space="preserve"> fell into two </w:t>
      </w:r>
      <w:r w:rsidR="00BB12D7" w:rsidRPr="00FE58D2">
        <w:rPr>
          <w:color w:val="000000" w:themeColor="text1"/>
        </w:rPr>
        <w:t>clusters</w:t>
      </w:r>
      <w:r w:rsidR="00CF12DF" w:rsidRPr="00FE58D2">
        <w:rPr>
          <w:color w:val="000000" w:themeColor="text1"/>
        </w:rPr>
        <w:t>,</w:t>
      </w:r>
      <w:r w:rsidR="00C96BE3" w:rsidRPr="00FE58D2">
        <w:rPr>
          <w:color w:val="000000" w:themeColor="text1"/>
        </w:rPr>
        <w:t xml:space="preserve"> </w:t>
      </w:r>
      <w:r w:rsidR="00500430" w:rsidRPr="00FE58D2">
        <w:rPr>
          <w:color w:val="000000" w:themeColor="text1"/>
        </w:rPr>
        <w:t>23</w:t>
      </w:r>
      <w:r w:rsidR="003A02A1" w:rsidRPr="00FE58D2">
        <w:rPr>
          <w:color w:val="000000" w:themeColor="text1"/>
        </w:rPr>
        <w:t xml:space="preserve"> </w:t>
      </w:r>
      <w:r w:rsidR="00785580" w:rsidRPr="00FE58D2">
        <w:rPr>
          <w:color w:val="000000" w:themeColor="text1"/>
        </w:rPr>
        <w:t xml:space="preserve">‘strong’ </w:t>
      </w:r>
      <w:r w:rsidR="003A02A1" w:rsidRPr="00FE58D2">
        <w:rPr>
          <w:color w:val="000000" w:themeColor="text1"/>
        </w:rPr>
        <w:t xml:space="preserve">mutants </w:t>
      </w:r>
      <w:r w:rsidR="00FB5881" w:rsidRPr="00FE58D2">
        <w:rPr>
          <w:color w:val="000000" w:themeColor="text1"/>
        </w:rPr>
        <w:t>with</w:t>
      </w:r>
      <w:r w:rsidR="00500430" w:rsidRPr="00FE58D2">
        <w:rPr>
          <w:color w:val="000000" w:themeColor="text1"/>
        </w:rPr>
        <w:t xml:space="preserve"> rich </w:t>
      </w:r>
      <w:r w:rsidR="00FE6356" w:rsidRPr="00FE58D2">
        <w:rPr>
          <w:color w:val="000000" w:themeColor="text1"/>
        </w:rPr>
        <w:t>GI</w:t>
      </w:r>
      <w:r w:rsidR="00500430" w:rsidRPr="00FE58D2">
        <w:rPr>
          <w:color w:val="000000" w:themeColor="text1"/>
        </w:rPr>
        <w:t xml:space="preserve"> profiles</w:t>
      </w:r>
      <w:r w:rsidR="003C2948" w:rsidRPr="00FE58D2">
        <w:rPr>
          <w:color w:val="000000" w:themeColor="text1"/>
        </w:rPr>
        <w:t xml:space="preserve"> containing </w:t>
      </w:r>
      <w:r w:rsidR="00A954C4" w:rsidRPr="00FE58D2">
        <w:rPr>
          <w:color w:val="000000" w:themeColor="text1"/>
        </w:rPr>
        <w:t>9</w:t>
      </w:r>
      <w:r w:rsidR="003C2948" w:rsidRPr="00FE58D2">
        <w:rPr>
          <w:color w:val="000000" w:themeColor="text1"/>
        </w:rPr>
        <w:t>-</w:t>
      </w:r>
      <w:r w:rsidR="00922E8D" w:rsidRPr="00FE58D2">
        <w:rPr>
          <w:color w:val="000000" w:themeColor="text1"/>
        </w:rPr>
        <w:t>373</w:t>
      </w:r>
      <w:r w:rsidR="003C2948" w:rsidRPr="00FE58D2">
        <w:rPr>
          <w:color w:val="000000" w:themeColor="text1"/>
        </w:rPr>
        <w:t xml:space="preserve"> significant interactions (</w:t>
      </w:r>
      <w:r w:rsidR="00AE7C64" w:rsidRPr="00FE58D2">
        <w:rPr>
          <w:b/>
          <w:color w:val="000000" w:themeColor="text1"/>
        </w:rPr>
        <w:t>Fig. 1d</w:t>
      </w:r>
      <w:r w:rsidR="00AE7C64" w:rsidRPr="00FE58D2">
        <w:rPr>
          <w:color w:val="000000" w:themeColor="text1"/>
        </w:rPr>
        <w:t>)</w:t>
      </w:r>
      <w:r w:rsidR="003C2948" w:rsidRPr="00FE58D2">
        <w:rPr>
          <w:color w:val="000000" w:themeColor="text1"/>
        </w:rPr>
        <w:t xml:space="preserve">, </w:t>
      </w:r>
      <w:r w:rsidR="00FB5881" w:rsidRPr="00FE58D2">
        <w:rPr>
          <w:color w:val="000000" w:themeColor="text1"/>
        </w:rPr>
        <w:t>and</w:t>
      </w:r>
      <w:r w:rsidR="003C2948" w:rsidRPr="00FE58D2">
        <w:rPr>
          <w:color w:val="000000" w:themeColor="text1"/>
        </w:rPr>
        <w:t xml:space="preserve"> 33 </w:t>
      </w:r>
      <w:r w:rsidR="00705247" w:rsidRPr="00FE58D2">
        <w:rPr>
          <w:color w:val="000000" w:themeColor="text1"/>
        </w:rPr>
        <w:t>‘</w:t>
      </w:r>
      <w:r w:rsidR="00A954C4" w:rsidRPr="00FE58D2">
        <w:rPr>
          <w:color w:val="000000" w:themeColor="text1"/>
        </w:rPr>
        <w:t>weak</w:t>
      </w:r>
      <w:r w:rsidR="00705247" w:rsidRPr="00FE58D2">
        <w:rPr>
          <w:color w:val="000000" w:themeColor="text1"/>
        </w:rPr>
        <w:t>’</w:t>
      </w:r>
      <w:r w:rsidR="00A954C4" w:rsidRPr="00FE58D2">
        <w:rPr>
          <w:color w:val="000000" w:themeColor="text1"/>
        </w:rPr>
        <w:t xml:space="preserve"> </w:t>
      </w:r>
      <w:r w:rsidR="003C2948" w:rsidRPr="00FE58D2">
        <w:rPr>
          <w:color w:val="000000" w:themeColor="text1"/>
        </w:rPr>
        <w:t xml:space="preserve">mutants </w:t>
      </w:r>
      <w:r w:rsidR="00FB5881" w:rsidRPr="00FE58D2">
        <w:rPr>
          <w:color w:val="000000" w:themeColor="text1"/>
        </w:rPr>
        <w:t xml:space="preserve">with </w:t>
      </w:r>
      <w:r w:rsidR="003C2948" w:rsidRPr="00FE58D2">
        <w:rPr>
          <w:color w:val="000000" w:themeColor="text1"/>
        </w:rPr>
        <w:t>0-</w:t>
      </w:r>
      <w:r w:rsidR="00A954C4" w:rsidRPr="00FE58D2">
        <w:rPr>
          <w:color w:val="000000" w:themeColor="text1"/>
        </w:rPr>
        <w:t>8</w:t>
      </w:r>
      <w:r w:rsidR="003C2948" w:rsidRPr="00FE58D2">
        <w:rPr>
          <w:color w:val="000000" w:themeColor="text1"/>
        </w:rPr>
        <w:t xml:space="preserve"> significant interactions</w:t>
      </w:r>
      <w:r w:rsidR="00F97724" w:rsidRPr="00FE58D2">
        <w:rPr>
          <w:color w:val="000000" w:themeColor="text1"/>
        </w:rPr>
        <w:t xml:space="preserve"> </w:t>
      </w:r>
      <w:r w:rsidR="00A954C4" w:rsidRPr="00FE58D2">
        <w:rPr>
          <w:color w:val="000000" w:themeColor="text1"/>
        </w:rPr>
        <w:t>(</w:t>
      </w:r>
      <w:r w:rsidR="007009FD" w:rsidRPr="00FE58D2">
        <w:rPr>
          <w:b/>
          <w:color w:val="000000" w:themeColor="text1"/>
        </w:rPr>
        <w:t xml:space="preserve">Extended Data </w:t>
      </w:r>
      <w:r w:rsidR="00753B18" w:rsidRPr="00FE58D2">
        <w:rPr>
          <w:b/>
          <w:color w:val="000000" w:themeColor="text1"/>
        </w:rPr>
        <w:t xml:space="preserve">Fig. </w:t>
      </w:r>
      <w:r w:rsidR="00C1136B" w:rsidRPr="00FE58D2">
        <w:rPr>
          <w:b/>
          <w:color w:val="000000" w:themeColor="text1"/>
        </w:rPr>
        <w:t>3</w:t>
      </w:r>
      <w:r w:rsidR="00485B96" w:rsidRPr="00FE58D2">
        <w:rPr>
          <w:b/>
          <w:color w:val="000000" w:themeColor="text1"/>
        </w:rPr>
        <w:t>a</w:t>
      </w:r>
      <w:r w:rsidR="00AE7C64" w:rsidRPr="00FE58D2">
        <w:rPr>
          <w:color w:val="000000" w:themeColor="text1"/>
        </w:rPr>
        <w:t>,</w:t>
      </w:r>
      <w:r w:rsidR="00AE7C64" w:rsidRPr="00FE58D2">
        <w:rPr>
          <w:b/>
          <w:color w:val="000000" w:themeColor="text1"/>
        </w:rPr>
        <w:t xml:space="preserve"> Methods </w:t>
      </w:r>
      <w:r w:rsidR="00AE7C64" w:rsidRPr="00FE58D2">
        <w:rPr>
          <w:color w:val="000000" w:themeColor="text1"/>
        </w:rPr>
        <w:t xml:space="preserve">and </w:t>
      </w:r>
      <w:r w:rsidR="00AE7C64" w:rsidRPr="00FE58D2">
        <w:rPr>
          <w:b/>
          <w:color w:val="000000" w:themeColor="text1"/>
        </w:rPr>
        <w:t xml:space="preserve">Supplementary File 1 Fig. </w:t>
      </w:r>
      <w:ins w:id="49" w:author="Perica, Tina" w:date="2020-08-17T12:53:00Z">
        <w:r w:rsidR="00324241" w:rsidRPr="00FE58D2">
          <w:rPr>
            <w:b/>
            <w:color w:val="000000" w:themeColor="text1"/>
          </w:rPr>
          <w:t>2</w:t>
        </w:r>
      </w:ins>
      <w:del w:id="50" w:author="Perica, Tina" w:date="2020-08-17T12:53:00Z">
        <w:r w:rsidR="00AE7C64" w:rsidRPr="00FE58D2" w:rsidDel="00324241">
          <w:rPr>
            <w:b/>
            <w:color w:val="000000" w:themeColor="text1"/>
          </w:rPr>
          <w:delText>1</w:delText>
        </w:r>
      </w:del>
      <w:r w:rsidR="00500430" w:rsidRPr="00FE58D2">
        <w:rPr>
          <w:color w:val="000000" w:themeColor="text1"/>
        </w:rPr>
        <w:t>)</w:t>
      </w:r>
      <w:r w:rsidR="00572B2F" w:rsidRPr="00FE58D2">
        <w:rPr>
          <w:color w:val="000000" w:themeColor="text1"/>
        </w:rPr>
        <w:t xml:space="preserve">. </w:t>
      </w:r>
      <w:r w:rsidR="00FE6356" w:rsidRPr="00FE58D2">
        <w:rPr>
          <w:color w:val="000000" w:themeColor="text1"/>
        </w:rPr>
        <w:t xml:space="preserve">The strong mutants covered eleven </w:t>
      </w:r>
      <w:r w:rsidR="00D50F59" w:rsidRPr="00FE58D2">
        <w:rPr>
          <w:color w:val="000000" w:themeColor="text1"/>
        </w:rPr>
        <w:t xml:space="preserve">Gsp1 </w:t>
      </w:r>
      <w:r w:rsidR="00AC434E" w:rsidRPr="00FE58D2">
        <w:rPr>
          <w:color w:val="000000" w:themeColor="text1"/>
        </w:rPr>
        <w:t xml:space="preserve">sequence positions </w:t>
      </w:r>
      <w:r w:rsidR="00FE6356" w:rsidRPr="00FE58D2">
        <w:rPr>
          <w:color w:val="000000" w:themeColor="text1"/>
        </w:rPr>
        <w:t xml:space="preserve">and all 16 structurally characterized </w:t>
      </w:r>
      <w:r w:rsidR="00EC5CA6" w:rsidRPr="00FE58D2">
        <w:rPr>
          <w:color w:val="000000" w:themeColor="text1"/>
        </w:rPr>
        <w:t xml:space="preserve">Gsp1 protein interaction </w:t>
      </w:r>
      <w:r w:rsidR="00FE6356" w:rsidRPr="00FE58D2">
        <w:rPr>
          <w:color w:val="000000" w:themeColor="text1"/>
        </w:rPr>
        <w:t>interfaces (</w:t>
      </w:r>
      <w:r w:rsidR="00FE6356" w:rsidRPr="00FE58D2">
        <w:rPr>
          <w:b/>
          <w:color w:val="000000" w:themeColor="text1"/>
        </w:rPr>
        <w:t>Fig. 1</w:t>
      </w:r>
      <w:r w:rsidR="004F0FE1" w:rsidRPr="00FE58D2">
        <w:rPr>
          <w:b/>
          <w:color w:val="000000" w:themeColor="text1"/>
        </w:rPr>
        <w:t>e</w:t>
      </w:r>
      <w:r w:rsidR="00FE6356" w:rsidRPr="00FE58D2">
        <w:rPr>
          <w:color w:val="000000" w:themeColor="text1"/>
        </w:rPr>
        <w:t xml:space="preserve">). </w:t>
      </w:r>
      <w:r w:rsidR="00A5370C" w:rsidRPr="00FE58D2">
        <w:rPr>
          <w:color w:val="000000" w:themeColor="text1"/>
        </w:rPr>
        <w:t>Remarkably, t</w:t>
      </w:r>
      <w:r w:rsidR="006800AF" w:rsidRPr="00FE58D2">
        <w:rPr>
          <w:color w:val="000000" w:themeColor="text1"/>
        </w:rPr>
        <w:t xml:space="preserve">welve </w:t>
      </w:r>
      <w:r w:rsidR="00FB5881" w:rsidRPr="00FE58D2">
        <w:rPr>
          <w:color w:val="000000" w:themeColor="text1"/>
        </w:rPr>
        <w:t>of the</w:t>
      </w:r>
      <w:r w:rsidR="00886B57" w:rsidRPr="00FE58D2">
        <w:rPr>
          <w:color w:val="000000" w:themeColor="text1"/>
        </w:rPr>
        <w:t xml:space="preserve"> </w:t>
      </w:r>
      <w:r w:rsidR="008002BA" w:rsidRPr="00FE58D2">
        <w:rPr>
          <w:i/>
          <w:color w:val="000000" w:themeColor="text1"/>
        </w:rPr>
        <w:t xml:space="preserve">GSP1 </w:t>
      </w:r>
      <w:r w:rsidR="000F3036" w:rsidRPr="00FE58D2">
        <w:rPr>
          <w:color w:val="000000" w:themeColor="text1"/>
        </w:rPr>
        <w:t>interface</w:t>
      </w:r>
      <w:r w:rsidR="000F3036" w:rsidRPr="00FE58D2">
        <w:rPr>
          <w:i/>
          <w:color w:val="000000" w:themeColor="text1"/>
        </w:rPr>
        <w:t xml:space="preserve"> </w:t>
      </w:r>
      <w:r w:rsidR="00886B57" w:rsidRPr="00FE58D2">
        <w:rPr>
          <w:color w:val="000000" w:themeColor="text1"/>
        </w:rPr>
        <w:t xml:space="preserve">point </w:t>
      </w:r>
      <w:r w:rsidR="006800AF" w:rsidRPr="00FE58D2">
        <w:rPr>
          <w:color w:val="000000" w:themeColor="text1"/>
        </w:rPr>
        <w:t xml:space="preserve">mutants </w:t>
      </w:r>
      <w:r w:rsidR="00D438EB" w:rsidRPr="00FE58D2">
        <w:rPr>
          <w:color w:val="000000" w:themeColor="text1"/>
        </w:rPr>
        <w:t xml:space="preserve">had </w:t>
      </w:r>
      <w:r w:rsidR="005716E9" w:rsidRPr="00FE58D2">
        <w:rPr>
          <w:color w:val="000000" w:themeColor="text1"/>
        </w:rPr>
        <w:t xml:space="preserve">a greater number of </w:t>
      </w:r>
      <w:r w:rsidR="006800AF" w:rsidRPr="00FE58D2">
        <w:rPr>
          <w:color w:val="000000" w:themeColor="text1"/>
        </w:rPr>
        <w:t xml:space="preserve">significant </w:t>
      </w:r>
      <w:r w:rsidR="00FE6356" w:rsidRPr="00FE58D2">
        <w:rPr>
          <w:color w:val="000000" w:themeColor="text1"/>
        </w:rPr>
        <w:t>GIs</w:t>
      </w:r>
      <w:r w:rsidR="006800AF" w:rsidRPr="00FE58D2">
        <w:rPr>
          <w:color w:val="000000" w:themeColor="text1"/>
        </w:rPr>
        <w:t xml:space="preserve"> than an average deletion of a non-essential </w:t>
      </w:r>
      <w:r w:rsidR="001256A7" w:rsidRPr="00FE58D2">
        <w:rPr>
          <w:i/>
          <w:color w:val="000000" w:themeColor="text1"/>
        </w:rPr>
        <w:t>S. cerevisiae</w:t>
      </w:r>
      <w:r w:rsidR="001256A7" w:rsidRPr="00FE58D2">
        <w:rPr>
          <w:color w:val="000000" w:themeColor="text1"/>
        </w:rPr>
        <w:t xml:space="preserve"> </w:t>
      </w:r>
      <w:r w:rsidR="006800AF" w:rsidRPr="00FE58D2">
        <w:rPr>
          <w:color w:val="000000" w:themeColor="text1"/>
        </w:rPr>
        <w:t xml:space="preserve">gene, </w:t>
      </w:r>
      <w:r w:rsidR="005716E9" w:rsidRPr="00FE58D2">
        <w:rPr>
          <w:color w:val="000000" w:themeColor="text1"/>
        </w:rPr>
        <w:t xml:space="preserve">and </w:t>
      </w:r>
      <w:r w:rsidR="006800AF" w:rsidRPr="00FE58D2">
        <w:rPr>
          <w:color w:val="000000" w:themeColor="text1"/>
        </w:rPr>
        <w:t xml:space="preserve">six </w:t>
      </w:r>
      <w:r w:rsidR="008002BA" w:rsidRPr="00FE58D2">
        <w:rPr>
          <w:i/>
          <w:color w:val="000000" w:themeColor="text1"/>
        </w:rPr>
        <w:t>GSP1</w:t>
      </w:r>
      <w:r w:rsidR="008002BA" w:rsidRPr="00FE58D2">
        <w:rPr>
          <w:color w:val="000000" w:themeColor="text1"/>
        </w:rPr>
        <w:t xml:space="preserve"> point mutants </w:t>
      </w:r>
      <w:r w:rsidR="000122D7" w:rsidRPr="00FE58D2">
        <w:rPr>
          <w:color w:val="000000" w:themeColor="text1"/>
        </w:rPr>
        <w:t>had</w:t>
      </w:r>
      <w:r w:rsidR="006800AF" w:rsidRPr="00FE58D2">
        <w:rPr>
          <w:color w:val="000000" w:themeColor="text1"/>
        </w:rPr>
        <w:t xml:space="preserve"> more </w:t>
      </w:r>
      <w:r w:rsidR="00FE6356" w:rsidRPr="00FE58D2">
        <w:rPr>
          <w:color w:val="000000" w:themeColor="text1"/>
        </w:rPr>
        <w:t>GIs</w:t>
      </w:r>
      <w:r w:rsidR="006800AF" w:rsidRPr="00FE58D2">
        <w:rPr>
          <w:color w:val="000000" w:themeColor="text1"/>
        </w:rPr>
        <w:t xml:space="preserve"> than an average temperature sensitive mutant of an essential gene from</w:t>
      </w:r>
      <w:r w:rsidR="008D128F" w:rsidRPr="00FE58D2">
        <w:rPr>
          <w:color w:val="000000" w:themeColor="text1"/>
        </w:rPr>
        <w:t xml:space="preserve"> </w:t>
      </w:r>
      <w:r w:rsidR="00491880" w:rsidRPr="00FE58D2">
        <w:rPr>
          <w:color w:val="000000" w:themeColor="text1"/>
        </w:rPr>
        <w:t xml:space="preserve">a </w:t>
      </w:r>
      <w:r w:rsidR="00C9644A" w:rsidRPr="00FE58D2">
        <w:rPr>
          <w:color w:val="000000" w:themeColor="text1"/>
        </w:rPr>
        <w:t xml:space="preserve">previously published </w:t>
      </w:r>
      <w:r w:rsidR="008742EC" w:rsidRPr="00FE58D2">
        <w:rPr>
          <w:color w:val="000000" w:themeColor="text1"/>
        </w:rPr>
        <w:t xml:space="preserve">large-scale </w:t>
      </w:r>
      <w:r w:rsidR="007B7370" w:rsidRPr="00FE58D2">
        <w:rPr>
          <w:i/>
          <w:color w:val="000000" w:themeColor="text1"/>
        </w:rPr>
        <w:t>S. cerevisiae</w:t>
      </w:r>
      <w:r w:rsidR="007B7370" w:rsidRPr="00FE58D2">
        <w:rPr>
          <w:color w:val="000000" w:themeColor="text1"/>
        </w:rPr>
        <w:t xml:space="preserve"> </w:t>
      </w:r>
      <w:r w:rsidR="00FE6356" w:rsidRPr="00FE58D2">
        <w:rPr>
          <w:color w:val="000000" w:themeColor="text1"/>
        </w:rPr>
        <w:t>GI</w:t>
      </w:r>
      <w:r w:rsidR="00C9644A" w:rsidRPr="00FE58D2">
        <w:rPr>
          <w:color w:val="000000" w:themeColor="text1"/>
        </w:rPr>
        <w:t xml:space="preserve"> map</w:t>
      </w:r>
      <w:r w:rsidR="00186F9C" w:rsidRPr="00FE58D2">
        <w:rPr>
          <w:color w:val="000000" w:themeColor="text1"/>
        </w:rPr>
        <w:t>{Costanzo, 2016, r04773}</w:t>
      </w:r>
      <w:r w:rsidR="006800AF" w:rsidRPr="00FE58D2">
        <w:rPr>
          <w:color w:val="000000" w:themeColor="text1"/>
        </w:rPr>
        <w:t xml:space="preserve"> (</w:t>
      </w:r>
      <w:r w:rsidR="006800AF" w:rsidRPr="00FE58D2">
        <w:rPr>
          <w:b/>
          <w:color w:val="000000" w:themeColor="text1"/>
        </w:rPr>
        <w:t>Fig. 1</w:t>
      </w:r>
      <w:r w:rsidR="00175D37" w:rsidRPr="00FE58D2">
        <w:rPr>
          <w:b/>
          <w:color w:val="000000" w:themeColor="text1"/>
        </w:rPr>
        <w:t>f</w:t>
      </w:r>
      <w:r w:rsidR="003D5971" w:rsidRPr="00FE58D2">
        <w:rPr>
          <w:color w:val="000000" w:themeColor="text1"/>
        </w:rPr>
        <w:t xml:space="preserve">, </w:t>
      </w:r>
      <w:r w:rsidR="00E24262" w:rsidRPr="00FE58D2">
        <w:rPr>
          <w:b/>
          <w:color w:val="000000" w:themeColor="text1"/>
        </w:rPr>
        <w:t xml:space="preserve">Supplementary </w:t>
      </w:r>
      <w:r w:rsidR="00B8753C" w:rsidRPr="00FE58D2">
        <w:rPr>
          <w:b/>
          <w:color w:val="000000" w:themeColor="text1"/>
        </w:rPr>
        <w:t>File 2</w:t>
      </w:r>
      <w:r w:rsidR="006800AF" w:rsidRPr="00FE58D2">
        <w:rPr>
          <w:color w:val="000000" w:themeColor="text1"/>
        </w:rPr>
        <w:t xml:space="preserve">). </w:t>
      </w:r>
      <w:r w:rsidR="00271EE7" w:rsidRPr="00FE58D2">
        <w:rPr>
          <w:color w:val="000000" w:themeColor="text1"/>
        </w:rPr>
        <w:t xml:space="preserve">The </w:t>
      </w:r>
      <w:r w:rsidR="00115729" w:rsidRPr="00FE58D2">
        <w:rPr>
          <w:color w:val="000000" w:themeColor="text1"/>
        </w:rPr>
        <w:t>GI</w:t>
      </w:r>
      <w:r w:rsidR="00EA78A4" w:rsidRPr="00FE58D2">
        <w:rPr>
          <w:color w:val="000000" w:themeColor="text1"/>
        </w:rPr>
        <w:t>s</w:t>
      </w:r>
      <w:r w:rsidR="000516C9" w:rsidRPr="00FE58D2">
        <w:rPr>
          <w:color w:val="000000" w:themeColor="text1"/>
        </w:rPr>
        <w:t xml:space="preserve"> </w:t>
      </w:r>
      <w:r w:rsidR="00CA4A43" w:rsidRPr="00FE58D2">
        <w:rPr>
          <w:color w:val="000000" w:themeColor="text1"/>
        </w:rPr>
        <w:t xml:space="preserve">of the designed Gsp1 interface </w:t>
      </w:r>
      <w:r w:rsidR="00825321" w:rsidRPr="00FE58D2">
        <w:rPr>
          <w:color w:val="000000" w:themeColor="text1"/>
        </w:rPr>
        <w:t>mutations</w:t>
      </w:r>
      <w:r w:rsidR="00CA4A43" w:rsidRPr="00FE58D2">
        <w:rPr>
          <w:color w:val="000000" w:themeColor="text1"/>
        </w:rPr>
        <w:t xml:space="preserve"> </w:t>
      </w:r>
      <w:r w:rsidR="00C062D0" w:rsidRPr="00FE58D2">
        <w:rPr>
          <w:color w:val="000000" w:themeColor="text1"/>
        </w:rPr>
        <w:t>span</w:t>
      </w:r>
      <w:r w:rsidR="00F3705C" w:rsidRPr="00FE58D2">
        <w:rPr>
          <w:color w:val="000000" w:themeColor="text1"/>
        </w:rPr>
        <w:t>ned</w:t>
      </w:r>
      <w:r w:rsidR="005302AB" w:rsidRPr="00FE58D2">
        <w:rPr>
          <w:color w:val="000000" w:themeColor="text1"/>
        </w:rPr>
        <w:t xml:space="preserve"> </w:t>
      </w:r>
      <w:r w:rsidR="00765A7D" w:rsidRPr="00FE58D2">
        <w:rPr>
          <w:color w:val="000000" w:themeColor="text1"/>
        </w:rPr>
        <w:t xml:space="preserve">diverse </w:t>
      </w:r>
      <w:r w:rsidR="007233EE" w:rsidRPr="00FE58D2">
        <w:rPr>
          <w:color w:val="000000" w:themeColor="text1"/>
        </w:rPr>
        <w:t>biological</w:t>
      </w:r>
      <w:r w:rsidR="005302AB" w:rsidRPr="00FE58D2">
        <w:rPr>
          <w:color w:val="000000" w:themeColor="text1"/>
        </w:rPr>
        <w:t xml:space="preserve"> </w:t>
      </w:r>
      <w:r w:rsidR="007233EE" w:rsidRPr="00FE58D2">
        <w:rPr>
          <w:color w:val="000000" w:themeColor="text1"/>
        </w:rPr>
        <w:t xml:space="preserve">processes </w:t>
      </w:r>
      <w:r w:rsidR="00C06C97" w:rsidRPr="00FE58D2">
        <w:rPr>
          <w:color w:val="000000" w:themeColor="text1"/>
        </w:rPr>
        <w:t>known to be linked to</w:t>
      </w:r>
      <w:r w:rsidR="00E510E1" w:rsidRPr="00FE58D2">
        <w:rPr>
          <w:color w:val="000000" w:themeColor="text1"/>
        </w:rPr>
        <w:t xml:space="preserve"> </w:t>
      </w:r>
      <w:r w:rsidR="007233EE" w:rsidRPr="00FE58D2">
        <w:rPr>
          <w:color w:val="000000" w:themeColor="text1"/>
        </w:rPr>
        <w:t>Gsp1</w:t>
      </w:r>
      <w:r w:rsidR="005302AB" w:rsidRPr="00FE58D2">
        <w:rPr>
          <w:color w:val="000000" w:themeColor="text1"/>
        </w:rPr>
        <w:t xml:space="preserve">, including mRNA transport, </w:t>
      </w:r>
      <w:r w:rsidR="00254A62" w:rsidRPr="00FE58D2">
        <w:rPr>
          <w:color w:val="000000" w:themeColor="text1"/>
        </w:rPr>
        <w:t xml:space="preserve">the </w:t>
      </w:r>
      <w:r w:rsidR="00B3664C" w:rsidRPr="00FE58D2">
        <w:rPr>
          <w:color w:val="000000" w:themeColor="text1"/>
        </w:rPr>
        <w:t>dynein/</w:t>
      </w:r>
      <w:r w:rsidR="006950C8" w:rsidRPr="00FE58D2">
        <w:rPr>
          <w:color w:val="000000" w:themeColor="text1"/>
        </w:rPr>
        <w:t xml:space="preserve">dynactin </w:t>
      </w:r>
      <w:r w:rsidR="00B3664C" w:rsidRPr="00FE58D2">
        <w:rPr>
          <w:color w:val="000000" w:themeColor="text1"/>
        </w:rPr>
        <w:t>pathway</w:t>
      </w:r>
      <w:r w:rsidR="006950C8" w:rsidRPr="00FE58D2">
        <w:rPr>
          <w:color w:val="000000" w:themeColor="text1"/>
        </w:rPr>
        <w:t xml:space="preserve">, </w:t>
      </w:r>
      <w:r w:rsidR="00B478C1" w:rsidRPr="00FE58D2">
        <w:rPr>
          <w:color w:val="000000" w:themeColor="text1"/>
        </w:rPr>
        <w:t>t</w:t>
      </w:r>
      <w:r w:rsidR="007233EE" w:rsidRPr="00FE58D2">
        <w:rPr>
          <w:color w:val="000000" w:themeColor="text1"/>
        </w:rPr>
        <w:t xml:space="preserve">RNA </w:t>
      </w:r>
      <w:r w:rsidR="00B478C1" w:rsidRPr="00FE58D2">
        <w:rPr>
          <w:color w:val="000000" w:themeColor="text1"/>
        </w:rPr>
        <w:t>modification</w:t>
      </w:r>
      <w:r w:rsidR="007233EE" w:rsidRPr="00FE58D2">
        <w:rPr>
          <w:color w:val="000000" w:themeColor="text1"/>
        </w:rPr>
        <w:t xml:space="preserve"> by the elongator complex</w:t>
      </w:r>
      <w:r w:rsidR="00565E31" w:rsidRPr="00FE58D2">
        <w:rPr>
          <w:color w:val="000000" w:themeColor="text1"/>
        </w:rPr>
        <w:t>, and spindle assembly regulation</w:t>
      </w:r>
      <w:r w:rsidR="005F513E" w:rsidRPr="00FE58D2">
        <w:rPr>
          <w:color w:val="000000" w:themeColor="text1"/>
        </w:rPr>
        <w:t xml:space="preserve">. </w:t>
      </w:r>
      <w:r w:rsidR="002A6968" w:rsidRPr="00FE58D2">
        <w:rPr>
          <w:color w:val="000000" w:themeColor="text1"/>
        </w:rPr>
        <w:t xml:space="preserve">Furthermore, unbiased hierarchical clustering of </w:t>
      </w:r>
      <w:r w:rsidR="002A6968" w:rsidRPr="00FE58D2">
        <w:rPr>
          <w:i/>
          <w:color w:val="000000" w:themeColor="text1"/>
        </w:rPr>
        <w:t>S. cerevisiae</w:t>
      </w:r>
      <w:r w:rsidR="002A6968" w:rsidRPr="00FE58D2" w:rsidDel="001256A7">
        <w:rPr>
          <w:color w:val="000000" w:themeColor="text1"/>
        </w:rPr>
        <w:t xml:space="preserve"> </w:t>
      </w:r>
      <w:r w:rsidR="002A6968" w:rsidRPr="00FE58D2">
        <w:rPr>
          <w:color w:val="000000" w:themeColor="text1"/>
        </w:rPr>
        <w:t xml:space="preserve">genes </w:t>
      </w:r>
      <w:r w:rsidR="00D652A0" w:rsidRPr="00FE58D2">
        <w:rPr>
          <w:color w:val="000000" w:themeColor="text1"/>
        </w:rPr>
        <w:t xml:space="preserve">solely </w:t>
      </w:r>
      <w:r w:rsidR="002A6968" w:rsidRPr="00FE58D2">
        <w:rPr>
          <w:color w:val="000000" w:themeColor="text1"/>
        </w:rPr>
        <w:t xml:space="preserve">by their GI profiles with the 56 </w:t>
      </w:r>
      <w:r w:rsidR="002A6968" w:rsidRPr="00FE58D2">
        <w:rPr>
          <w:i/>
          <w:color w:val="000000" w:themeColor="text1"/>
        </w:rPr>
        <w:t>GSP1</w:t>
      </w:r>
      <w:r w:rsidR="002A6968" w:rsidRPr="00FE58D2">
        <w:rPr>
          <w:color w:val="000000" w:themeColor="text1"/>
        </w:rPr>
        <w:t xml:space="preserve"> point mutants also grouped many </w:t>
      </w:r>
      <w:r w:rsidR="00B902FD" w:rsidRPr="00FE58D2">
        <w:rPr>
          <w:color w:val="000000" w:themeColor="text1"/>
        </w:rPr>
        <w:t xml:space="preserve">other </w:t>
      </w:r>
      <w:r w:rsidR="002A6968" w:rsidRPr="00FE58D2">
        <w:rPr>
          <w:color w:val="000000" w:themeColor="text1"/>
        </w:rPr>
        <w:t>genes by their biological complex or pathway membership such as members of the Hog1 signaling pathway, SWR1 and Rpd3L complexes, and mitochondrial proteins (</w:t>
      </w:r>
      <w:r w:rsidR="002A6968" w:rsidRPr="00FE58D2">
        <w:rPr>
          <w:b/>
          <w:color w:val="000000" w:themeColor="text1"/>
        </w:rPr>
        <w:t>Fig. 1d</w:t>
      </w:r>
      <w:r w:rsidR="002A6968" w:rsidRPr="00FE58D2">
        <w:rPr>
          <w:color w:val="000000" w:themeColor="text1"/>
        </w:rPr>
        <w:t xml:space="preserve">, </w:t>
      </w:r>
      <w:r w:rsidR="002A6968" w:rsidRPr="00FE58D2">
        <w:rPr>
          <w:b/>
          <w:color w:val="000000" w:themeColor="text1"/>
        </w:rPr>
        <w:t>Extended Data Fig. 3b</w:t>
      </w:r>
      <w:r w:rsidR="002A6968" w:rsidRPr="00FE58D2">
        <w:rPr>
          <w:color w:val="000000" w:themeColor="text1"/>
        </w:rPr>
        <w:t>)</w:t>
      </w:r>
      <w:r w:rsidR="001D0AEF" w:rsidRPr="00FE58D2">
        <w:rPr>
          <w:color w:val="000000" w:themeColor="text1"/>
        </w:rPr>
        <w:t>.</w:t>
      </w:r>
      <w:r w:rsidR="002A6968" w:rsidRPr="00FE58D2" w:rsidDel="005F513E">
        <w:rPr>
          <w:color w:val="000000" w:themeColor="text1"/>
        </w:rPr>
        <w:t xml:space="preserve"> </w:t>
      </w:r>
      <w:r w:rsidR="00C06C97" w:rsidRPr="00FE58D2">
        <w:rPr>
          <w:color w:val="000000" w:themeColor="text1"/>
        </w:rPr>
        <w:t xml:space="preserve">Taken together, </w:t>
      </w:r>
      <w:r w:rsidR="00C06C97" w:rsidRPr="00FE58D2">
        <w:rPr>
          <w:color w:val="000000" w:themeColor="text1"/>
        </w:rPr>
        <w:lastRenderedPageBreak/>
        <w:t xml:space="preserve">the GI analysis reveals expansive functional consequences of Gsp1 interface point mutations - similar in magnitude to the effects typically observed for deleting entire genes - that illuminate many of the biological functions of </w:t>
      </w:r>
      <w:r w:rsidR="00C06C97" w:rsidRPr="00FE58D2">
        <w:rPr>
          <w:i/>
          <w:color w:val="000000" w:themeColor="text1"/>
        </w:rPr>
        <w:t>GSP1</w:t>
      </w:r>
      <w:r w:rsidR="0027425A" w:rsidRPr="00FE58D2">
        <w:rPr>
          <w:color w:val="000000" w:themeColor="text1"/>
        </w:rPr>
        <w:t>.</w:t>
      </w:r>
      <w:r w:rsidR="002949D6" w:rsidRPr="00FE58D2">
        <w:rPr>
          <w:color w:val="000000" w:themeColor="text1"/>
        </w:rPr>
        <w:t xml:space="preserve"> </w:t>
      </w:r>
    </w:p>
    <w:p w14:paraId="30B01978" w14:textId="73B3E7A9" w:rsidR="00054277" w:rsidRPr="00FE58D2" w:rsidRDefault="00445B7E" w:rsidP="00766E8C">
      <w:pPr>
        <w:rPr>
          <w:b/>
          <w:color w:val="000000" w:themeColor="text1"/>
        </w:rPr>
      </w:pPr>
      <w:r w:rsidRPr="00FE58D2">
        <w:rPr>
          <w:color w:val="000000" w:themeColor="text1"/>
        </w:rPr>
        <w:t xml:space="preserve">In contrast to their </w:t>
      </w:r>
      <w:r w:rsidR="00BE3B10" w:rsidRPr="00FE58D2">
        <w:rPr>
          <w:color w:val="000000" w:themeColor="text1"/>
        </w:rPr>
        <w:t>clustering</w:t>
      </w:r>
      <w:r w:rsidRPr="00FE58D2">
        <w:rPr>
          <w:color w:val="000000" w:themeColor="text1"/>
        </w:rPr>
        <w:t xml:space="preserve"> </w:t>
      </w:r>
      <w:r w:rsidR="00CE7714" w:rsidRPr="00FE58D2">
        <w:rPr>
          <w:color w:val="000000" w:themeColor="text1"/>
        </w:rPr>
        <w:t>of</w:t>
      </w:r>
      <w:r w:rsidRPr="00FE58D2">
        <w:rPr>
          <w:color w:val="000000" w:themeColor="text1"/>
        </w:rPr>
        <w:t xml:space="preserve"> biological process</w:t>
      </w:r>
      <w:r w:rsidR="00E11117" w:rsidRPr="00FE58D2">
        <w:rPr>
          <w:color w:val="000000" w:themeColor="text1"/>
        </w:rPr>
        <w:t>es</w:t>
      </w:r>
      <w:r w:rsidRPr="00FE58D2">
        <w:rPr>
          <w:color w:val="000000" w:themeColor="text1"/>
        </w:rPr>
        <w:t>,</w:t>
      </w:r>
      <w:r w:rsidR="00D460F0" w:rsidRPr="00FE58D2">
        <w:rPr>
          <w:color w:val="000000" w:themeColor="text1"/>
        </w:rPr>
        <w:t xml:space="preserve"> </w:t>
      </w:r>
      <w:r w:rsidR="00C06C97" w:rsidRPr="00FE58D2">
        <w:rPr>
          <w:color w:val="000000" w:themeColor="text1"/>
        </w:rPr>
        <w:t xml:space="preserve">the GI profiles </w:t>
      </w:r>
      <w:r w:rsidR="0054219D" w:rsidRPr="00FE58D2">
        <w:rPr>
          <w:color w:val="000000" w:themeColor="text1"/>
        </w:rPr>
        <w:t xml:space="preserve">of the </w:t>
      </w:r>
      <w:r w:rsidR="005F1220" w:rsidRPr="00FE58D2">
        <w:rPr>
          <w:color w:val="000000" w:themeColor="text1"/>
        </w:rPr>
        <w:t>Gsp1 point muta</w:t>
      </w:r>
      <w:r w:rsidR="00CC0CC2" w:rsidRPr="00FE58D2">
        <w:rPr>
          <w:color w:val="000000" w:themeColor="text1"/>
        </w:rPr>
        <w:t>n</w:t>
      </w:r>
      <w:r w:rsidR="005F1220" w:rsidRPr="00FE58D2">
        <w:rPr>
          <w:color w:val="000000" w:themeColor="text1"/>
        </w:rPr>
        <w:t xml:space="preserve">ts </w:t>
      </w:r>
      <w:r w:rsidR="00C06C97" w:rsidRPr="00FE58D2">
        <w:rPr>
          <w:color w:val="000000" w:themeColor="text1"/>
        </w:rPr>
        <w:t>did not group</w:t>
      </w:r>
      <w:r w:rsidR="000D598C" w:rsidRPr="00FE58D2">
        <w:rPr>
          <w:color w:val="000000" w:themeColor="text1"/>
        </w:rPr>
        <w:t xml:space="preserve"> based on their </w:t>
      </w:r>
      <w:r w:rsidR="00445DDD" w:rsidRPr="00FE58D2">
        <w:rPr>
          <w:color w:val="000000" w:themeColor="text1"/>
        </w:rPr>
        <w:t xml:space="preserve">location </w:t>
      </w:r>
      <w:r w:rsidR="000D598C" w:rsidRPr="00FE58D2">
        <w:rPr>
          <w:color w:val="000000" w:themeColor="text1"/>
        </w:rPr>
        <w:t xml:space="preserve">in the </w:t>
      </w:r>
      <w:r w:rsidR="00267E34" w:rsidRPr="00FE58D2">
        <w:rPr>
          <w:color w:val="000000" w:themeColor="text1"/>
        </w:rPr>
        <w:t xml:space="preserve">Gsp1 </w:t>
      </w:r>
      <w:r w:rsidR="000D598C" w:rsidRPr="00FE58D2">
        <w:rPr>
          <w:color w:val="000000" w:themeColor="text1"/>
        </w:rPr>
        <w:t>partner interfaces (</w:t>
      </w:r>
      <w:r w:rsidR="000D598C" w:rsidRPr="00FE58D2">
        <w:rPr>
          <w:b/>
          <w:color w:val="000000" w:themeColor="text1"/>
        </w:rPr>
        <w:t>Fig. 1</w:t>
      </w:r>
      <w:r w:rsidR="00090E11" w:rsidRPr="00FE58D2">
        <w:rPr>
          <w:b/>
          <w:color w:val="000000" w:themeColor="text1"/>
        </w:rPr>
        <w:t>e</w:t>
      </w:r>
      <w:r w:rsidR="000D598C" w:rsidRPr="00FE58D2">
        <w:rPr>
          <w:color w:val="000000" w:themeColor="text1"/>
        </w:rPr>
        <w:t>)</w:t>
      </w:r>
      <w:r w:rsidR="00FD6E9D" w:rsidRPr="00FE58D2">
        <w:rPr>
          <w:color w:val="000000" w:themeColor="text1"/>
        </w:rPr>
        <w:t>.</w:t>
      </w:r>
      <w:r w:rsidR="00257A2B" w:rsidRPr="00FE58D2">
        <w:rPr>
          <w:color w:val="000000" w:themeColor="text1"/>
        </w:rPr>
        <w:t xml:space="preserve"> For example, </w:t>
      </w:r>
      <w:r w:rsidR="00684023" w:rsidRPr="00FE58D2">
        <w:rPr>
          <w:color w:val="000000" w:themeColor="text1"/>
        </w:rPr>
        <w:t>strains</w:t>
      </w:r>
      <w:r w:rsidR="00257A2B" w:rsidRPr="00FE58D2">
        <w:rPr>
          <w:color w:val="000000" w:themeColor="text1"/>
        </w:rPr>
        <w:t xml:space="preserve"> </w:t>
      </w:r>
      <w:r w:rsidR="009D6B6C" w:rsidRPr="00FE58D2">
        <w:rPr>
          <w:color w:val="000000" w:themeColor="text1"/>
        </w:rPr>
        <w:t xml:space="preserve">with </w:t>
      </w:r>
      <w:r w:rsidR="004450A0" w:rsidRPr="00FE58D2">
        <w:rPr>
          <w:i/>
          <w:color w:val="000000" w:themeColor="text1"/>
        </w:rPr>
        <w:t>GSP1</w:t>
      </w:r>
      <w:r w:rsidR="009D6B6C" w:rsidRPr="00FE58D2">
        <w:rPr>
          <w:color w:val="000000" w:themeColor="text1"/>
        </w:rPr>
        <w:t xml:space="preserve"> </w:t>
      </w:r>
      <w:r w:rsidR="00257A2B" w:rsidRPr="00FE58D2">
        <w:rPr>
          <w:color w:val="000000" w:themeColor="text1"/>
        </w:rPr>
        <w:t>mutat</w:t>
      </w:r>
      <w:r w:rsidR="004450A0" w:rsidRPr="00FE58D2">
        <w:rPr>
          <w:color w:val="000000" w:themeColor="text1"/>
        </w:rPr>
        <w:t>ion</w:t>
      </w:r>
      <w:r w:rsidR="00972B9C" w:rsidRPr="00FE58D2">
        <w:rPr>
          <w:color w:val="000000" w:themeColor="text1"/>
        </w:rPr>
        <w:t>s</w:t>
      </w:r>
      <w:r w:rsidR="00257A2B" w:rsidRPr="00FE58D2">
        <w:rPr>
          <w:color w:val="000000" w:themeColor="text1"/>
        </w:rPr>
        <w:t xml:space="preserve"> at</w:t>
      </w:r>
      <w:r w:rsidR="00684023" w:rsidRPr="00FE58D2">
        <w:rPr>
          <w:color w:val="000000" w:themeColor="text1"/>
        </w:rPr>
        <w:t xml:space="preserve"> </w:t>
      </w:r>
      <w:r w:rsidR="008D7EF2" w:rsidRPr="00FE58D2">
        <w:rPr>
          <w:color w:val="000000" w:themeColor="text1"/>
        </w:rPr>
        <w:t>residue</w:t>
      </w:r>
      <w:r w:rsidR="003139DD" w:rsidRPr="00FE58D2">
        <w:rPr>
          <w:color w:val="000000" w:themeColor="text1"/>
        </w:rPr>
        <w:t>s</w:t>
      </w:r>
      <w:r w:rsidR="008D7EF2" w:rsidRPr="00FE58D2">
        <w:rPr>
          <w:color w:val="000000" w:themeColor="text1"/>
        </w:rPr>
        <w:t xml:space="preserve"> </w:t>
      </w:r>
      <w:r w:rsidR="00684023" w:rsidRPr="00FE58D2">
        <w:rPr>
          <w:color w:val="000000" w:themeColor="text1"/>
        </w:rPr>
        <w:t xml:space="preserve">Thr34 (T34E, T34Q) and Asp79 (D79S, D79A) </w:t>
      </w:r>
      <w:r w:rsidR="00AC2C95" w:rsidRPr="00FE58D2">
        <w:rPr>
          <w:color w:val="000000" w:themeColor="text1"/>
        </w:rPr>
        <w:t>ha</w:t>
      </w:r>
      <w:r w:rsidR="00213FEF" w:rsidRPr="00FE58D2">
        <w:rPr>
          <w:color w:val="000000" w:themeColor="text1"/>
        </w:rPr>
        <w:t>ve</w:t>
      </w:r>
      <w:r w:rsidR="00AC2C95" w:rsidRPr="00FE58D2">
        <w:rPr>
          <w:color w:val="000000" w:themeColor="text1"/>
        </w:rPr>
        <w:t xml:space="preserve"> </w:t>
      </w:r>
      <w:r w:rsidR="00684023" w:rsidRPr="00FE58D2">
        <w:rPr>
          <w:color w:val="000000" w:themeColor="text1"/>
        </w:rPr>
        <w:t xml:space="preserve">similar </w:t>
      </w:r>
      <w:r w:rsidR="00257A2B" w:rsidRPr="00FE58D2">
        <w:rPr>
          <w:color w:val="000000" w:themeColor="text1"/>
        </w:rPr>
        <w:t>GI</w:t>
      </w:r>
      <w:r w:rsidR="00684023" w:rsidRPr="00FE58D2">
        <w:rPr>
          <w:color w:val="000000" w:themeColor="text1"/>
        </w:rPr>
        <w:t xml:space="preserve"> profiles (</w:t>
      </w:r>
      <w:r w:rsidR="00684023" w:rsidRPr="00FE58D2">
        <w:rPr>
          <w:b/>
          <w:color w:val="000000" w:themeColor="text1"/>
        </w:rPr>
        <w:t>Fig. 1</w:t>
      </w:r>
      <w:r w:rsidR="007D4DC0" w:rsidRPr="00FE58D2">
        <w:rPr>
          <w:b/>
          <w:color w:val="000000" w:themeColor="text1"/>
        </w:rPr>
        <w:t>d</w:t>
      </w:r>
      <w:r w:rsidR="00684023" w:rsidRPr="00FE58D2">
        <w:rPr>
          <w:color w:val="000000" w:themeColor="text1"/>
        </w:rPr>
        <w:t xml:space="preserve">) but </w:t>
      </w:r>
      <w:r w:rsidR="00972B9C" w:rsidRPr="00FE58D2">
        <w:rPr>
          <w:color w:val="000000" w:themeColor="text1"/>
        </w:rPr>
        <w:t xml:space="preserve">these mutations </w:t>
      </w:r>
      <w:r w:rsidR="00257A2B" w:rsidRPr="00FE58D2">
        <w:rPr>
          <w:color w:val="000000" w:themeColor="text1"/>
        </w:rPr>
        <w:t xml:space="preserve">are </w:t>
      </w:r>
      <w:r w:rsidR="001B0A67" w:rsidRPr="00FE58D2">
        <w:rPr>
          <w:color w:val="000000" w:themeColor="text1"/>
        </w:rPr>
        <w:t>in different interaction interfaces (</w:t>
      </w:r>
      <w:r w:rsidR="001B0A67" w:rsidRPr="00FE58D2">
        <w:rPr>
          <w:b/>
          <w:color w:val="000000" w:themeColor="text1"/>
        </w:rPr>
        <w:t>Fig. 1</w:t>
      </w:r>
      <w:r w:rsidR="007D4DC0" w:rsidRPr="00FE58D2">
        <w:rPr>
          <w:b/>
          <w:color w:val="000000" w:themeColor="text1"/>
        </w:rPr>
        <w:t>e</w:t>
      </w:r>
      <w:r w:rsidR="001B0A67" w:rsidRPr="00FE58D2">
        <w:rPr>
          <w:color w:val="000000" w:themeColor="text1"/>
        </w:rPr>
        <w:t>)</w:t>
      </w:r>
      <w:r w:rsidR="00C06C97" w:rsidRPr="00FE58D2">
        <w:rPr>
          <w:color w:val="000000" w:themeColor="text1"/>
        </w:rPr>
        <w:t xml:space="preserve"> on opposite sides of the Gsp1 structure (</w:t>
      </w:r>
      <w:r w:rsidR="00C06C97" w:rsidRPr="00FE58D2">
        <w:rPr>
          <w:b/>
          <w:color w:val="000000" w:themeColor="text1"/>
        </w:rPr>
        <w:t>Fig. 1c</w:t>
      </w:r>
      <w:r w:rsidR="00C06C97" w:rsidRPr="00FE58D2">
        <w:rPr>
          <w:color w:val="000000" w:themeColor="text1"/>
        </w:rPr>
        <w:t>)</w:t>
      </w:r>
      <w:r w:rsidR="00684023" w:rsidRPr="00FE58D2">
        <w:rPr>
          <w:color w:val="000000" w:themeColor="text1"/>
        </w:rPr>
        <w:t>.</w:t>
      </w:r>
      <w:r w:rsidR="000A52A1" w:rsidRPr="00FE58D2">
        <w:rPr>
          <w:color w:val="000000" w:themeColor="text1"/>
        </w:rPr>
        <w:t xml:space="preserve"> </w:t>
      </w:r>
      <w:r w:rsidR="00DD064C" w:rsidRPr="00FE58D2">
        <w:rPr>
          <w:color w:val="000000" w:themeColor="text1"/>
        </w:rPr>
        <w:t xml:space="preserve">This observation was </w:t>
      </w:r>
      <w:r w:rsidRPr="00FE58D2">
        <w:rPr>
          <w:color w:val="000000" w:themeColor="text1"/>
        </w:rPr>
        <w:t xml:space="preserve">unexpected and </w:t>
      </w:r>
      <w:r w:rsidR="00DD064C" w:rsidRPr="00FE58D2">
        <w:rPr>
          <w:color w:val="000000" w:themeColor="text1"/>
        </w:rPr>
        <w:t xml:space="preserve">contrary to our initial expectation that </w:t>
      </w:r>
      <w:r w:rsidR="002408DB" w:rsidRPr="00FE58D2">
        <w:rPr>
          <w:color w:val="000000" w:themeColor="text1"/>
        </w:rPr>
        <w:t>Gsp1 achieves its functional specificity by interacting with different partners and</w:t>
      </w:r>
      <w:r w:rsidR="002239BF" w:rsidRPr="00FE58D2">
        <w:rPr>
          <w:color w:val="000000" w:themeColor="text1"/>
        </w:rPr>
        <w:t>,</w:t>
      </w:r>
      <w:r w:rsidR="002408DB" w:rsidRPr="00FE58D2">
        <w:rPr>
          <w:color w:val="000000" w:themeColor="text1"/>
        </w:rPr>
        <w:t xml:space="preserve"> </w:t>
      </w:r>
      <w:r w:rsidR="00A80E50" w:rsidRPr="00FE58D2">
        <w:rPr>
          <w:color w:val="000000" w:themeColor="text1"/>
        </w:rPr>
        <w:t>accordingly</w:t>
      </w:r>
      <w:r w:rsidR="002239BF" w:rsidRPr="00FE58D2">
        <w:rPr>
          <w:color w:val="000000" w:themeColor="text1"/>
        </w:rPr>
        <w:t>,</w:t>
      </w:r>
      <w:r w:rsidR="00A80E50" w:rsidRPr="00FE58D2">
        <w:rPr>
          <w:color w:val="000000" w:themeColor="text1"/>
        </w:rPr>
        <w:t xml:space="preserve"> </w:t>
      </w:r>
      <w:r w:rsidR="00C36A98" w:rsidRPr="00FE58D2">
        <w:rPr>
          <w:color w:val="000000" w:themeColor="text1"/>
        </w:rPr>
        <w:t>targeting different</w:t>
      </w:r>
      <w:r w:rsidR="00920091" w:rsidRPr="00FE58D2">
        <w:rPr>
          <w:color w:val="000000" w:themeColor="text1"/>
        </w:rPr>
        <w:t xml:space="preserve"> protein interfaces</w:t>
      </w:r>
      <w:r w:rsidR="00C36A98" w:rsidRPr="00FE58D2">
        <w:rPr>
          <w:color w:val="000000" w:themeColor="text1"/>
        </w:rPr>
        <w:t xml:space="preserve"> should </w:t>
      </w:r>
      <w:r w:rsidR="00594848" w:rsidRPr="00FE58D2">
        <w:rPr>
          <w:color w:val="000000" w:themeColor="text1"/>
        </w:rPr>
        <w:t>affect</w:t>
      </w:r>
      <w:r w:rsidR="00C36A98" w:rsidRPr="00FE58D2">
        <w:rPr>
          <w:color w:val="000000" w:themeColor="text1"/>
        </w:rPr>
        <w:t xml:space="preserve"> </w:t>
      </w:r>
      <w:r w:rsidR="00BD0C3D" w:rsidRPr="00FE58D2">
        <w:rPr>
          <w:color w:val="000000" w:themeColor="text1"/>
        </w:rPr>
        <w:t>distinct</w:t>
      </w:r>
      <w:r w:rsidR="00C36A98" w:rsidRPr="00FE58D2">
        <w:rPr>
          <w:color w:val="000000" w:themeColor="text1"/>
        </w:rPr>
        <w:t xml:space="preserve"> </w:t>
      </w:r>
      <w:r w:rsidR="00872803" w:rsidRPr="00FE58D2">
        <w:rPr>
          <w:color w:val="000000" w:themeColor="text1"/>
        </w:rPr>
        <w:t>functions of Gsp1</w:t>
      </w:r>
      <w:r w:rsidR="00920091" w:rsidRPr="00FE58D2">
        <w:rPr>
          <w:color w:val="000000" w:themeColor="text1"/>
        </w:rPr>
        <w:t>.</w:t>
      </w:r>
      <w:r w:rsidR="00F62430" w:rsidRPr="00FE58D2">
        <w:rPr>
          <w:color w:val="000000" w:themeColor="text1"/>
        </w:rPr>
        <w:t xml:space="preserve"> </w:t>
      </w:r>
      <w:r w:rsidR="00DF5CEA" w:rsidRPr="00FE58D2">
        <w:rPr>
          <w:color w:val="000000" w:themeColor="text1"/>
        </w:rPr>
        <w:t xml:space="preserve">To </w:t>
      </w:r>
      <w:r w:rsidR="00C53D06" w:rsidRPr="00FE58D2">
        <w:rPr>
          <w:color w:val="000000" w:themeColor="text1"/>
        </w:rPr>
        <w:t>analyze this finding further and</w:t>
      </w:r>
      <w:r w:rsidR="007B4FA0" w:rsidRPr="00FE58D2">
        <w:rPr>
          <w:color w:val="000000" w:themeColor="text1"/>
        </w:rPr>
        <w:t xml:space="preserve"> </w:t>
      </w:r>
      <w:r w:rsidR="004F503B" w:rsidRPr="00FE58D2">
        <w:rPr>
          <w:color w:val="000000" w:themeColor="text1"/>
        </w:rPr>
        <w:t xml:space="preserve">quantify </w:t>
      </w:r>
      <w:r w:rsidR="00FB0663" w:rsidRPr="00FE58D2">
        <w:rPr>
          <w:color w:val="000000" w:themeColor="text1"/>
        </w:rPr>
        <w:t xml:space="preserve">the </w:t>
      </w:r>
      <w:r w:rsidR="00587B49" w:rsidRPr="00FE58D2">
        <w:rPr>
          <w:color w:val="000000" w:themeColor="text1"/>
        </w:rPr>
        <w:t xml:space="preserve">functional </w:t>
      </w:r>
      <w:r w:rsidR="0031232C" w:rsidRPr="00FE58D2">
        <w:rPr>
          <w:color w:val="000000" w:themeColor="text1"/>
        </w:rPr>
        <w:t xml:space="preserve">similarities </w:t>
      </w:r>
      <w:r w:rsidR="00587B49" w:rsidRPr="00FE58D2">
        <w:rPr>
          <w:color w:val="000000" w:themeColor="text1"/>
        </w:rPr>
        <w:t xml:space="preserve">between </w:t>
      </w:r>
      <w:r w:rsidR="00B20715" w:rsidRPr="00FE58D2">
        <w:rPr>
          <w:color w:val="000000" w:themeColor="text1"/>
        </w:rPr>
        <w:t xml:space="preserve">individual </w:t>
      </w:r>
      <w:r w:rsidR="00B20715" w:rsidRPr="00FE58D2">
        <w:rPr>
          <w:i/>
          <w:color w:val="000000" w:themeColor="text1"/>
        </w:rPr>
        <w:t>G</w:t>
      </w:r>
      <w:r w:rsidR="00BA0B98" w:rsidRPr="00FE58D2">
        <w:rPr>
          <w:i/>
          <w:color w:val="000000" w:themeColor="text1"/>
        </w:rPr>
        <w:t>SP</w:t>
      </w:r>
      <w:r w:rsidR="00B20715" w:rsidRPr="00FE58D2">
        <w:rPr>
          <w:i/>
          <w:color w:val="000000" w:themeColor="text1"/>
        </w:rPr>
        <w:t>1</w:t>
      </w:r>
      <w:r w:rsidR="00B20715" w:rsidRPr="00FE58D2">
        <w:rPr>
          <w:color w:val="000000" w:themeColor="text1"/>
        </w:rPr>
        <w:t xml:space="preserve"> muta</w:t>
      </w:r>
      <w:r w:rsidR="00FD7F97" w:rsidRPr="00FE58D2">
        <w:rPr>
          <w:color w:val="000000" w:themeColor="text1"/>
        </w:rPr>
        <w:t>nts</w:t>
      </w:r>
      <w:r w:rsidR="005F25C6" w:rsidRPr="00FE58D2">
        <w:rPr>
          <w:color w:val="000000" w:themeColor="text1"/>
        </w:rPr>
        <w:t xml:space="preserve"> </w:t>
      </w:r>
      <w:r w:rsidR="00296D8B" w:rsidRPr="00FE58D2">
        <w:rPr>
          <w:color w:val="000000" w:themeColor="text1"/>
        </w:rPr>
        <w:t xml:space="preserve">across </w:t>
      </w:r>
      <w:r w:rsidR="00287FA4" w:rsidRPr="00FE58D2">
        <w:rPr>
          <w:color w:val="000000" w:themeColor="text1"/>
        </w:rPr>
        <w:t xml:space="preserve">most </w:t>
      </w:r>
      <w:r w:rsidR="00C50A46" w:rsidRPr="00FE58D2">
        <w:rPr>
          <w:color w:val="000000" w:themeColor="text1"/>
        </w:rPr>
        <w:t xml:space="preserve">biological processes in </w:t>
      </w:r>
      <w:r w:rsidR="00C50A46" w:rsidRPr="00FE58D2">
        <w:rPr>
          <w:i/>
          <w:color w:val="000000" w:themeColor="text1"/>
        </w:rPr>
        <w:t>S. cerevisiae</w:t>
      </w:r>
      <w:r w:rsidR="00684023" w:rsidRPr="00FE58D2">
        <w:rPr>
          <w:color w:val="000000" w:themeColor="text1"/>
        </w:rPr>
        <w:t>,</w:t>
      </w:r>
      <w:r w:rsidR="005F25C6" w:rsidRPr="00FE58D2">
        <w:rPr>
          <w:color w:val="000000" w:themeColor="text1"/>
        </w:rPr>
        <w:t xml:space="preserve"> </w:t>
      </w:r>
      <w:r w:rsidR="00B20715" w:rsidRPr="00FE58D2">
        <w:rPr>
          <w:color w:val="000000" w:themeColor="text1"/>
        </w:rPr>
        <w:t>w</w:t>
      </w:r>
      <w:r w:rsidR="0053097E" w:rsidRPr="00FE58D2">
        <w:rPr>
          <w:color w:val="000000" w:themeColor="text1"/>
        </w:rPr>
        <w:t>e</w:t>
      </w:r>
      <w:r w:rsidR="00684023" w:rsidRPr="00FE58D2">
        <w:rPr>
          <w:color w:val="000000" w:themeColor="text1"/>
        </w:rPr>
        <w:t xml:space="preserve"> </w:t>
      </w:r>
      <w:r w:rsidR="0053097E" w:rsidRPr="00FE58D2">
        <w:rPr>
          <w:color w:val="000000" w:themeColor="text1"/>
        </w:rPr>
        <w:t xml:space="preserve">compared </w:t>
      </w:r>
      <w:r w:rsidR="00C50A46" w:rsidRPr="00FE58D2">
        <w:rPr>
          <w:color w:val="000000" w:themeColor="text1"/>
        </w:rPr>
        <w:t xml:space="preserve">the </w:t>
      </w:r>
      <w:r w:rsidR="00C50A46" w:rsidRPr="00FE58D2">
        <w:rPr>
          <w:i/>
          <w:color w:val="000000" w:themeColor="text1"/>
        </w:rPr>
        <w:t>GSP1</w:t>
      </w:r>
      <w:r w:rsidR="00C50A46" w:rsidRPr="00FE58D2">
        <w:rPr>
          <w:color w:val="000000" w:themeColor="text1"/>
        </w:rPr>
        <w:t xml:space="preserve"> mutant </w:t>
      </w:r>
      <w:r w:rsidR="0007533D" w:rsidRPr="00FE58D2">
        <w:rPr>
          <w:color w:val="000000" w:themeColor="text1"/>
        </w:rPr>
        <w:t>GI</w:t>
      </w:r>
      <w:r w:rsidR="00EF00AA" w:rsidRPr="00FE58D2">
        <w:rPr>
          <w:color w:val="000000" w:themeColor="text1"/>
        </w:rPr>
        <w:t xml:space="preserve"> profiles </w:t>
      </w:r>
      <w:r w:rsidR="00074A7A" w:rsidRPr="00FE58D2">
        <w:rPr>
          <w:color w:val="000000" w:themeColor="text1"/>
        </w:rPr>
        <w:t>to</w:t>
      </w:r>
      <w:r w:rsidR="00D85B9F" w:rsidRPr="00FE58D2">
        <w:rPr>
          <w:color w:val="000000" w:themeColor="text1"/>
        </w:rPr>
        <w:t xml:space="preserve"> </w:t>
      </w:r>
      <w:r w:rsidR="00074A7A" w:rsidRPr="00FE58D2">
        <w:rPr>
          <w:color w:val="000000" w:themeColor="text1"/>
        </w:rPr>
        <w:t xml:space="preserve">profiles </w:t>
      </w:r>
      <w:r w:rsidR="00AF0A03" w:rsidRPr="00FE58D2">
        <w:rPr>
          <w:color w:val="000000" w:themeColor="text1"/>
        </w:rPr>
        <w:t xml:space="preserve">from </w:t>
      </w:r>
      <w:r w:rsidR="00AE0FA5" w:rsidRPr="00FE58D2">
        <w:rPr>
          <w:color w:val="000000" w:themeColor="text1"/>
        </w:rPr>
        <w:t>33</w:t>
      </w:r>
      <w:r w:rsidR="00CA0EFE" w:rsidRPr="00FE58D2">
        <w:rPr>
          <w:color w:val="000000" w:themeColor="text1"/>
        </w:rPr>
        <w:t>58</w:t>
      </w:r>
      <w:r w:rsidR="00CF2503" w:rsidRPr="00FE58D2">
        <w:rPr>
          <w:color w:val="000000" w:themeColor="text1"/>
        </w:rPr>
        <w:t xml:space="preserve"> </w:t>
      </w:r>
      <w:r w:rsidR="001256A7" w:rsidRPr="00FE58D2">
        <w:rPr>
          <w:i/>
          <w:color w:val="000000" w:themeColor="text1"/>
        </w:rPr>
        <w:t>S. cerevisiae</w:t>
      </w:r>
      <w:r w:rsidR="001256A7" w:rsidRPr="00FE58D2" w:rsidDel="001256A7">
        <w:rPr>
          <w:color w:val="000000" w:themeColor="text1"/>
        </w:rPr>
        <w:t xml:space="preserve"> </w:t>
      </w:r>
      <w:proofErr w:type="gramStart"/>
      <w:r w:rsidR="00DB7993" w:rsidRPr="00FE58D2">
        <w:rPr>
          <w:color w:val="000000" w:themeColor="text1"/>
        </w:rPr>
        <w:t>gene</w:t>
      </w:r>
      <w:r w:rsidR="00470F24" w:rsidRPr="00FE58D2">
        <w:rPr>
          <w:color w:val="000000" w:themeColor="text1"/>
        </w:rPr>
        <w:t>s</w:t>
      </w:r>
      <w:r w:rsidR="00186F9C" w:rsidRPr="00FE58D2">
        <w:rPr>
          <w:color w:val="000000" w:themeColor="text1"/>
        </w:rPr>
        <w:t>{</w:t>
      </w:r>
      <w:proofErr w:type="gramEnd"/>
      <w:r w:rsidR="00186F9C" w:rsidRPr="00FE58D2">
        <w:rPr>
          <w:color w:val="000000" w:themeColor="text1"/>
        </w:rPr>
        <w:t>Costanzo, 2016 #163}</w:t>
      </w:r>
      <w:r w:rsidR="009A067F" w:rsidRPr="00FE58D2">
        <w:rPr>
          <w:color w:val="000000" w:themeColor="text1"/>
        </w:rPr>
        <w:t xml:space="preserve"> </w:t>
      </w:r>
      <w:r w:rsidR="001A67D6" w:rsidRPr="00FE58D2">
        <w:rPr>
          <w:color w:val="000000" w:themeColor="text1"/>
        </w:rPr>
        <w:t>using</w:t>
      </w:r>
      <w:r w:rsidR="00416FF9" w:rsidRPr="00FE58D2">
        <w:rPr>
          <w:color w:val="000000" w:themeColor="text1"/>
        </w:rPr>
        <w:t xml:space="preserve"> </w:t>
      </w:r>
      <w:r w:rsidR="0096076A" w:rsidRPr="00FE58D2">
        <w:rPr>
          <w:color w:val="000000" w:themeColor="text1"/>
        </w:rPr>
        <w:t>Pearson</w:t>
      </w:r>
      <w:r w:rsidR="00DB7993" w:rsidRPr="00FE58D2">
        <w:rPr>
          <w:color w:val="000000" w:themeColor="text1"/>
        </w:rPr>
        <w:t xml:space="preserve"> correlations</w:t>
      </w:r>
      <w:r w:rsidR="00514437" w:rsidRPr="00FE58D2">
        <w:rPr>
          <w:color w:val="000000" w:themeColor="text1"/>
        </w:rPr>
        <w:t>.</w:t>
      </w:r>
      <w:r w:rsidR="00601F1A" w:rsidRPr="00FE58D2">
        <w:rPr>
          <w:color w:val="000000" w:themeColor="text1"/>
        </w:rPr>
        <w:t xml:space="preserve"> In this analysis,</w:t>
      </w:r>
      <w:r w:rsidR="00DB7993" w:rsidRPr="00FE58D2">
        <w:rPr>
          <w:color w:val="000000" w:themeColor="text1"/>
        </w:rPr>
        <w:t xml:space="preserve"> </w:t>
      </w:r>
      <w:r w:rsidR="004650B5" w:rsidRPr="00FE58D2">
        <w:rPr>
          <w:color w:val="000000" w:themeColor="text1"/>
        </w:rPr>
        <w:t>significant</w:t>
      </w:r>
      <w:r w:rsidR="00DB7993" w:rsidRPr="00FE58D2">
        <w:rPr>
          <w:color w:val="000000" w:themeColor="text1"/>
        </w:rPr>
        <w:t xml:space="preserve"> positive correlations</w:t>
      </w:r>
      <w:r w:rsidR="00EB559B" w:rsidRPr="00FE58D2">
        <w:rPr>
          <w:color w:val="000000" w:themeColor="text1"/>
        </w:rPr>
        <w:t xml:space="preserve"> </w:t>
      </w:r>
      <w:r w:rsidR="00DB7993" w:rsidRPr="00FE58D2">
        <w:rPr>
          <w:color w:val="000000" w:themeColor="text1"/>
        </w:rPr>
        <w:t xml:space="preserve">signify functional </w:t>
      </w:r>
      <w:proofErr w:type="gramStart"/>
      <w:r w:rsidR="00DB7993" w:rsidRPr="00FE58D2">
        <w:rPr>
          <w:color w:val="000000" w:themeColor="text1"/>
        </w:rPr>
        <w:t>relationships</w:t>
      </w:r>
      <w:r w:rsidR="00186F9C" w:rsidRPr="00FE58D2">
        <w:rPr>
          <w:color w:val="000000" w:themeColor="text1"/>
        </w:rPr>
        <w:t>{</w:t>
      </w:r>
      <w:proofErr w:type="gramEnd"/>
      <w:r w:rsidR="00186F9C" w:rsidRPr="00FE58D2">
        <w:rPr>
          <w:color w:val="000000" w:themeColor="text1"/>
        </w:rPr>
        <w:t>Collins, 2006, r05480}</w:t>
      </w:r>
      <w:r w:rsidR="009A067F" w:rsidRPr="00FE58D2">
        <w:rPr>
          <w:color w:val="000000" w:themeColor="text1"/>
        </w:rPr>
        <w:t xml:space="preserve"> (</w:t>
      </w:r>
      <w:r w:rsidR="009A067F" w:rsidRPr="00FE58D2">
        <w:rPr>
          <w:b/>
          <w:color w:val="000000" w:themeColor="text1"/>
        </w:rPr>
        <w:t xml:space="preserve">Supplementary </w:t>
      </w:r>
      <w:r w:rsidR="00B8753C" w:rsidRPr="00FE58D2">
        <w:rPr>
          <w:b/>
          <w:color w:val="000000" w:themeColor="text1"/>
        </w:rPr>
        <w:t>File 3</w:t>
      </w:r>
      <w:r w:rsidR="007D4101" w:rsidRPr="00FE58D2">
        <w:rPr>
          <w:color w:val="000000" w:themeColor="text1"/>
        </w:rPr>
        <w:t xml:space="preserve">, </w:t>
      </w:r>
      <w:r w:rsidR="004552E5" w:rsidRPr="00FE58D2">
        <w:rPr>
          <w:b/>
          <w:color w:val="000000" w:themeColor="text1"/>
        </w:rPr>
        <w:t xml:space="preserve">Supplementary </w:t>
      </w:r>
      <w:r w:rsidR="00B8753C" w:rsidRPr="00FE58D2">
        <w:rPr>
          <w:b/>
          <w:color w:val="000000" w:themeColor="text1"/>
        </w:rPr>
        <w:t xml:space="preserve">File 1 </w:t>
      </w:r>
      <w:r w:rsidR="004552E5" w:rsidRPr="00FE58D2">
        <w:rPr>
          <w:b/>
          <w:color w:val="000000" w:themeColor="text1"/>
        </w:rPr>
        <w:t xml:space="preserve">Table </w:t>
      </w:r>
      <w:r w:rsidR="00B8753C" w:rsidRPr="00FE58D2">
        <w:rPr>
          <w:b/>
          <w:color w:val="000000" w:themeColor="text1"/>
        </w:rPr>
        <w:t>4</w:t>
      </w:r>
      <w:r w:rsidR="007D4101" w:rsidRPr="00FE58D2">
        <w:rPr>
          <w:color w:val="000000" w:themeColor="text1"/>
        </w:rPr>
        <w:t>,</w:t>
      </w:r>
      <w:r w:rsidR="00EB7DB7" w:rsidRPr="00FE58D2">
        <w:rPr>
          <w:color w:val="000000" w:themeColor="text1"/>
        </w:rPr>
        <w:t xml:space="preserve"> </w:t>
      </w:r>
      <w:r w:rsidR="0096076A" w:rsidRPr="00FE58D2">
        <w:rPr>
          <w:b/>
          <w:color w:val="000000" w:themeColor="text1"/>
        </w:rPr>
        <w:t xml:space="preserve">Extended Data Fig. </w:t>
      </w:r>
      <w:r w:rsidR="00A768D7" w:rsidRPr="00FE58D2">
        <w:rPr>
          <w:b/>
          <w:color w:val="000000" w:themeColor="text1"/>
        </w:rPr>
        <w:t>3c</w:t>
      </w:r>
      <w:r w:rsidR="0096076A" w:rsidRPr="00FE58D2">
        <w:rPr>
          <w:color w:val="000000" w:themeColor="text1"/>
        </w:rPr>
        <w:t>)</w:t>
      </w:r>
      <w:r w:rsidR="007F3D8E" w:rsidRPr="00FE58D2">
        <w:rPr>
          <w:color w:val="000000" w:themeColor="text1"/>
        </w:rPr>
        <w:t>.</w:t>
      </w:r>
      <w:r w:rsidR="00A12EB6" w:rsidRPr="00FE58D2">
        <w:rPr>
          <w:color w:val="000000" w:themeColor="text1"/>
        </w:rPr>
        <w:t xml:space="preserve"> Strikingly, </w:t>
      </w:r>
      <w:r w:rsidR="007D7134" w:rsidRPr="00FE58D2">
        <w:rPr>
          <w:color w:val="000000" w:themeColor="text1"/>
        </w:rPr>
        <w:t xml:space="preserve">GI </w:t>
      </w:r>
      <w:r w:rsidR="003B019C" w:rsidRPr="00FE58D2">
        <w:rPr>
          <w:color w:val="000000" w:themeColor="text1"/>
        </w:rPr>
        <w:t xml:space="preserve">profiles of </w:t>
      </w:r>
      <w:r w:rsidR="00126617" w:rsidRPr="00FE58D2">
        <w:rPr>
          <w:i/>
          <w:color w:val="000000" w:themeColor="text1"/>
        </w:rPr>
        <w:t>G</w:t>
      </w:r>
      <w:r w:rsidR="003B019C" w:rsidRPr="00FE58D2">
        <w:rPr>
          <w:i/>
          <w:color w:val="000000" w:themeColor="text1"/>
        </w:rPr>
        <w:t>SP</w:t>
      </w:r>
      <w:r w:rsidR="00126617" w:rsidRPr="00FE58D2">
        <w:rPr>
          <w:i/>
          <w:color w:val="000000" w:themeColor="text1"/>
        </w:rPr>
        <w:t>1</w:t>
      </w:r>
      <w:r w:rsidR="00126617" w:rsidRPr="00FE58D2">
        <w:rPr>
          <w:color w:val="000000" w:themeColor="text1"/>
        </w:rPr>
        <w:t xml:space="preserve"> mutants and </w:t>
      </w:r>
      <w:r w:rsidR="00354E66" w:rsidRPr="00FE58D2">
        <w:rPr>
          <w:color w:val="000000" w:themeColor="text1"/>
        </w:rPr>
        <w:t xml:space="preserve">of Gsp1 </w:t>
      </w:r>
      <w:r w:rsidR="00662398" w:rsidRPr="00FE58D2">
        <w:rPr>
          <w:color w:val="000000" w:themeColor="text1"/>
        </w:rPr>
        <w:t xml:space="preserve">physical </w:t>
      </w:r>
      <w:r w:rsidR="00126617" w:rsidRPr="00FE58D2">
        <w:rPr>
          <w:color w:val="000000" w:themeColor="text1"/>
        </w:rPr>
        <w:t>interaction part</w:t>
      </w:r>
      <w:r w:rsidR="00F523E4" w:rsidRPr="00FE58D2">
        <w:rPr>
          <w:color w:val="000000" w:themeColor="text1"/>
        </w:rPr>
        <w:t>n</w:t>
      </w:r>
      <w:r w:rsidR="00126617" w:rsidRPr="00FE58D2">
        <w:rPr>
          <w:color w:val="000000" w:themeColor="text1"/>
        </w:rPr>
        <w:t>er</w:t>
      </w:r>
      <w:r w:rsidR="003B019C" w:rsidRPr="00FE58D2">
        <w:rPr>
          <w:color w:val="000000" w:themeColor="text1"/>
        </w:rPr>
        <w:t>s</w:t>
      </w:r>
      <w:r w:rsidR="00126617" w:rsidRPr="00FE58D2">
        <w:rPr>
          <w:color w:val="000000" w:themeColor="text1"/>
        </w:rPr>
        <w:t xml:space="preserve"> </w:t>
      </w:r>
      <w:r w:rsidR="00354E66" w:rsidRPr="00FE58D2">
        <w:rPr>
          <w:color w:val="000000" w:themeColor="text1"/>
        </w:rPr>
        <w:t xml:space="preserve">were </w:t>
      </w:r>
      <w:r w:rsidR="00E8615D" w:rsidRPr="00FE58D2">
        <w:rPr>
          <w:color w:val="000000" w:themeColor="text1"/>
        </w:rPr>
        <w:t xml:space="preserve">on average </w:t>
      </w:r>
      <w:r w:rsidR="00A320E7" w:rsidRPr="00FE58D2">
        <w:rPr>
          <w:color w:val="000000" w:themeColor="text1"/>
        </w:rPr>
        <w:t xml:space="preserve">no more similar to each other </w:t>
      </w:r>
      <w:r w:rsidR="002019A7" w:rsidRPr="00FE58D2">
        <w:rPr>
          <w:color w:val="000000" w:themeColor="text1"/>
        </w:rPr>
        <w:t>in instances</w:t>
      </w:r>
      <w:r w:rsidR="00A320E7" w:rsidRPr="00FE58D2">
        <w:rPr>
          <w:color w:val="000000" w:themeColor="text1"/>
        </w:rPr>
        <w:t xml:space="preserve"> where the </w:t>
      </w:r>
      <w:r w:rsidR="00354E66" w:rsidRPr="00FE58D2">
        <w:rPr>
          <w:color w:val="000000" w:themeColor="text1"/>
        </w:rPr>
        <w:t xml:space="preserve">Gsp1 </w:t>
      </w:r>
      <w:r w:rsidR="00A320E7" w:rsidRPr="00FE58D2">
        <w:rPr>
          <w:color w:val="000000" w:themeColor="text1"/>
        </w:rPr>
        <w:t xml:space="preserve">mutation </w:t>
      </w:r>
      <w:r w:rsidR="00137ED6" w:rsidRPr="00FE58D2">
        <w:rPr>
          <w:color w:val="000000" w:themeColor="text1"/>
        </w:rPr>
        <w:t xml:space="preserve">was </w:t>
      </w:r>
      <w:r w:rsidR="00276B36" w:rsidRPr="00FE58D2">
        <w:rPr>
          <w:color w:val="000000" w:themeColor="text1"/>
        </w:rPr>
        <w:t xml:space="preserve">located </w:t>
      </w:r>
      <w:r w:rsidR="00A320E7" w:rsidRPr="00FE58D2">
        <w:rPr>
          <w:color w:val="000000" w:themeColor="text1"/>
        </w:rPr>
        <w:t xml:space="preserve">in the partner interface than when </w:t>
      </w:r>
      <w:r w:rsidR="00354E66" w:rsidRPr="00FE58D2">
        <w:rPr>
          <w:color w:val="000000" w:themeColor="text1"/>
        </w:rPr>
        <w:t xml:space="preserve">the mutation </w:t>
      </w:r>
      <w:r w:rsidR="00137ED6" w:rsidRPr="00FE58D2">
        <w:rPr>
          <w:color w:val="000000" w:themeColor="text1"/>
        </w:rPr>
        <w:t xml:space="preserve">was </w:t>
      </w:r>
      <w:r w:rsidR="00A320E7" w:rsidRPr="00FE58D2">
        <w:rPr>
          <w:color w:val="000000" w:themeColor="text1"/>
        </w:rPr>
        <w:t>no</w:t>
      </w:r>
      <w:r w:rsidR="002C43EF" w:rsidRPr="00FE58D2">
        <w:rPr>
          <w:color w:val="000000" w:themeColor="text1"/>
        </w:rPr>
        <w:t>t</w:t>
      </w:r>
      <w:r w:rsidR="00BA2CDE" w:rsidRPr="00FE58D2">
        <w:rPr>
          <w:color w:val="000000" w:themeColor="text1"/>
        </w:rPr>
        <w:t xml:space="preserve"> (</w:t>
      </w:r>
      <w:r w:rsidR="00903424" w:rsidRPr="00FE58D2">
        <w:rPr>
          <w:b/>
          <w:color w:val="000000" w:themeColor="text1"/>
        </w:rPr>
        <w:t>Fig. 1</w:t>
      </w:r>
      <w:r w:rsidR="00DC5F47" w:rsidRPr="00FE58D2">
        <w:rPr>
          <w:b/>
          <w:color w:val="000000" w:themeColor="text1"/>
        </w:rPr>
        <w:t>g</w:t>
      </w:r>
      <w:r w:rsidR="00F523E4" w:rsidRPr="00FE58D2">
        <w:rPr>
          <w:b/>
          <w:color w:val="000000" w:themeColor="text1"/>
        </w:rPr>
        <w:t xml:space="preserve">, Extended Data Fig. </w:t>
      </w:r>
      <w:r w:rsidR="00544FF6" w:rsidRPr="00FE58D2">
        <w:rPr>
          <w:b/>
          <w:color w:val="000000" w:themeColor="text1"/>
        </w:rPr>
        <w:t>3</w:t>
      </w:r>
      <w:r w:rsidR="00C85B64" w:rsidRPr="00FE58D2">
        <w:rPr>
          <w:b/>
          <w:color w:val="000000" w:themeColor="text1"/>
        </w:rPr>
        <w:t>d</w:t>
      </w:r>
      <w:r w:rsidR="00134FA6" w:rsidRPr="00FE58D2">
        <w:rPr>
          <w:color w:val="000000" w:themeColor="text1"/>
        </w:rPr>
        <w:t>)</w:t>
      </w:r>
      <w:r w:rsidR="0096076A" w:rsidRPr="00FE58D2">
        <w:rPr>
          <w:color w:val="000000" w:themeColor="text1"/>
        </w:rPr>
        <w:t xml:space="preserve">. </w:t>
      </w:r>
      <w:r w:rsidR="00054277" w:rsidRPr="00FE58D2">
        <w:rPr>
          <w:color w:val="000000" w:themeColor="text1"/>
        </w:rPr>
        <w:t>T</w:t>
      </w:r>
      <w:r w:rsidR="00C0515D" w:rsidRPr="00FE58D2">
        <w:rPr>
          <w:color w:val="000000" w:themeColor="text1"/>
        </w:rPr>
        <w:t xml:space="preserve">hese </w:t>
      </w:r>
      <w:r w:rsidR="00A304E9" w:rsidRPr="00FE58D2">
        <w:rPr>
          <w:color w:val="000000" w:themeColor="text1"/>
        </w:rPr>
        <w:t xml:space="preserve">results </w:t>
      </w:r>
      <w:r w:rsidR="00263D24" w:rsidRPr="00FE58D2">
        <w:rPr>
          <w:color w:val="000000" w:themeColor="text1"/>
        </w:rPr>
        <w:t>suggest that</w:t>
      </w:r>
      <w:r w:rsidRPr="00FE58D2">
        <w:rPr>
          <w:color w:val="000000" w:themeColor="text1"/>
        </w:rPr>
        <w:t xml:space="preserve"> </w:t>
      </w:r>
      <w:r w:rsidR="00923805" w:rsidRPr="00FE58D2">
        <w:rPr>
          <w:color w:val="000000" w:themeColor="text1"/>
        </w:rPr>
        <w:t xml:space="preserve">the </w:t>
      </w:r>
      <w:r w:rsidR="009D76CB" w:rsidRPr="00FE58D2">
        <w:rPr>
          <w:color w:val="000000" w:themeColor="text1"/>
        </w:rPr>
        <w:t xml:space="preserve">rich </w:t>
      </w:r>
      <w:r w:rsidR="00147315" w:rsidRPr="00FE58D2">
        <w:rPr>
          <w:color w:val="000000" w:themeColor="text1"/>
        </w:rPr>
        <w:t>functional profiles</w:t>
      </w:r>
      <w:r w:rsidR="000F7169" w:rsidRPr="00FE58D2">
        <w:rPr>
          <w:color w:val="000000" w:themeColor="text1"/>
        </w:rPr>
        <w:t xml:space="preserve"> </w:t>
      </w:r>
      <w:r w:rsidR="00CC3C3E" w:rsidRPr="00FE58D2">
        <w:rPr>
          <w:color w:val="000000" w:themeColor="text1"/>
        </w:rPr>
        <w:t xml:space="preserve">of </w:t>
      </w:r>
      <w:r w:rsidR="00CC1B1D" w:rsidRPr="00FE58D2">
        <w:rPr>
          <w:i/>
          <w:color w:val="000000" w:themeColor="text1"/>
        </w:rPr>
        <w:t>GSP1</w:t>
      </w:r>
      <w:r w:rsidR="00CC3C3E" w:rsidRPr="00FE58D2">
        <w:rPr>
          <w:color w:val="000000" w:themeColor="text1"/>
        </w:rPr>
        <w:t xml:space="preserve"> </w:t>
      </w:r>
      <w:r w:rsidR="000D0E27" w:rsidRPr="00FE58D2">
        <w:rPr>
          <w:color w:val="000000" w:themeColor="text1"/>
        </w:rPr>
        <w:t>mutants</w:t>
      </w:r>
      <w:r w:rsidR="00CC3C3E" w:rsidRPr="00FE58D2">
        <w:rPr>
          <w:color w:val="000000" w:themeColor="text1"/>
        </w:rPr>
        <w:t xml:space="preserve"> </w:t>
      </w:r>
      <w:r w:rsidR="000C59BA" w:rsidRPr="00FE58D2">
        <w:rPr>
          <w:color w:val="000000" w:themeColor="text1"/>
        </w:rPr>
        <w:t>cannot simply be</w:t>
      </w:r>
      <w:r w:rsidR="00AA4F2C" w:rsidRPr="00FE58D2">
        <w:rPr>
          <w:color w:val="000000" w:themeColor="text1"/>
        </w:rPr>
        <w:t xml:space="preserve"> explained by </w:t>
      </w:r>
      <w:r w:rsidR="00AA6B26" w:rsidRPr="00FE58D2">
        <w:rPr>
          <w:color w:val="000000" w:themeColor="text1"/>
        </w:rPr>
        <w:t xml:space="preserve">considering only the interface or </w:t>
      </w:r>
      <w:r w:rsidR="00AA4F2C" w:rsidRPr="00FE58D2">
        <w:rPr>
          <w:color w:val="000000" w:themeColor="text1"/>
        </w:rPr>
        <w:t>partner interaction</w:t>
      </w:r>
      <w:r w:rsidR="00AA6B26" w:rsidRPr="00FE58D2">
        <w:rPr>
          <w:color w:val="000000" w:themeColor="text1"/>
        </w:rPr>
        <w:t xml:space="preserve"> targeted by the point mutation.</w:t>
      </w:r>
      <w:r w:rsidR="004D4A0B" w:rsidRPr="00FE58D2">
        <w:rPr>
          <w:color w:val="000000" w:themeColor="text1"/>
        </w:rPr>
        <w:t xml:space="preserve"> </w:t>
      </w:r>
    </w:p>
    <w:p w14:paraId="128D8DBD" w14:textId="7946D4F9" w:rsidR="00E16CA1" w:rsidRPr="00FE58D2" w:rsidRDefault="00F94FA4" w:rsidP="00766E8C">
      <w:pPr>
        <w:rPr>
          <w:b/>
          <w:color w:val="000000" w:themeColor="text1"/>
        </w:rPr>
      </w:pPr>
      <w:r w:rsidRPr="00FE58D2">
        <w:rPr>
          <w:b/>
          <w:color w:val="000000" w:themeColor="text1"/>
        </w:rPr>
        <w:t>Physical interaction</w:t>
      </w:r>
      <w:r w:rsidR="008C5073" w:rsidRPr="00FE58D2">
        <w:rPr>
          <w:b/>
          <w:color w:val="000000" w:themeColor="text1"/>
        </w:rPr>
        <w:t>s</w:t>
      </w:r>
      <w:r w:rsidRPr="00FE58D2">
        <w:rPr>
          <w:b/>
          <w:color w:val="000000" w:themeColor="text1"/>
        </w:rPr>
        <w:t xml:space="preserve"> of Gsp1 mutants.</w:t>
      </w:r>
    </w:p>
    <w:p w14:paraId="1EF353DA" w14:textId="7971C5B8" w:rsidR="000A2B45" w:rsidRPr="00562D21" w:rsidRDefault="00844E74" w:rsidP="00F14E28">
      <w:pPr>
        <w:rPr>
          <w:color w:val="FF0000"/>
          <w:rPrChange w:id="51" w:author="Perica, Tina" w:date="2020-08-31T21:02:00Z">
            <w:rPr>
              <w:color w:val="000000" w:themeColor="text1"/>
            </w:rPr>
          </w:rPrChange>
        </w:rPr>
      </w:pPr>
      <w:r w:rsidRPr="00FE58D2">
        <w:rPr>
          <w:color w:val="000000" w:themeColor="text1"/>
        </w:rPr>
        <w:t xml:space="preserve">To </w:t>
      </w:r>
      <w:r w:rsidR="00CD0B43" w:rsidRPr="00FE58D2">
        <w:rPr>
          <w:color w:val="000000" w:themeColor="text1"/>
        </w:rPr>
        <w:t>investigate further why</w:t>
      </w:r>
      <w:r w:rsidR="00EC2417" w:rsidRPr="00FE58D2">
        <w:rPr>
          <w:color w:val="000000" w:themeColor="text1"/>
        </w:rPr>
        <w:t xml:space="preserve"> the G</w:t>
      </w:r>
      <w:r w:rsidR="00391C31" w:rsidRPr="00FE58D2">
        <w:rPr>
          <w:color w:val="000000" w:themeColor="text1"/>
        </w:rPr>
        <w:t>I</w:t>
      </w:r>
      <w:r w:rsidR="00EC2417" w:rsidRPr="00FE58D2">
        <w:rPr>
          <w:color w:val="000000" w:themeColor="text1"/>
        </w:rPr>
        <w:t xml:space="preserve"> profiles of Gsp1 mutations did not group </w:t>
      </w:r>
      <w:r w:rsidR="00916A78" w:rsidRPr="00FE58D2">
        <w:rPr>
          <w:color w:val="000000" w:themeColor="text1"/>
        </w:rPr>
        <w:t>based on targeted specific physical interactions of Gsp1</w:t>
      </w:r>
      <w:r w:rsidR="00F254ED" w:rsidRPr="00FE58D2">
        <w:rPr>
          <w:color w:val="000000" w:themeColor="text1"/>
        </w:rPr>
        <w:t>,</w:t>
      </w:r>
      <w:r w:rsidR="00EC2417" w:rsidRPr="00FE58D2">
        <w:rPr>
          <w:color w:val="000000" w:themeColor="text1"/>
        </w:rPr>
        <w:t xml:space="preserve"> </w:t>
      </w:r>
      <w:r w:rsidR="003660AE" w:rsidRPr="00FE58D2">
        <w:rPr>
          <w:color w:val="000000" w:themeColor="text1"/>
        </w:rPr>
        <w:t>we</w:t>
      </w:r>
      <w:r w:rsidR="00E2046A" w:rsidRPr="00FE58D2">
        <w:rPr>
          <w:color w:val="000000" w:themeColor="text1"/>
        </w:rPr>
        <w:t xml:space="preserve"> </w:t>
      </w:r>
      <w:r w:rsidR="002C4E3E" w:rsidRPr="00FE58D2">
        <w:rPr>
          <w:color w:val="000000" w:themeColor="text1"/>
        </w:rPr>
        <w:t xml:space="preserve">sought to </w:t>
      </w:r>
      <w:r w:rsidR="00AA6329" w:rsidRPr="00FE58D2">
        <w:rPr>
          <w:color w:val="000000" w:themeColor="text1"/>
        </w:rPr>
        <w:t>determine</w:t>
      </w:r>
      <w:r w:rsidR="00C83776" w:rsidRPr="00FE58D2">
        <w:rPr>
          <w:color w:val="000000" w:themeColor="text1"/>
        </w:rPr>
        <w:t xml:space="preserve"> </w:t>
      </w:r>
      <w:del w:id="52" w:author="Perica, Tina" w:date="2020-05-01T11:48:00Z">
        <w:r w:rsidR="00C83776" w:rsidRPr="009759D0" w:rsidDel="0040180D">
          <w:rPr>
            <w:color w:val="FF0000"/>
            <w:rPrChange w:id="53" w:author="Perica, Tina" w:date="2020-08-24T12:27:00Z">
              <w:rPr>
                <w:color w:val="000000" w:themeColor="text1"/>
              </w:rPr>
            </w:rPrChange>
          </w:rPr>
          <w:delText>changes to</w:delText>
        </w:r>
      </w:del>
      <w:ins w:id="54" w:author="Perica, Tina" w:date="2020-05-01T11:48:00Z">
        <w:r w:rsidR="0040180D" w:rsidRPr="009759D0">
          <w:rPr>
            <w:color w:val="FF0000"/>
            <w:rPrChange w:id="55" w:author="Perica, Tina" w:date="2020-08-24T12:27:00Z">
              <w:rPr>
                <w:color w:val="000000" w:themeColor="text1"/>
              </w:rPr>
            </w:rPrChange>
          </w:rPr>
          <w:t>how</w:t>
        </w:r>
      </w:ins>
      <w:r w:rsidR="00C83776" w:rsidRPr="009759D0">
        <w:rPr>
          <w:color w:val="FF0000"/>
        </w:rPr>
        <w:t xml:space="preserve"> </w:t>
      </w:r>
      <w:r w:rsidR="00C83776" w:rsidRPr="00FE58D2">
        <w:rPr>
          <w:color w:val="000000" w:themeColor="text1"/>
        </w:rPr>
        <w:t>the physical</w:t>
      </w:r>
      <w:ins w:id="56" w:author="Perica, Tina" w:date="2020-07-01T15:35:00Z">
        <w:r w:rsidR="00FA3B67" w:rsidRPr="00FE58D2">
          <w:rPr>
            <w:color w:val="000000" w:themeColor="text1"/>
          </w:rPr>
          <w:t xml:space="preserve"> </w:t>
        </w:r>
        <w:r w:rsidR="00FA3B67" w:rsidRPr="009759D0">
          <w:rPr>
            <w:color w:val="FF0000"/>
          </w:rPr>
          <w:t>protein</w:t>
        </w:r>
      </w:ins>
      <w:r w:rsidR="00C83776" w:rsidRPr="009759D0">
        <w:rPr>
          <w:color w:val="FF0000"/>
        </w:rPr>
        <w:t xml:space="preserve"> </w:t>
      </w:r>
      <w:r w:rsidR="00C83776" w:rsidRPr="00FE58D2">
        <w:rPr>
          <w:color w:val="000000" w:themeColor="text1"/>
        </w:rPr>
        <w:t>interaction network</w:t>
      </w:r>
      <w:ins w:id="57" w:author="Perica, Tina" w:date="2020-05-01T11:49:00Z">
        <w:r w:rsidR="0040180D" w:rsidRPr="00FE58D2">
          <w:rPr>
            <w:color w:val="000000" w:themeColor="text1"/>
          </w:rPr>
          <w:t xml:space="preserve"> of </w:t>
        </w:r>
        <w:r w:rsidR="0040180D" w:rsidRPr="009759D0">
          <w:rPr>
            <w:color w:val="FF0000"/>
          </w:rPr>
          <w:lastRenderedPageBreak/>
          <w:t>Gsp1 changes</w:t>
        </w:r>
      </w:ins>
      <w:r w:rsidR="00CF2930" w:rsidRPr="001C1B18">
        <w:rPr>
          <w:color w:val="365F91" w:themeColor="accent1" w:themeShade="BF"/>
        </w:rPr>
        <w:t xml:space="preserve"> </w:t>
      </w:r>
      <w:r w:rsidR="00CF2930" w:rsidRPr="00FE58D2">
        <w:rPr>
          <w:color w:val="000000" w:themeColor="text1"/>
        </w:rPr>
        <w:t>in response to the</w:t>
      </w:r>
      <w:ins w:id="58" w:author="Perica, Tina" w:date="2020-05-01T11:49:00Z">
        <w:r w:rsidR="0040180D" w:rsidRPr="00FE58D2">
          <w:rPr>
            <w:color w:val="000000" w:themeColor="text1"/>
          </w:rPr>
          <w:t xml:space="preserve"> </w:t>
        </w:r>
        <w:r w:rsidR="0040180D" w:rsidRPr="009759D0">
          <w:rPr>
            <w:color w:val="FF0000"/>
          </w:rPr>
          <w:t>interface point</w:t>
        </w:r>
      </w:ins>
      <w:r w:rsidR="00CF2930" w:rsidRPr="001C1B18">
        <w:rPr>
          <w:color w:val="365F91" w:themeColor="accent1" w:themeShade="BF"/>
        </w:rPr>
        <w:t xml:space="preserve"> </w:t>
      </w:r>
      <w:r w:rsidR="00CF2930" w:rsidRPr="00FE58D2">
        <w:rPr>
          <w:color w:val="000000" w:themeColor="text1"/>
        </w:rPr>
        <w:t>mutations</w:t>
      </w:r>
      <w:ins w:id="59" w:author="Perica, Tina" w:date="2020-08-19T10:46:00Z">
        <w:r w:rsidR="009228F6" w:rsidRPr="00FE58D2">
          <w:rPr>
            <w:color w:val="000000" w:themeColor="text1"/>
          </w:rPr>
          <w:t xml:space="preserve"> </w:t>
        </w:r>
        <w:r w:rsidR="009228F6" w:rsidRPr="00562D21">
          <w:rPr>
            <w:color w:val="FF0000"/>
            <w:rPrChange w:id="60" w:author="Perica, Tina" w:date="2020-08-31T21:02:00Z">
              <w:rPr>
                <w:color w:val="365F91" w:themeColor="accent1" w:themeShade="BF"/>
              </w:rPr>
            </w:rPrChange>
          </w:rPr>
          <w:t xml:space="preserve">when </w:t>
        </w:r>
        <w:r w:rsidR="009228F6" w:rsidRPr="00562D21">
          <w:rPr>
            <w:color w:val="FF0000"/>
            <w:szCs w:val="22"/>
            <w:rPrChange w:id="61" w:author="Perica, Tina" w:date="2020-08-31T21:02:00Z">
              <w:rPr>
                <w:color w:val="365F91" w:themeColor="accent1" w:themeShade="BF"/>
                <w:szCs w:val="22"/>
              </w:rPr>
            </w:rPrChange>
          </w:rPr>
          <w:t>all binding partners are present at their endogenous levels</w:t>
        </w:r>
      </w:ins>
      <w:del w:id="62" w:author="Perica, Tina" w:date="2020-05-01T11:49:00Z">
        <w:r w:rsidR="000B746B" w:rsidRPr="00562D21" w:rsidDel="0040180D">
          <w:rPr>
            <w:color w:val="FF0000"/>
            <w:rPrChange w:id="63" w:author="Perica, Tina" w:date="2020-08-31T21:02:00Z">
              <w:rPr>
                <w:color w:val="000000" w:themeColor="text1"/>
              </w:rPr>
            </w:rPrChange>
          </w:rPr>
          <w:delText xml:space="preserve"> (for example, mutations could fail to target the intended interactions)</w:delText>
        </w:r>
      </w:del>
      <w:r w:rsidR="003660AE" w:rsidRPr="00562D21">
        <w:rPr>
          <w:color w:val="FF0000"/>
          <w:rPrChange w:id="64" w:author="Perica, Tina" w:date="2020-08-31T21:02:00Z">
            <w:rPr>
              <w:color w:val="000000" w:themeColor="text1"/>
            </w:rPr>
          </w:rPrChange>
        </w:rPr>
        <w:t>.</w:t>
      </w:r>
      <w:r w:rsidR="00C83776" w:rsidRPr="00562D21">
        <w:rPr>
          <w:color w:val="FF0000"/>
          <w:rPrChange w:id="65" w:author="Perica, Tina" w:date="2020-08-31T21:02:00Z">
            <w:rPr>
              <w:color w:val="000000" w:themeColor="text1"/>
            </w:rPr>
          </w:rPrChange>
        </w:rPr>
        <w:t xml:space="preserve"> </w:t>
      </w:r>
      <w:r w:rsidR="003660AE" w:rsidRPr="00FE58D2">
        <w:rPr>
          <w:color w:val="000000" w:themeColor="text1"/>
        </w:rPr>
        <w:t>W</w:t>
      </w:r>
      <w:r w:rsidR="00C83776" w:rsidRPr="00FE58D2">
        <w:rPr>
          <w:color w:val="000000" w:themeColor="text1"/>
        </w:rPr>
        <w:t xml:space="preserve">e </w:t>
      </w:r>
      <w:r w:rsidR="00312FD7" w:rsidRPr="00FE58D2">
        <w:rPr>
          <w:color w:val="000000" w:themeColor="text1"/>
        </w:rPr>
        <w:t xml:space="preserve">tagged </w:t>
      </w:r>
      <w:r w:rsidR="00E553AB" w:rsidRPr="00FE58D2">
        <w:rPr>
          <w:color w:val="000000" w:themeColor="text1"/>
        </w:rPr>
        <w:t>wild</w:t>
      </w:r>
      <w:r w:rsidR="003D5FFF" w:rsidRPr="00FE58D2">
        <w:rPr>
          <w:color w:val="000000" w:themeColor="text1"/>
        </w:rPr>
        <w:t>-</w:t>
      </w:r>
      <w:r w:rsidR="00E553AB" w:rsidRPr="00FE58D2">
        <w:rPr>
          <w:color w:val="000000" w:themeColor="text1"/>
        </w:rPr>
        <w:t xml:space="preserve">type </w:t>
      </w:r>
      <w:r w:rsidR="00C34C2A" w:rsidRPr="00FE58D2">
        <w:rPr>
          <w:color w:val="000000" w:themeColor="text1"/>
        </w:rPr>
        <w:t>G</w:t>
      </w:r>
      <w:r w:rsidR="002402BA" w:rsidRPr="00FE58D2">
        <w:rPr>
          <w:color w:val="000000" w:themeColor="text1"/>
        </w:rPr>
        <w:t>sp</w:t>
      </w:r>
      <w:r w:rsidR="00C34C2A" w:rsidRPr="00FE58D2">
        <w:rPr>
          <w:color w:val="000000" w:themeColor="text1"/>
        </w:rPr>
        <w:t>1</w:t>
      </w:r>
      <w:r w:rsidR="006A58BB" w:rsidRPr="00FE58D2">
        <w:rPr>
          <w:color w:val="000000" w:themeColor="text1"/>
        </w:rPr>
        <w:t xml:space="preserve"> and</w:t>
      </w:r>
      <w:r w:rsidR="00D36E4A" w:rsidRPr="00FE58D2">
        <w:rPr>
          <w:color w:val="000000" w:themeColor="text1"/>
        </w:rPr>
        <w:t xml:space="preserve"> 2</w:t>
      </w:r>
      <w:r w:rsidR="006A58BB" w:rsidRPr="00FE58D2">
        <w:rPr>
          <w:color w:val="000000" w:themeColor="text1"/>
        </w:rPr>
        <w:t>8</w:t>
      </w:r>
      <w:r w:rsidR="00D36E4A" w:rsidRPr="00FE58D2">
        <w:rPr>
          <w:color w:val="000000" w:themeColor="text1"/>
        </w:rPr>
        <w:t xml:space="preserve"> mutant</w:t>
      </w:r>
      <w:r w:rsidR="00FE39D0" w:rsidRPr="00FE58D2">
        <w:rPr>
          <w:color w:val="000000" w:themeColor="text1"/>
        </w:rPr>
        <w:t>s</w:t>
      </w:r>
      <w:r w:rsidR="00D36E4A" w:rsidRPr="00FE58D2">
        <w:rPr>
          <w:color w:val="000000" w:themeColor="text1"/>
        </w:rPr>
        <w:t xml:space="preserve"> covering all </w:t>
      </w:r>
      <w:r w:rsidR="006F4196" w:rsidRPr="00FE58D2">
        <w:rPr>
          <w:color w:val="000000" w:themeColor="text1"/>
        </w:rPr>
        <w:t xml:space="preserve">interface </w:t>
      </w:r>
      <w:r w:rsidR="00D36E4A" w:rsidRPr="00FE58D2">
        <w:rPr>
          <w:color w:val="000000" w:themeColor="text1"/>
        </w:rPr>
        <w:t xml:space="preserve">residues </w:t>
      </w:r>
      <w:r w:rsidR="00C53030" w:rsidRPr="00FE58D2">
        <w:rPr>
          <w:color w:val="000000" w:themeColor="text1"/>
        </w:rPr>
        <w:t xml:space="preserve">shown in </w:t>
      </w:r>
      <w:r w:rsidR="00D36E4A" w:rsidRPr="00FE58D2">
        <w:rPr>
          <w:b/>
          <w:color w:val="000000" w:themeColor="text1"/>
        </w:rPr>
        <w:t>Fig. 1</w:t>
      </w:r>
      <w:r w:rsidR="00835C80" w:rsidRPr="00FE58D2">
        <w:rPr>
          <w:b/>
          <w:color w:val="000000" w:themeColor="text1"/>
        </w:rPr>
        <w:t>e</w:t>
      </w:r>
      <w:r w:rsidR="00E553AB" w:rsidRPr="00FE58D2">
        <w:rPr>
          <w:color w:val="000000" w:themeColor="text1"/>
        </w:rPr>
        <w:t xml:space="preserve"> </w:t>
      </w:r>
      <w:r w:rsidR="00312FD7" w:rsidRPr="00FE58D2">
        <w:rPr>
          <w:color w:val="000000" w:themeColor="text1"/>
        </w:rPr>
        <w:t>with</w:t>
      </w:r>
      <w:r w:rsidR="001221AB" w:rsidRPr="00FE58D2">
        <w:rPr>
          <w:color w:val="000000" w:themeColor="text1"/>
        </w:rPr>
        <w:t xml:space="preserve"> </w:t>
      </w:r>
      <w:r w:rsidR="002540BF" w:rsidRPr="00FE58D2">
        <w:rPr>
          <w:color w:val="000000" w:themeColor="text1"/>
        </w:rPr>
        <w:t xml:space="preserve">an </w:t>
      </w:r>
      <w:r w:rsidR="001221AB" w:rsidRPr="00FE58D2">
        <w:rPr>
          <w:color w:val="000000" w:themeColor="text1"/>
        </w:rPr>
        <w:t>amino-</w:t>
      </w:r>
      <w:r w:rsidR="000736B1" w:rsidRPr="00FE58D2">
        <w:rPr>
          <w:color w:val="000000" w:themeColor="text1"/>
        </w:rPr>
        <w:t xml:space="preserve"> </w:t>
      </w:r>
      <w:r w:rsidR="001221AB" w:rsidRPr="00FE58D2">
        <w:rPr>
          <w:color w:val="000000" w:themeColor="text1"/>
        </w:rPr>
        <w:t>or</w:t>
      </w:r>
      <w:r w:rsidR="00433BEC" w:rsidRPr="00FE58D2">
        <w:rPr>
          <w:color w:val="000000" w:themeColor="text1"/>
        </w:rPr>
        <w:t xml:space="preserve"> </w:t>
      </w:r>
      <w:r w:rsidR="001221AB" w:rsidRPr="00FE58D2">
        <w:rPr>
          <w:color w:val="000000" w:themeColor="text1"/>
        </w:rPr>
        <w:t>carboxy-terminal</w:t>
      </w:r>
      <w:r w:rsidR="00312FD7" w:rsidRPr="00FE58D2">
        <w:rPr>
          <w:color w:val="000000" w:themeColor="text1"/>
        </w:rPr>
        <w:t xml:space="preserve"> 3xFLAG</w:t>
      </w:r>
      <w:r w:rsidR="00651BC3" w:rsidRPr="00FE58D2">
        <w:rPr>
          <w:color w:val="000000" w:themeColor="text1"/>
        </w:rPr>
        <w:t xml:space="preserve"> tag</w:t>
      </w:r>
      <w:r w:rsidR="00312FD7" w:rsidRPr="00FE58D2">
        <w:rPr>
          <w:color w:val="000000" w:themeColor="text1"/>
        </w:rPr>
        <w:t xml:space="preserve"> and quantified</w:t>
      </w:r>
      <w:r w:rsidR="007632E7" w:rsidRPr="00FE58D2">
        <w:rPr>
          <w:color w:val="000000" w:themeColor="text1"/>
        </w:rPr>
        <w:t xml:space="preserve"> </w:t>
      </w:r>
      <w:r w:rsidR="009F7A0C" w:rsidRPr="00FE58D2">
        <w:rPr>
          <w:color w:val="000000" w:themeColor="text1"/>
        </w:rPr>
        <w:t xml:space="preserve">the </w:t>
      </w:r>
      <w:r w:rsidR="007632E7" w:rsidRPr="00FE58D2">
        <w:rPr>
          <w:color w:val="000000" w:themeColor="text1"/>
        </w:rPr>
        <w:t>abundance</w:t>
      </w:r>
      <w:r w:rsidR="00312FD7" w:rsidRPr="00FE58D2">
        <w:rPr>
          <w:color w:val="000000" w:themeColor="text1"/>
        </w:rPr>
        <w:t xml:space="preserve"> </w:t>
      </w:r>
      <w:r w:rsidR="007632E7" w:rsidRPr="00FE58D2">
        <w:rPr>
          <w:color w:val="000000" w:themeColor="text1"/>
        </w:rPr>
        <w:t>of</w:t>
      </w:r>
      <w:r w:rsidR="00511095" w:rsidRPr="00FE58D2">
        <w:rPr>
          <w:color w:val="000000" w:themeColor="text1"/>
        </w:rPr>
        <w:t xml:space="preserve"> </w:t>
      </w:r>
      <w:del w:id="66" w:author="Perica, Tina" w:date="2020-07-01T14:51:00Z">
        <w:r w:rsidR="00511095" w:rsidRPr="00562D21" w:rsidDel="00707BAF">
          <w:rPr>
            <w:color w:val="FF0000"/>
            <w:rPrChange w:id="67" w:author="Perica, Tina" w:date="2020-08-31T21:02:00Z">
              <w:rPr>
                <w:color w:val="000000" w:themeColor="text1"/>
              </w:rPr>
            </w:rPrChange>
          </w:rPr>
          <w:delText xml:space="preserve">each </w:delText>
        </w:r>
      </w:del>
      <w:ins w:id="68" w:author="Perica, Tina" w:date="2020-07-01T14:51:00Z">
        <w:r w:rsidR="00707BAF" w:rsidRPr="00562D21">
          <w:rPr>
            <w:color w:val="FF0000"/>
            <w:rPrChange w:id="69" w:author="Perica, Tina" w:date="2020-08-31T21:02:00Z">
              <w:rPr>
                <w:color w:val="000000" w:themeColor="text1"/>
              </w:rPr>
            </w:rPrChange>
          </w:rPr>
          <w:t>316 high-confidence</w:t>
        </w:r>
      </w:ins>
      <w:del w:id="70" w:author="Perica, Tina" w:date="2020-07-01T14:51:00Z">
        <w:r w:rsidR="007632E7" w:rsidRPr="00FE58D2" w:rsidDel="00707BAF">
          <w:rPr>
            <w:color w:val="000000" w:themeColor="text1"/>
          </w:rPr>
          <w:delText>of the</w:delText>
        </w:r>
      </w:del>
      <w:r w:rsidR="007632E7" w:rsidRPr="00FE58D2">
        <w:rPr>
          <w:color w:val="000000" w:themeColor="text1"/>
        </w:rPr>
        <w:t xml:space="preserve"> </w:t>
      </w:r>
      <w:r w:rsidR="000F0B0C" w:rsidRPr="00FE58D2">
        <w:rPr>
          <w:color w:val="000000" w:themeColor="text1"/>
        </w:rPr>
        <w:t>‘</w:t>
      </w:r>
      <w:r w:rsidR="00637501" w:rsidRPr="00FE58D2">
        <w:rPr>
          <w:color w:val="000000" w:themeColor="text1"/>
        </w:rPr>
        <w:t>prey</w:t>
      </w:r>
      <w:r w:rsidR="000F0B0C" w:rsidRPr="00FE58D2">
        <w:rPr>
          <w:color w:val="000000" w:themeColor="text1"/>
        </w:rPr>
        <w:t>’</w:t>
      </w:r>
      <w:r w:rsidR="00637501" w:rsidRPr="00FE58D2">
        <w:rPr>
          <w:color w:val="000000" w:themeColor="text1"/>
        </w:rPr>
        <w:t xml:space="preserve"> </w:t>
      </w:r>
      <w:r w:rsidR="00C80488" w:rsidRPr="00FE58D2">
        <w:rPr>
          <w:color w:val="000000" w:themeColor="text1"/>
        </w:rPr>
        <w:t xml:space="preserve">partner </w:t>
      </w:r>
      <w:r w:rsidR="00511095" w:rsidRPr="00FE58D2">
        <w:rPr>
          <w:color w:val="000000" w:themeColor="text1"/>
        </w:rPr>
        <w:t>protein</w:t>
      </w:r>
      <w:r w:rsidR="007632E7" w:rsidRPr="00FE58D2">
        <w:rPr>
          <w:color w:val="000000" w:themeColor="text1"/>
        </w:rPr>
        <w:t>s</w:t>
      </w:r>
      <w:r w:rsidR="00511095" w:rsidRPr="00FE58D2">
        <w:rPr>
          <w:color w:val="000000" w:themeColor="text1"/>
        </w:rPr>
        <w:t xml:space="preserve"> in </w:t>
      </w:r>
      <w:r w:rsidR="001C1E99" w:rsidRPr="00FE58D2">
        <w:rPr>
          <w:color w:val="000000" w:themeColor="text1"/>
        </w:rPr>
        <w:t xml:space="preserve">complex with </w:t>
      </w:r>
      <w:r w:rsidR="00511095" w:rsidRPr="00FE58D2">
        <w:rPr>
          <w:color w:val="000000" w:themeColor="text1"/>
        </w:rPr>
        <w:t xml:space="preserve">Gsp1 </w:t>
      </w:r>
      <w:r w:rsidR="003B7C00" w:rsidRPr="00FE58D2">
        <w:rPr>
          <w:color w:val="000000" w:themeColor="text1"/>
        </w:rPr>
        <w:t xml:space="preserve">by AP-MS </w:t>
      </w:r>
      <w:r w:rsidR="002540BF" w:rsidRPr="00FE58D2">
        <w:rPr>
          <w:color w:val="000000" w:themeColor="text1"/>
        </w:rPr>
        <w:t>(</w:t>
      </w:r>
      <w:r w:rsidR="00EF5F79" w:rsidRPr="00FE58D2">
        <w:rPr>
          <w:b/>
          <w:color w:val="000000" w:themeColor="text1"/>
        </w:rPr>
        <w:t>Fig. 2a</w:t>
      </w:r>
      <w:r w:rsidR="000E600B" w:rsidRPr="00FE58D2">
        <w:rPr>
          <w:color w:val="000000" w:themeColor="text1"/>
        </w:rPr>
        <w:t xml:space="preserve">, </w:t>
      </w:r>
      <w:r w:rsidR="00624499" w:rsidRPr="00FE58D2">
        <w:rPr>
          <w:b/>
          <w:color w:val="000000" w:themeColor="text1"/>
        </w:rPr>
        <w:t>Extended Data Fig. 4</w:t>
      </w:r>
      <w:r w:rsidR="00624499" w:rsidRPr="00FE58D2">
        <w:rPr>
          <w:color w:val="000000" w:themeColor="text1"/>
        </w:rPr>
        <w:t xml:space="preserve">, </w:t>
      </w:r>
      <w:r w:rsidR="00CF4400" w:rsidRPr="00FE58D2">
        <w:rPr>
          <w:b/>
          <w:color w:val="000000" w:themeColor="text1"/>
        </w:rPr>
        <w:t xml:space="preserve">Supplementary </w:t>
      </w:r>
      <w:r w:rsidR="00FF7F44" w:rsidRPr="00FE58D2">
        <w:rPr>
          <w:b/>
          <w:color w:val="000000" w:themeColor="text1"/>
        </w:rPr>
        <w:t>File 4</w:t>
      </w:r>
      <w:r w:rsidR="00CF4400" w:rsidRPr="00FE58D2">
        <w:rPr>
          <w:color w:val="000000" w:themeColor="text1"/>
        </w:rPr>
        <w:t>)</w:t>
      </w:r>
      <w:r w:rsidR="0026265F" w:rsidRPr="00FE58D2">
        <w:rPr>
          <w:color w:val="000000" w:themeColor="text1"/>
        </w:rPr>
        <w:t>.</w:t>
      </w:r>
      <w:r w:rsidR="000736B1" w:rsidRPr="00FE58D2">
        <w:rPr>
          <w:color w:val="000000" w:themeColor="text1"/>
        </w:rPr>
        <w:t xml:space="preserve"> </w:t>
      </w:r>
      <w:r w:rsidR="004C001B" w:rsidRPr="00FE58D2">
        <w:rPr>
          <w:color w:val="000000" w:themeColor="text1"/>
        </w:rPr>
        <w:t xml:space="preserve">We refer to the </w:t>
      </w:r>
      <w:r w:rsidR="00B97C86" w:rsidRPr="00FE58D2">
        <w:rPr>
          <w:color w:val="000000" w:themeColor="text1"/>
        </w:rPr>
        <w:t xml:space="preserve">prey </w:t>
      </w:r>
      <w:r w:rsidR="00A00D71" w:rsidRPr="00FE58D2">
        <w:rPr>
          <w:color w:val="000000" w:themeColor="text1"/>
        </w:rPr>
        <w:t xml:space="preserve">partner </w:t>
      </w:r>
      <w:r w:rsidR="004C001B" w:rsidRPr="00FE58D2">
        <w:rPr>
          <w:color w:val="000000" w:themeColor="text1"/>
        </w:rPr>
        <w:t xml:space="preserve">protein abundance in the pulled-down Gsp1 complexes simply as “abundance” below. </w:t>
      </w:r>
      <w:ins w:id="71" w:author="Perica, Tina" w:date="2020-08-19T12:06:00Z">
        <w:r w:rsidR="00276482" w:rsidRPr="00562D21">
          <w:rPr>
            <w:color w:val="FF0000"/>
            <w:rPrChange w:id="72" w:author="Perica, Tina" w:date="2020-08-31T21:02:00Z">
              <w:rPr>
                <w:color w:val="365F91" w:themeColor="accent1" w:themeShade="BF"/>
              </w:rPr>
            </w:rPrChange>
          </w:rPr>
          <w:t>We quantified</w:t>
        </w:r>
      </w:ins>
      <w:ins w:id="73" w:author="Perica, Tina" w:date="2020-05-01T11:56:00Z">
        <w:r w:rsidR="003F7D48" w:rsidRPr="00562D21">
          <w:rPr>
            <w:color w:val="FF0000"/>
            <w:rPrChange w:id="74" w:author="Perica, Tina" w:date="2020-08-31T21:02:00Z">
              <w:rPr>
                <w:color w:val="365F91" w:themeColor="accent1" w:themeShade="BF"/>
              </w:rPr>
            </w:rPrChange>
          </w:rPr>
          <w:t xml:space="preserve"> the abundance change</w:t>
        </w:r>
      </w:ins>
      <w:ins w:id="75" w:author="Perica, Tina" w:date="2020-05-01T11:57:00Z">
        <w:r w:rsidR="003F7D48" w:rsidRPr="00562D21">
          <w:rPr>
            <w:color w:val="FF0000"/>
            <w:rPrChange w:id="76" w:author="Perica, Tina" w:date="2020-08-31T21:02:00Z">
              <w:rPr>
                <w:color w:val="365F91" w:themeColor="accent1" w:themeShade="BF"/>
              </w:rPr>
            </w:rPrChange>
          </w:rPr>
          <w:t xml:space="preserve">s of </w:t>
        </w:r>
      </w:ins>
      <w:ins w:id="77" w:author="Perica, Tina" w:date="2020-08-19T12:07:00Z">
        <w:r w:rsidR="00CC4F4A" w:rsidRPr="00562D21">
          <w:rPr>
            <w:color w:val="FF0000"/>
            <w:rPrChange w:id="78" w:author="Perica, Tina" w:date="2020-08-31T21:02:00Z">
              <w:rPr>
                <w:color w:val="365F91" w:themeColor="accent1" w:themeShade="BF"/>
              </w:rPr>
            </w:rPrChange>
          </w:rPr>
          <w:t>six of the 16 Gsp1 binding partners for which we had structural information and that w</w:t>
        </w:r>
      </w:ins>
      <w:ins w:id="79" w:author="Perica, Tina" w:date="2020-08-19T12:08:00Z">
        <w:r w:rsidR="00CC4F4A" w:rsidRPr="00562D21">
          <w:rPr>
            <w:color w:val="FF0000"/>
            <w:rPrChange w:id="80" w:author="Perica, Tina" w:date="2020-08-31T21:02:00Z">
              <w:rPr>
                <w:color w:val="365F91" w:themeColor="accent1" w:themeShade="BF"/>
              </w:rPr>
            </w:rPrChange>
          </w:rPr>
          <w:t>ere robustly observable in the AP-MS data for both Gsp1 wild type and mutants</w:t>
        </w:r>
      </w:ins>
      <w:ins w:id="81" w:author="Perica, Tina" w:date="2020-08-19T12:09:00Z">
        <w:r w:rsidR="00CC4F4A" w:rsidRPr="00562D21">
          <w:rPr>
            <w:color w:val="FF0000"/>
            <w:rPrChange w:id="82" w:author="Perica, Tina" w:date="2020-08-31T21:02:00Z">
              <w:rPr>
                <w:color w:val="365F91" w:themeColor="accent1" w:themeShade="BF"/>
              </w:rPr>
            </w:rPrChange>
          </w:rPr>
          <w:t>:</w:t>
        </w:r>
      </w:ins>
      <w:ins w:id="83" w:author="Perica, Tina" w:date="2020-08-19T12:08:00Z">
        <w:r w:rsidR="00CC4F4A" w:rsidRPr="00562D21">
          <w:rPr>
            <w:color w:val="FF0000"/>
            <w:rPrChange w:id="84" w:author="Perica, Tina" w:date="2020-08-31T21:02:00Z">
              <w:rPr>
                <w:color w:val="365F91" w:themeColor="accent1" w:themeShade="BF"/>
              </w:rPr>
            </w:rPrChange>
          </w:rPr>
          <w:t xml:space="preserve"> </w:t>
        </w:r>
      </w:ins>
      <w:ins w:id="85" w:author="Perica, Tina" w:date="2020-05-01T11:57:00Z">
        <w:r w:rsidR="003F7D48" w:rsidRPr="00562D21">
          <w:rPr>
            <w:color w:val="FF0000"/>
            <w:rPrChange w:id="86" w:author="Perica, Tina" w:date="2020-08-31T21:02:00Z">
              <w:rPr>
                <w:color w:val="365F91" w:themeColor="accent1" w:themeShade="BF"/>
              </w:rPr>
            </w:rPrChange>
          </w:rPr>
          <w:t xml:space="preserve">the </w:t>
        </w:r>
      </w:ins>
      <w:ins w:id="87" w:author="Perica, Tina" w:date="2020-07-01T15:36:00Z">
        <w:r w:rsidR="00FA3B67" w:rsidRPr="00562D21">
          <w:rPr>
            <w:color w:val="FF0000"/>
            <w:rPrChange w:id="88" w:author="Perica, Tina" w:date="2020-08-31T21:02:00Z">
              <w:rPr>
                <w:color w:val="365F91" w:themeColor="accent1" w:themeShade="BF"/>
              </w:rPr>
            </w:rPrChange>
          </w:rPr>
          <w:t>two</w:t>
        </w:r>
      </w:ins>
      <w:ins w:id="89" w:author="Perica, Tina" w:date="2020-07-01T15:37:00Z">
        <w:r w:rsidR="00FA3B67" w:rsidRPr="00562D21">
          <w:rPr>
            <w:color w:val="FF0000"/>
            <w:rPrChange w:id="90" w:author="Perica, Tina" w:date="2020-08-31T21:02:00Z">
              <w:rPr>
                <w:color w:val="365F91" w:themeColor="accent1" w:themeShade="BF"/>
              </w:rPr>
            </w:rPrChange>
          </w:rPr>
          <w:t xml:space="preserve"> </w:t>
        </w:r>
      </w:ins>
      <w:ins w:id="91" w:author="Perica, Tina" w:date="2020-05-01T11:57:00Z">
        <w:r w:rsidR="003F7D48" w:rsidRPr="00562D21">
          <w:rPr>
            <w:color w:val="FF0000"/>
            <w:rPrChange w:id="92" w:author="Perica, Tina" w:date="2020-08-31T21:02:00Z">
              <w:rPr>
                <w:color w:val="365F91" w:themeColor="accent1" w:themeShade="BF"/>
              </w:rPr>
            </w:rPrChange>
          </w:rPr>
          <w:t xml:space="preserve">core regulators Rna1 (GAP) and Srm1 (GEF), </w:t>
        </w:r>
      </w:ins>
      <w:ins w:id="93" w:author="Perica, Tina" w:date="2020-05-09T18:26:00Z">
        <w:r w:rsidR="004733B8" w:rsidRPr="00562D21">
          <w:rPr>
            <w:color w:val="FF0000"/>
            <w:rPrChange w:id="94" w:author="Perica, Tina" w:date="2020-08-31T21:02:00Z">
              <w:rPr>
                <w:color w:val="365F91" w:themeColor="accent1" w:themeShade="BF"/>
              </w:rPr>
            </w:rPrChange>
          </w:rPr>
          <w:t xml:space="preserve">as well as </w:t>
        </w:r>
      </w:ins>
      <w:ins w:id="95" w:author="Perica, Tina" w:date="2020-07-01T15:37:00Z">
        <w:r w:rsidR="00FA3B67" w:rsidRPr="00562D21">
          <w:rPr>
            <w:color w:val="FF0000"/>
            <w:rPrChange w:id="96" w:author="Perica, Tina" w:date="2020-08-31T21:02:00Z">
              <w:rPr>
                <w:color w:val="365F91" w:themeColor="accent1" w:themeShade="BF"/>
              </w:rPr>
            </w:rPrChange>
          </w:rPr>
          <w:t>four</w:t>
        </w:r>
      </w:ins>
      <w:ins w:id="97" w:author="Perica, Tina" w:date="2020-05-01T11:57:00Z">
        <w:r w:rsidR="003F7D48" w:rsidRPr="00562D21">
          <w:rPr>
            <w:color w:val="FF0000"/>
            <w:rPrChange w:id="98" w:author="Perica, Tina" w:date="2020-08-31T21:02:00Z">
              <w:rPr>
                <w:color w:val="365F91" w:themeColor="accent1" w:themeShade="BF"/>
              </w:rPr>
            </w:rPrChange>
          </w:rPr>
          <w:t xml:space="preserve"> effectors Yrb1, Kap95, Pse1 and Srp1</w:t>
        </w:r>
      </w:ins>
      <w:ins w:id="99" w:author="Perica, Tina" w:date="2020-08-19T12:09:00Z">
        <w:r w:rsidR="00CC4F4A" w:rsidRPr="00562D21">
          <w:rPr>
            <w:color w:val="FF0000"/>
            <w:rPrChange w:id="100" w:author="Perica, Tina" w:date="2020-08-31T21:02:00Z">
              <w:rPr>
                <w:color w:val="365F91" w:themeColor="accent1" w:themeShade="BF"/>
              </w:rPr>
            </w:rPrChange>
          </w:rPr>
          <w:t xml:space="preserve"> (data for </w:t>
        </w:r>
      </w:ins>
      <w:ins w:id="101" w:author="Perica, Tina" w:date="2020-08-19T12:12:00Z">
        <w:r w:rsidR="00062B24" w:rsidRPr="00562D21">
          <w:rPr>
            <w:color w:val="FF0000"/>
            <w:rPrChange w:id="102" w:author="Perica, Tina" w:date="2020-08-31T21:02:00Z">
              <w:rPr>
                <w:color w:val="365F91" w:themeColor="accent1" w:themeShade="BF"/>
              </w:rPr>
            </w:rPrChange>
          </w:rPr>
          <w:t>all</w:t>
        </w:r>
      </w:ins>
      <w:ins w:id="103" w:author="Perica, Tina" w:date="2020-08-19T12:09:00Z">
        <w:r w:rsidR="00CC4F4A" w:rsidRPr="00562D21">
          <w:rPr>
            <w:color w:val="FF0000"/>
            <w:rPrChange w:id="104" w:author="Perica, Tina" w:date="2020-08-31T21:02:00Z">
              <w:rPr>
                <w:color w:val="365F91" w:themeColor="accent1" w:themeShade="BF"/>
              </w:rPr>
            </w:rPrChange>
          </w:rPr>
          <w:t xml:space="preserve"> prey proteins are in </w:t>
        </w:r>
        <w:r w:rsidR="00CC4F4A" w:rsidRPr="00562D21">
          <w:rPr>
            <w:b/>
            <w:bCs/>
            <w:color w:val="FF0000"/>
            <w:rPrChange w:id="105" w:author="Perica, Tina" w:date="2020-08-31T21:02:00Z">
              <w:rPr>
                <w:b/>
                <w:bCs/>
                <w:color w:val="365F91" w:themeColor="accent1" w:themeShade="BF"/>
              </w:rPr>
            </w:rPrChange>
          </w:rPr>
          <w:t xml:space="preserve">Supplementary File </w:t>
        </w:r>
      </w:ins>
      <w:ins w:id="106" w:author="Perica, Tina" w:date="2020-08-19T12:12:00Z">
        <w:r w:rsidR="008E5760" w:rsidRPr="00562D21">
          <w:rPr>
            <w:b/>
            <w:bCs/>
            <w:color w:val="FF0000"/>
            <w:rPrChange w:id="107" w:author="Perica, Tina" w:date="2020-08-31T21:02:00Z">
              <w:rPr>
                <w:b/>
                <w:bCs/>
                <w:color w:val="365F91" w:themeColor="accent1" w:themeShade="BF"/>
              </w:rPr>
            </w:rPrChange>
          </w:rPr>
          <w:t>4</w:t>
        </w:r>
        <w:r w:rsidR="008E5760" w:rsidRPr="00562D21">
          <w:rPr>
            <w:color w:val="FF0000"/>
            <w:rPrChange w:id="108" w:author="Perica, Tina" w:date="2020-08-31T21:02:00Z">
              <w:rPr>
                <w:color w:val="365F91" w:themeColor="accent1" w:themeShade="BF"/>
              </w:rPr>
            </w:rPrChange>
          </w:rPr>
          <w:t xml:space="preserve">, </w:t>
        </w:r>
        <w:r w:rsidR="006D7408" w:rsidRPr="00562D21">
          <w:rPr>
            <w:b/>
            <w:bCs/>
            <w:color w:val="FF0000"/>
            <w:rPrChange w:id="109" w:author="Perica, Tina" w:date="2020-08-31T21:02:00Z">
              <w:rPr>
                <w:b/>
                <w:bCs/>
                <w:color w:val="365F91" w:themeColor="accent1" w:themeShade="BF"/>
              </w:rPr>
            </w:rPrChange>
          </w:rPr>
          <w:t>Extended Data Figs.</w:t>
        </w:r>
        <w:r w:rsidR="006D7408" w:rsidRPr="00562D21">
          <w:rPr>
            <w:color w:val="FF0000"/>
            <w:rPrChange w:id="110" w:author="Perica, Tina" w:date="2020-08-31T21:02:00Z">
              <w:rPr>
                <w:color w:val="365F91" w:themeColor="accent1" w:themeShade="BF"/>
              </w:rPr>
            </w:rPrChange>
          </w:rPr>
          <w:t xml:space="preserve"> </w:t>
        </w:r>
      </w:ins>
      <w:ins w:id="111" w:author="Perica, Tina" w:date="2020-08-19T12:14:00Z">
        <w:r w:rsidR="008F1245" w:rsidRPr="00562D21">
          <w:rPr>
            <w:b/>
            <w:bCs/>
            <w:color w:val="FF0000"/>
            <w:rPrChange w:id="112" w:author="Perica, Tina" w:date="2020-08-31T21:02:00Z">
              <w:rPr>
                <w:b/>
                <w:bCs/>
                <w:color w:val="365F91" w:themeColor="accent1" w:themeShade="BF"/>
              </w:rPr>
            </w:rPrChange>
          </w:rPr>
          <w:t>4,</w:t>
        </w:r>
        <w:r w:rsidR="001A1BD9" w:rsidRPr="00562D21">
          <w:rPr>
            <w:b/>
            <w:bCs/>
            <w:color w:val="FF0000"/>
            <w:rPrChange w:id="113" w:author="Perica, Tina" w:date="2020-08-31T21:02:00Z">
              <w:rPr>
                <w:b/>
                <w:bCs/>
                <w:color w:val="365F91" w:themeColor="accent1" w:themeShade="BF"/>
              </w:rPr>
            </w:rPrChange>
          </w:rPr>
          <w:t xml:space="preserve"> </w:t>
        </w:r>
        <w:r w:rsidR="008F1245" w:rsidRPr="00562D21">
          <w:rPr>
            <w:b/>
            <w:bCs/>
            <w:color w:val="FF0000"/>
            <w:rPrChange w:id="114" w:author="Perica, Tina" w:date="2020-08-31T21:02:00Z">
              <w:rPr>
                <w:b/>
                <w:bCs/>
                <w:color w:val="365F91" w:themeColor="accent1" w:themeShade="BF"/>
              </w:rPr>
            </w:rPrChange>
          </w:rPr>
          <w:t>5</w:t>
        </w:r>
      </w:ins>
      <w:ins w:id="115" w:author="Perica, Tina" w:date="2020-08-19T12:09:00Z">
        <w:r w:rsidR="00CC4F4A" w:rsidRPr="00562D21">
          <w:rPr>
            <w:color w:val="FF0000"/>
            <w:rPrChange w:id="116" w:author="Perica, Tina" w:date="2020-08-31T21:02:00Z">
              <w:rPr>
                <w:color w:val="365F91" w:themeColor="accent1" w:themeShade="BF"/>
              </w:rPr>
            </w:rPrChange>
          </w:rPr>
          <w:t>)</w:t>
        </w:r>
      </w:ins>
      <w:ins w:id="117" w:author="Perica, Tina" w:date="2020-05-01T11:57:00Z">
        <w:r w:rsidR="003F7D48" w:rsidRPr="00562D21">
          <w:rPr>
            <w:color w:val="FF0000"/>
            <w:rPrChange w:id="118" w:author="Perica, Tina" w:date="2020-08-31T21:02:00Z">
              <w:rPr>
                <w:color w:val="365F91" w:themeColor="accent1" w:themeShade="BF"/>
              </w:rPr>
            </w:rPrChange>
          </w:rPr>
          <w:t>.</w:t>
        </w:r>
      </w:ins>
      <w:ins w:id="119" w:author="Perica, Tina" w:date="2020-08-19T11:09:00Z">
        <w:r w:rsidR="00B07929" w:rsidRPr="00562D21">
          <w:rPr>
            <w:color w:val="FF0000"/>
            <w:rPrChange w:id="120" w:author="Perica, Tina" w:date="2020-08-31T21:02:00Z">
              <w:rPr>
                <w:color w:val="365F91" w:themeColor="accent1" w:themeShade="BF"/>
              </w:rPr>
            </w:rPrChange>
          </w:rPr>
          <w:t xml:space="preserve"> </w:t>
        </w:r>
      </w:ins>
      <w:ins w:id="121" w:author="Perica, Tina" w:date="2020-08-19T12:15:00Z">
        <w:r w:rsidR="00EB4E68" w:rsidRPr="00562D21">
          <w:rPr>
            <w:color w:val="FF0000"/>
            <w:rPrChange w:id="122" w:author="Perica, Tina" w:date="2020-08-31T21:02:00Z">
              <w:rPr>
                <w:color w:val="365F91" w:themeColor="accent1" w:themeShade="BF"/>
              </w:rPr>
            </w:rPrChange>
          </w:rPr>
          <w:t>As expected, the</w:t>
        </w:r>
      </w:ins>
      <w:ins w:id="123" w:author="Perica, Tina" w:date="2020-08-19T12:16:00Z">
        <w:r w:rsidR="00EB4E68" w:rsidRPr="00562D21">
          <w:rPr>
            <w:color w:val="FF0000"/>
            <w:rPrChange w:id="124" w:author="Perica, Tina" w:date="2020-08-31T21:02:00Z">
              <w:rPr>
                <w:color w:val="365F91" w:themeColor="accent1" w:themeShade="BF"/>
              </w:rPr>
            </w:rPrChange>
          </w:rPr>
          <w:t xml:space="preserve"> abundance of the prey partner was decreased on average </w:t>
        </w:r>
      </w:ins>
      <w:ins w:id="125" w:author="Perica, Tina" w:date="2020-05-01T12:00:00Z">
        <w:r w:rsidR="003F7D48" w:rsidRPr="00562D21">
          <w:rPr>
            <w:color w:val="FF0000"/>
            <w:rPrChange w:id="126" w:author="Perica, Tina" w:date="2020-08-31T21:02:00Z">
              <w:rPr>
                <w:color w:val="365F91" w:themeColor="accent1" w:themeShade="BF"/>
              </w:rPr>
            </w:rPrChange>
          </w:rPr>
          <w:t>w</w:t>
        </w:r>
      </w:ins>
      <w:ins w:id="127" w:author="Perica, Tina" w:date="2020-05-01T11:59:00Z">
        <w:r w:rsidR="003F7D48" w:rsidRPr="00562D21">
          <w:rPr>
            <w:color w:val="FF0000"/>
            <w:rPrChange w:id="128" w:author="Perica, Tina" w:date="2020-08-31T21:02:00Z">
              <w:rPr>
                <w:color w:val="365F91" w:themeColor="accent1" w:themeShade="BF"/>
              </w:rPr>
            </w:rPrChange>
          </w:rPr>
          <w:t xml:space="preserve">hen the </w:t>
        </w:r>
      </w:ins>
      <w:del w:id="129" w:author="Perica, Tina" w:date="2020-05-01T11:49:00Z">
        <w:r w:rsidR="004B4F4E" w:rsidRPr="00562D21" w:rsidDel="0040180D">
          <w:rPr>
            <w:color w:val="FF0000"/>
            <w:rPrChange w:id="130" w:author="Perica, Tina" w:date="2020-08-31T21:02:00Z">
              <w:rPr>
                <w:color w:val="365F91" w:themeColor="accent1" w:themeShade="BF"/>
              </w:rPr>
            </w:rPrChange>
          </w:rPr>
          <w:delText>A</w:delText>
        </w:r>
        <w:r w:rsidR="00F605FE" w:rsidRPr="00562D21" w:rsidDel="0040180D">
          <w:rPr>
            <w:color w:val="FF0000"/>
            <w:rPrChange w:id="131" w:author="Perica, Tina" w:date="2020-08-31T21:02:00Z">
              <w:rPr>
                <w:color w:val="365F91" w:themeColor="accent1" w:themeShade="BF"/>
              </w:rPr>
            </w:rPrChange>
          </w:rPr>
          <w:delText>s</w:delText>
        </w:r>
        <w:r w:rsidR="00312FD7" w:rsidRPr="00562D21" w:rsidDel="0040180D">
          <w:rPr>
            <w:color w:val="FF0000"/>
            <w:rPrChange w:id="132" w:author="Perica, Tina" w:date="2020-08-31T21:02:00Z">
              <w:rPr>
                <w:color w:val="365F91" w:themeColor="accent1" w:themeShade="BF"/>
              </w:rPr>
            </w:rPrChange>
          </w:rPr>
          <w:delText xml:space="preserve"> expected</w:delText>
        </w:r>
      </w:del>
      <w:del w:id="133" w:author="Perica, Tina" w:date="2020-05-01T11:59:00Z">
        <w:r w:rsidR="00312FD7" w:rsidRPr="00562D21" w:rsidDel="003F7D48">
          <w:rPr>
            <w:color w:val="FF0000"/>
            <w:rPrChange w:id="134" w:author="Perica, Tina" w:date="2020-08-31T21:02:00Z">
              <w:rPr>
                <w:color w:val="365F91" w:themeColor="accent1" w:themeShade="BF"/>
              </w:rPr>
            </w:rPrChange>
          </w:rPr>
          <w:delText xml:space="preserve">, </w:delText>
        </w:r>
      </w:del>
      <w:r w:rsidR="006619FB" w:rsidRPr="00562D21">
        <w:rPr>
          <w:color w:val="FF0000"/>
          <w:rPrChange w:id="135" w:author="Perica, Tina" w:date="2020-08-31T21:02:00Z">
            <w:rPr>
              <w:color w:val="365F91" w:themeColor="accent1" w:themeShade="BF"/>
            </w:rPr>
          </w:rPrChange>
        </w:rPr>
        <w:t xml:space="preserve">Gsp1 </w:t>
      </w:r>
      <w:r w:rsidR="00312FD7" w:rsidRPr="00562D21">
        <w:rPr>
          <w:color w:val="FF0000"/>
          <w:rPrChange w:id="136" w:author="Perica, Tina" w:date="2020-08-31T21:02:00Z">
            <w:rPr>
              <w:color w:val="365F91" w:themeColor="accent1" w:themeShade="BF"/>
            </w:rPr>
          </w:rPrChange>
        </w:rPr>
        <w:t>mutation</w:t>
      </w:r>
      <w:ins w:id="137" w:author="Perica, Tina" w:date="2020-05-01T11:59:00Z">
        <w:r w:rsidR="003F7D48" w:rsidRPr="00562D21">
          <w:rPr>
            <w:color w:val="FF0000"/>
            <w:rPrChange w:id="138" w:author="Perica, Tina" w:date="2020-08-31T21:02:00Z">
              <w:rPr>
                <w:color w:val="365F91" w:themeColor="accent1" w:themeShade="BF"/>
              </w:rPr>
            </w:rPrChange>
          </w:rPr>
          <w:t xml:space="preserve"> was in the</w:t>
        </w:r>
      </w:ins>
      <w:ins w:id="139" w:author="Perica, Tina" w:date="2020-05-01T11:58:00Z">
        <w:r w:rsidR="003F7D48" w:rsidRPr="00562D21">
          <w:rPr>
            <w:color w:val="FF0000"/>
            <w:rPrChange w:id="140" w:author="Perica, Tina" w:date="2020-08-31T21:02:00Z">
              <w:rPr>
                <w:color w:val="365F91" w:themeColor="accent1" w:themeShade="BF"/>
              </w:rPr>
            </w:rPrChange>
          </w:rPr>
          <w:t xml:space="preserve"> </w:t>
        </w:r>
      </w:ins>
      <w:del w:id="141" w:author="Perica, Tina" w:date="2020-05-01T11:58:00Z">
        <w:r w:rsidR="00312FD7" w:rsidRPr="00562D21" w:rsidDel="003F7D48">
          <w:rPr>
            <w:color w:val="FF0000"/>
            <w:rPrChange w:id="142" w:author="Perica, Tina" w:date="2020-08-31T21:02:00Z">
              <w:rPr>
                <w:color w:val="365F91" w:themeColor="accent1" w:themeShade="BF"/>
              </w:rPr>
            </w:rPrChange>
          </w:rPr>
          <w:delText xml:space="preserve">s </w:delText>
        </w:r>
      </w:del>
      <w:del w:id="143" w:author="Perica, Tina" w:date="2020-05-01T11:59:00Z">
        <w:r w:rsidR="00312FD7" w:rsidRPr="00562D21" w:rsidDel="003F7D48">
          <w:rPr>
            <w:color w:val="FF0000"/>
            <w:rPrChange w:id="144" w:author="Perica, Tina" w:date="2020-08-31T21:02:00Z">
              <w:rPr>
                <w:color w:val="365F91" w:themeColor="accent1" w:themeShade="BF"/>
              </w:rPr>
            </w:rPrChange>
          </w:rPr>
          <w:delText>in</w:delText>
        </w:r>
        <w:r w:rsidR="00323F63" w:rsidRPr="00562D21" w:rsidDel="003F7D48">
          <w:rPr>
            <w:color w:val="FF0000"/>
            <w:rPrChange w:id="145" w:author="Perica, Tina" w:date="2020-08-31T21:02:00Z">
              <w:rPr>
                <w:color w:val="365F91" w:themeColor="accent1" w:themeShade="BF"/>
              </w:rPr>
            </w:rPrChange>
          </w:rPr>
          <w:delText xml:space="preserve"> </w:delText>
        </w:r>
      </w:del>
      <w:ins w:id="146" w:author="Perica, Tina" w:date="2020-05-01T11:58:00Z">
        <w:r w:rsidR="003F7D48" w:rsidRPr="00562D21">
          <w:rPr>
            <w:color w:val="FF0000"/>
            <w:rPrChange w:id="147" w:author="Perica, Tina" w:date="2020-08-31T21:02:00Z">
              <w:rPr>
                <w:color w:val="365F91" w:themeColor="accent1" w:themeShade="BF"/>
              </w:rPr>
            </w:rPrChange>
          </w:rPr>
          <w:t xml:space="preserve">interface </w:t>
        </w:r>
      </w:ins>
      <w:del w:id="148" w:author="Perica, Tina" w:date="2020-05-01T11:58:00Z">
        <w:r w:rsidR="00CC3CA7" w:rsidRPr="00562D21" w:rsidDel="003F7D48">
          <w:rPr>
            <w:color w:val="FF0000"/>
            <w:rPrChange w:id="149" w:author="Perica, Tina" w:date="2020-08-31T21:02:00Z">
              <w:rPr>
                <w:color w:val="365F91" w:themeColor="accent1" w:themeShade="BF"/>
              </w:rPr>
            </w:rPrChange>
          </w:rPr>
          <w:delText xml:space="preserve">the </w:delText>
        </w:r>
      </w:del>
      <w:r w:rsidR="00CC3CA7" w:rsidRPr="00562D21">
        <w:rPr>
          <w:color w:val="FF0000"/>
          <w:rPrChange w:id="150" w:author="Perica, Tina" w:date="2020-08-31T21:02:00Z">
            <w:rPr>
              <w:color w:val="365F91" w:themeColor="accent1" w:themeShade="BF"/>
            </w:rPr>
          </w:rPrChange>
        </w:rPr>
        <w:t>core</w:t>
      </w:r>
      <w:del w:id="151" w:author="Perica, Tina" w:date="2020-05-01T11:58:00Z">
        <w:r w:rsidR="00CC3CA7" w:rsidRPr="00562D21" w:rsidDel="003F7D48">
          <w:rPr>
            <w:color w:val="FF0000"/>
            <w:rPrChange w:id="152" w:author="Perica, Tina" w:date="2020-08-31T21:02:00Z">
              <w:rPr>
                <w:color w:val="365F91" w:themeColor="accent1" w:themeShade="BF"/>
              </w:rPr>
            </w:rPrChange>
          </w:rPr>
          <w:delText>s</w:delText>
        </w:r>
      </w:del>
      <w:r w:rsidR="00CC3CA7" w:rsidRPr="00562D21">
        <w:rPr>
          <w:color w:val="FF0000"/>
          <w:rPrChange w:id="153" w:author="Perica, Tina" w:date="2020-08-31T21:02:00Z">
            <w:rPr>
              <w:color w:val="365F91" w:themeColor="accent1" w:themeShade="BF"/>
            </w:rPr>
          </w:rPrChange>
        </w:rPr>
        <w:t xml:space="preserve"> </w:t>
      </w:r>
      <w:ins w:id="154" w:author="Perica, Tina" w:date="2020-05-01T11:59:00Z">
        <w:r w:rsidR="003F7D48" w:rsidRPr="00562D21">
          <w:rPr>
            <w:color w:val="FF0000"/>
            <w:rPrChange w:id="155" w:author="Perica, Tina" w:date="2020-08-31T21:02:00Z">
              <w:rPr>
                <w:color w:val="365F91" w:themeColor="accent1" w:themeShade="BF"/>
              </w:rPr>
            </w:rPrChange>
          </w:rPr>
          <w:t>with</w:t>
        </w:r>
      </w:ins>
      <w:del w:id="156" w:author="Perica, Tina" w:date="2020-05-01T11:59:00Z">
        <w:r w:rsidR="00CC3CA7" w:rsidRPr="00562D21" w:rsidDel="003F7D48">
          <w:rPr>
            <w:color w:val="FF0000"/>
            <w:rPrChange w:id="157" w:author="Perica, Tina" w:date="2020-08-31T21:02:00Z">
              <w:rPr>
                <w:color w:val="365F91" w:themeColor="accent1" w:themeShade="BF"/>
              </w:rPr>
            </w:rPrChange>
          </w:rPr>
          <w:delText xml:space="preserve">of </w:delText>
        </w:r>
      </w:del>
      <w:del w:id="158" w:author="Perica, Tina" w:date="2020-05-01T11:58:00Z">
        <w:r w:rsidR="007D2CD7" w:rsidRPr="00562D21" w:rsidDel="003F7D48">
          <w:rPr>
            <w:color w:val="FF0000"/>
            <w:rPrChange w:id="159" w:author="Perica, Tina" w:date="2020-08-31T21:02:00Z">
              <w:rPr>
                <w:color w:val="365F91" w:themeColor="accent1" w:themeShade="BF"/>
              </w:rPr>
            </w:rPrChange>
          </w:rPr>
          <w:delText xml:space="preserve">interaction </w:delText>
        </w:r>
      </w:del>
      <w:del w:id="160" w:author="Perica, Tina" w:date="2020-05-01T11:59:00Z">
        <w:r w:rsidR="00312FD7" w:rsidRPr="00562D21" w:rsidDel="003F7D48">
          <w:rPr>
            <w:color w:val="FF0000"/>
            <w:rPrChange w:id="161" w:author="Perica, Tina" w:date="2020-08-31T21:02:00Z">
              <w:rPr>
                <w:color w:val="365F91" w:themeColor="accent1" w:themeShade="BF"/>
              </w:rPr>
            </w:rPrChange>
          </w:rPr>
          <w:delText>interface</w:delText>
        </w:r>
      </w:del>
      <w:del w:id="162" w:author="Perica, Tina" w:date="2020-05-01T11:58:00Z">
        <w:r w:rsidR="00CC3CA7" w:rsidRPr="00562D21" w:rsidDel="003F7D48">
          <w:rPr>
            <w:color w:val="FF0000"/>
            <w:rPrChange w:id="163" w:author="Perica, Tina" w:date="2020-08-31T21:02:00Z">
              <w:rPr>
                <w:color w:val="365F91" w:themeColor="accent1" w:themeShade="BF"/>
              </w:rPr>
            </w:rPrChange>
          </w:rPr>
          <w:delText>s</w:delText>
        </w:r>
      </w:del>
      <w:del w:id="164" w:author="Perica, Tina" w:date="2020-05-01T11:59:00Z">
        <w:r w:rsidR="00312FD7" w:rsidRPr="00562D21" w:rsidDel="003F7D48">
          <w:rPr>
            <w:color w:val="FF0000"/>
            <w:rPrChange w:id="165" w:author="Perica, Tina" w:date="2020-08-31T21:02:00Z">
              <w:rPr>
                <w:color w:val="365F91" w:themeColor="accent1" w:themeShade="BF"/>
              </w:rPr>
            </w:rPrChange>
          </w:rPr>
          <w:delText xml:space="preserve"> decreased the abundance</w:delText>
        </w:r>
        <w:r w:rsidR="006976BD" w:rsidRPr="00562D21" w:rsidDel="003F7D48">
          <w:rPr>
            <w:color w:val="FF0000"/>
            <w:rPrChange w:id="166" w:author="Perica, Tina" w:date="2020-08-31T21:02:00Z">
              <w:rPr>
                <w:color w:val="365F91" w:themeColor="accent1" w:themeShade="BF"/>
              </w:rPr>
            </w:rPrChange>
          </w:rPr>
          <w:delText xml:space="preserve"> </w:delText>
        </w:r>
        <w:r w:rsidR="00312FD7" w:rsidRPr="00562D21" w:rsidDel="003F7D48">
          <w:rPr>
            <w:color w:val="FF0000"/>
            <w:rPrChange w:id="167" w:author="Perica, Tina" w:date="2020-08-31T21:02:00Z">
              <w:rPr>
                <w:color w:val="365F91" w:themeColor="accent1" w:themeShade="BF"/>
              </w:rPr>
            </w:rPrChange>
          </w:rPr>
          <w:delText>of</w:delText>
        </w:r>
      </w:del>
      <w:r w:rsidR="00312FD7" w:rsidRPr="00562D21">
        <w:rPr>
          <w:color w:val="FF0000"/>
          <w:rPrChange w:id="168" w:author="Perica, Tina" w:date="2020-08-31T21:02:00Z">
            <w:rPr>
              <w:color w:val="365F91" w:themeColor="accent1" w:themeShade="BF"/>
            </w:rPr>
          </w:rPrChange>
        </w:rPr>
        <w:t xml:space="preserve"> the</w:t>
      </w:r>
      <w:r w:rsidR="00651BC3" w:rsidRPr="00562D21">
        <w:rPr>
          <w:color w:val="FF0000"/>
          <w:rPrChange w:id="169" w:author="Perica, Tina" w:date="2020-08-31T21:02:00Z">
            <w:rPr>
              <w:color w:val="365F91" w:themeColor="accent1" w:themeShade="BF"/>
            </w:rPr>
          </w:rPrChange>
        </w:rPr>
        <w:t xml:space="preserve"> </w:t>
      </w:r>
      <w:r w:rsidR="007450CD" w:rsidRPr="00562D21">
        <w:rPr>
          <w:color w:val="FF0000"/>
          <w:rPrChange w:id="170" w:author="Perica, Tina" w:date="2020-08-31T21:02:00Z">
            <w:rPr>
              <w:color w:val="365F91" w:themeColor="accent1" w:themeShade="BF"/>
            </w:rPr>
          </w:rPrChange>
        </w:rPr>
        <w:t>prey</w:t>
      </w:r>
      <w:r w:rsidR="00312FD7" w:rsidRPr="00562D21">
        <w:rPr>
          <w:color w:val="FF0000"/>
          <w:rPrChange w:id="171" w:author="Perica, Tina" w:date="2020-08-31T21:02:00Z">
            <w:rPr>
              <w:color w:val="365F91" w:themeColor="accent1" w:themeShade="BF"/>
            </w:rPr>
          </w:rPrChange>
        </w:rPr>
        <w:t xml:space="preserve"> partner</w:t>
      </w:r>
      <w:ins w:id="172" w:author="Perica, Tina" w:date="2020-08-19T12:16:00Z">
        <w:r w:rsidR="00EB4E68" w:rsidRPr="00562D21">
          <w:rPr>
            <w:color w:val="FF0000"/>
            <w:rPrChange w:id="173" w:author="Perica, Tina" w:date="2020-08-31T21:02:00Z">
              <w:rPr>
                <w:color w:val="365F91" w:themeColor="accent1" w:themeShade="BF"/>
              </w:rPr>
            </w:rPrChange>
          </w:rPr>
          <w:t>.</w:t>
        </w:r>
      </w:ins>
      <w:r w:rsidR="007450CD" w:rsidRPr="00562D21">
        <w:rPr>
          <w:color w:val="FF0000"/>
          <w:rPrChange w:id="174" w:author="Perica, Tina" w:date="2020-08-31T21:02:00Z">
            <w:rPr>
              <w:color w:val="365F91" w:themeColor="accent1" w:themeShade="BF"/>
            </w:rPr>
          </w:rPrChange>
        </w:rPr>
        <w:t xml:space="preserve"> </w:t>
      </w:r>
      <w:del w:id="175" w:author="Perica, Tina" w:date="2020-05-01T12:00:00Z">
        <w:r w:rsidR="00AC63FA" w:rsidRPr="00562D21" w:rsidDel="003F7D48">
          <w:rPr>
            <w:color w:val="FF0000"/>
            <w:rPrChange w:id="176" w:author="Perica, Tina" w:date="2020-08-31T21:02:00Z">
              <w:rPr>
                <w:color w:val="365F91" w:themeColor="accent1" w:themeShade="BF"/>
              </w:rPr>
            </w:rPrChange>
          </w:rPr>
          <w:delText xml:space="preserve">targeted by each specific mutation </w:delText>
        </w:r>
        <w:r w:rsidR="009D7426" w:rsidRPr="00562D21" w:rsidDel="003F7D48">
          <w:rPr>
            <w:color w:val="FF0000"/>
            <w:rPrChange w:id="177" w:author="Perica, Tina" w:date="2020-08-31T21:02:00Z">
              <w:rPr>
                <w:color w:val="365F91" w:themeColor="accent1" w:themeShade="BF"/>
              </w:rPr>
            </w:rPrChange>
          </w:rPr>
          <w:delText>(</w:delText>
        </w:r>
        <w:r w:rsidR="009D7426" w:rsidRPr="00562D21" w:rsidDel="003F7D48">
          <w:rPr>
            <w:b/>
            <w:color w:val="FF0000"/>
            <w:rPrChange w:id="178" w:author="Perica, Tina" w:date="2020-08-31T21:02:00Z">
              <w:rPr>
                <w:b/>
                <w:color w:val="365F91" w:themeColor="accent1" w:themeShade="BF"/>
              </w:rPr>
            </w:rPrChange>
          </w:rPr>
          <w:delText>Fig. 2</w:delText>
        </w:r>
        <w:r w:rsidR="00EF5F79" w:rsidRPr="00562D21" w:rsidDel="003F7D48">
          <w:rPr>
            <w:b/>
            <w:color w:val="FF0000"/>
            <w:rPrChange w:id="179" w:author="Perica, Tina" w:date="2020-08-31T21:02:00Z">
              <w:rPr>
                <w:b/>
                <w:color w:val="365F91" w:themeColor="accent1" w:themeShade="BF"/>
              </w:rPr>
            </w:rPrChange>
          </w:rPr>
          <w:delText>b</w:delText>
        </w:r>
        <w:r w:rsidR="00443A53" w:rsidRPr="00562D21" w:rsidDel="003F7D48">
          <w:rPr>
            <w:color w:val="FF0000"/>
            <w:rPrChange w:id="180" w:author="Perica, Tina" w:date="2020-08-31T21:02:00Z">
              <w:rPr>
                <w:color w:val="365F91" w:themeColor="accent1" w:themeShade="BF"/>
              </w:rPr>
            </w:rPrChange>
          </w:rPr>
          <w:delText>,</w:delText>
        </w:r>
      </w:del>
      <w:del w:id="181" w:author="Perica, Tina" w:date="2020-05-01T11:50:00Z">
        <w:r w:rsidR="00443A53" w:rsidRPr="00562D21" w:rsidDel="0040180D">
          <w:rPr>
            <w:color w:val="FF0000"/>
            <w:rPrChange w:id="182" w:author="Perica, Tina" w:date="2020-08-31T21:02:00Z">
              <w:rPr>
                <w:color w:val="365F91" w:themeColor="accent1" w:themeShade="BF"/>
              </w:rPr>
            </w:rPrChange>
          </w:rPr>
          <w:delText xml:space="preserve"> large half-circles</w:delText>
        </w:r>
        <w:r w:rsidR="00F605FE" w:rsidRPr="00562D21" w:rsidDel="0040180D">
          <w:rPr>
            <w:color w:val="FF0000"/>
            <w:rPrChange w:id="183" w:author="Perica, Tina" w:date="2020-08-31T21:02:00Z">
              <w:rPr>
                <w:color w:val="365F91" w:themeColor="accent1" w:themeShade="BF"/>
              </w:rPr>
            </w:rPrChange>
          </w:rPr>
          <w:delText xml:space="preserve"> rep</w:delText>
        </w:r>
        <w:r w:rsidR="00192403" w:rsidRPr="00562D21" w:rsidDel="0040180D">
          <w:rPr>
            <w:color w:val="FF0000"/>
            <w:rPrChange w:id="184" w:author="Perica, Tina" w:date="2020-08-31T21:02:00Z">
              <w:rPr>
                <w:color w:val="365F91" w:themeColor="accent1" w:themeShade="BF"/>
              </w:rPr>
            </w:rPrChange>
          </w:rPr>
          <w:delText>resenting</w:delText>
        </w:r>
        <w:r w:rsidR="00F605FE" w:rsidRPr="00562D21" w:rsidDel="0040180D">
          <w:rPr>
            <w:color w:val="FF0000"/>
            <w:rPrChange w:id="185" w:author="Perica, Tina" w:date="2020-08-31T21:02:00Z">
              <w:rPr>
                <w:color w:val="365F91" w:themeColor="accent1" w:themeShade="BF"/>
              </w:rPr>
            </w:rPrChange>
          </w:rPr>
          <w:delText xml:space="preserve"> </w:delText>
        </w:r>
        <w:r w:rsidR="00F95430" w:rsidRPr="00562D21" w:rsidDel="0040180D">
          <w:rPr>
            <w:color w:val="FF0000"/>
            <w:rPrChange w:id="186" w:author="Perica, Tina" w:date="2020-08-31T21:02:00Z">
              <w:rPr>
                <w:color w:val="365F91" w:themeColor="accent1" w:themeShade="BF"/>
              </w:rPr>
            </w:rPrChange>
          </w:rPr>
          <w:delText xml:space="preserve">location of the mutation in the </w:delText>
        </w:r>
        <w:r w:rsidR="00FA5D26" w:rsidRPr="00562D21" w:rsidDel="0040180D">
          <w:rPr>
            <w:color w:val="FF0000"/>
            <w:rPrChange w:id="187" w:author="Perica, Tina" w:date="2020-08-31T21:02:00Z">
              <w:rPr>
                <w:color w:val="365F91" w:themeColor="accent1" w:themeShade="BF"/>
              </w:rPr>
            </w:rPrChange>
          </w:rPr>
          <w:delText>interface core</w:delText>
        </w:r>
        <w:r w:rsidR="00F605FE" w:rsidRPr="00562D21" w:rsidDel="0040180D">
          <w:rPr>
            <w:color w:val="FF0000"/>
            <w:rPrChange w:id="188" w:author="Perica, Tina" w:date="2020-08-31T21:02:00Z">
              <w:rPr>
                <w:color w:val="365F91" w:themeColor="accent1" w:themeShade="BF"/>
              </w:rPr>
            </w:rPrChange>
          </w:rPr>
          <w:delText xml:space="preserve"> are</w:delText>
        </w:r>
        <w:r w:rsidR="00443A53" w:rsidRPr="00562D21" w:rsidDel="0040180D">
          <w:rPr>
            <w:color w:val="FF0000"/>
            <w:rPrChange w:id="189" w:author="Perica, Tina" w:date="2020-08-31T21:02:00Z">
              <w:rPr>
                <w:color w:val="365F91" w:themeColor="accent1" w:themeShade="BF"/>
              </w:rPr>
            </w:rPrChange>
          </w:rPr>
          <w:delText xml:space="preserve"> predomina</w:delText>
        </w:r>
        <w:r w:rsidR="007A2216" w:rsidRPr="00562D21" w:rsidDel="0040180D">
          <w:rPr>
            <w:color w:val="FF0000"/>
            <w:rPrChange w:id="190" w:author="Perica, Tina" w:date="2020-08-31T21:02:00Z">
              <w:rPr>
                <w:color w:val="365F91" w:themeColor="accent1" w:themeShade="BF"/>
              </w:rPr>
            </w:rPrChange>
          </w:rPr>
          <w:delText>n</w:delText>
        </w:r>
        <w:r w:rsidR="00443A53" w:rsidRPr="00562D21" w:rsidDel="0040180D">
          <w:rPr>
            <w:color w:val="FF0000"/>
            <w:rPrChange w:id="191" w:author="Perica, Tina" w:date="2020-08-31T21:02:00Z">
              <w:rPr>
                <w:color w:val="365F91" w:themeColor="accent1" w:themeShade="BF"/>
              </w:rPr>
            </w:rPrChange>
          </w:rPr>
          <w:delText>tly red</w:delText>
        </w:r>
        <w:r w:rsidR="00FA4840" w:rsidRPr="00562D21" w:rsidDel="0040180D">
          <w:rPr>
            <w:color w:val="FF0000"/>
            <w:rPrChange w:id="192" w:author="Perica, Tina" w:date="2020-08-31T21:02:00Z">
              <w:rPr>
                <w:color w:val="365F91" w:themeColor="accent1" w:themeShade="BF"/>
              </w:rPr>
            </w:rPrChange>
          </w:rPr>
          <w:delText>, indicating a decrease</w:delText>
        </w:r>
        <w:r w:rsidR="004624C5" w:rsidRPr="00562D21" w:rsidDel="0040180D">
          <w:rPr>
            <w:color w:val="FF0000"/>
            <w:rPrChange w:id="193" w:author="Perica, Tina" w:date="2020-08-31T21:02:00Z">
              <w:rPr>
                <w:color w:val="365F91" w:themeColor="accent1" w:themeShade="BF"/>
              </w:rPr>
            </w:rPrChange>
          </w:rPr>
          <w:delText>d</w:delText>
        </w:r>
        <w:r w:rsidR="00FA4840" w:rsidRPr="00562D21" w:rsidDel="0040180D">
          <w:rPr>
            <w:color w:val="FF0000"/>
            <w:rPrChange w:id="194" w:author="Perica, Tina" w:date="2020-08-31T21:02:00Z">
              <w:rPr>
                <w:color w:val="365F91" w:themeColor="accent1" w:themeShade="BF"/>
              </w:rPr>
            </w:rPrChange>
          </w:rPr>
          <w:delText xml:space="preserve"> interaction with the targeted </w:delText>
        </w:r>
        <w:r w:rsidR="007C2D4F" w:rsidRPr="00562D21" w:rsidDel="0040180D">
          <w:rPr>
            <w:color w:val="FF0000"/>
            <w:rPrChange w:id="195" w:author="Perica, Tina" w:date="2020-08-31T21:02:00Z">
              <w:rPr>
                <w:color w:val="365F91" w:themeColor="accent1" w:themeShade="BF"/>
              </w:rPr>
            </w:rPrChange>
          </w:rPr>
          <w:delText xml:space="preserve">prey </w:delText>
        </w:r>
        <w:r w:rsidR="00FA4840" w:rsidRPr="00562D21" w:rsidDel="0040180D">
          <w:rPr>
            <w:color w:val="FF0000"/>
            <w:rPrChange w:id="196" w:author="Perica, Tina" w:date="2020-08-31T21:02:00Z">
              <w:rPr>
                <w:color w:val="365F91" w:themeColor="accent1" w:themeShade="BF"/>
              </w:rPr>
            </w:rPrChange>
          </w:rPr>
          <w:delText>partner</w:delText>
        </w:r>
      </w:del>
      <w:del w:id="197" w:author="Perica, Tina" w:date="2020-05-01T12:00:00Z">
        <w:r w:rsidR="009D7426" w:rsidRPr="00562D21" w:rsidDel="003F7D48">
          <w:rPr>
            <w:color w:val="FF0000"/>
            <w:rPrChange w:id="198" w:author="Perica, Tina" w:date="2020-08-31T21:02:00Z">
              <w:rPr>
                <w:color w:val="365F91" w:themeColor="accent1" w:themeShade="BF"/>
              </w:rPr>
            </w:rPrChange>
          </w:rPr>
          <w:delText>)</w:delText>
        </w:r>
      </w:del>
      <w:ins w:id="199" w:author="Perica, Tina" w:date="2020-08-19T12:17:00Z">
        <w:r w:rsidR="00EB4E68" w:rsidRPr="00562D21">
          <w:rPr>
            <w:color w:val="FF0000"/>
            <w:rPrChange w:id="200" w:author="Perica, Tina" w:date="2020-08-31T21:02:00Z">
              <w:rPr>
                <w:color w:val="365F91" w:themeColor="accent1" w:themeShade="BF"/>
              </w:rPr>
            </w:rPrChange>
          </w:rPr>
          <w:t>However,</w:t>
        </w:r>
      </w:ins>
      <w:ins w:id="201" w:author="Perica, Tina" w:date="2020-07-01T15:37:00Z">
        <w:r w:rsidR="00FA3B67" w:rsidRPr="00562D21">
          <w:rPr>
            <w:color w:val="FF0000"/>
            <w:rPrChange w:id="202" w:author="Perica, Tina" w:date="2020-08-31T21:02:00Z">
              <w:rPr>
                <w:color w:val="365F91" w:themeColor="accent1" w:themeShade="BF"/>
              </w:rPr>
            </w:rPrChange>
          </w:rPr>
          <w:t xml:space="preserve"> </w:t>
        </w:r>
      </w:ins>
      <w:ins w:id="203" w:author="Perica, Tina" w:date="2020-08-31T21:03:00Z">
        <w:r w:rsidR="00562D21">
          <w:rPr>
            <w:color w:val="FF0000"/>
          </w:rPr>
          <w:t xml:space="preserve">instead of expected minimal effects, </w:t>
        </w:r>
      </w:ins>
      <w:ins w:id="204" w:author="Perica, Tina" w:date="2020-07-01T15:37:00Z">
        <w:r w:rsidR="00FA3B67" w:rsidRPr="00562D21">
          <w:rPr>
            <w:color w:val="FF0000"/>
            <w:rPrChange w:id="205" w:author="Perica, Tina" w:date="2020-08-31T21:02:00Z">
              <w:rPr>
                <w:color w:val="365F91" w:themeColor="accent1" w:themeShade="BF"/>
              </w:rPr>
            </w:rPrChange>
          </w:rPr>
          <w:t xml:space="preserve">we </w:t>
        </w:r>
      </w:ins>
      <w:ins w:id="206" w:author="Perica, Tina" w:date="2020-07-01T15:38:00Z">
        <w:r w:rsidR="00FA3B67" w:rsidRPr="00562D21">
          <w:rPr>
            <w:color w:val="FF0000"/>
            <w:rPrChange w:id="207" w:author="Perica, Tina" w:date="2020-08-31T21:02:00Z">
              <w:rPr>
                <w:color w:val="365F91" w:themeColor="accent1" w:themeShade="BF"/>
              </w:rPr>
            </w:rPrChange>
          </w:rPr>
          <w:t>also</w:t>
        </w:r>
      </w:ins>
      <w:ins w:id="208" w:author="Perica, Tina" w:date="2020-08-19T12:17:00Z">
        <w:r w:rsidR="00EB4E68" w:rsidRPr="00562D21">
          <w:rPr>
            <w:color w:val="FF0000"/>
            <w:rPrChange w:id="209" w:author="Perica, Tina" w:date="2020-08-31T21:02:00Z">
              <w:rPr>
                <w:color w:val="365F91" w:themeColor="accent1" w:themeShade="BF"/>
              </w:rPr>
            </w:rPrChange>
          </w:rPr>
          <w:t xml:space="preserve"> found</w:t>
        </w:r>
      </w:ins>
      <w:ins w:id="210" w:author="Perica, Tina" w:date="2020-07-01T15:37:00Z">
        <w:r w:rsidR="00FA3B67" w:rsidRPr="00562D21">
          <w:rPr>
            <w:color w:val="FF0000"/>
            <w:rPrChange w:id="211" w:author="Perica, Tina" w:date="2020-08-31T21:02:00Z">
              <w:rPr>
                <w:color w:val="365F91" w:themeColor="accent1" w:themeShade="BF"/>
              </w:rPr>
            </w:rPrChange>
          </w:rPr>
          <w:t xml:space="preserve"> notable change</w:t>
        </w:r>
      </w:ins>
      <w:ins w:id="212" w:author="Perica, Tina" w:date="2020-07-01T15:38:00Z">
        <w:r w:rsidR="00FA3B67" w:rsidRPr="00562D21">
          <w:rPr>
            <w:color w:val="FF0000"/>
            <w:rPrChange w:id="213" w:author="Perica, Tina" w:date="2020-08-31T21:02:00Z">
              <w:rPr>
                <w:color w:val="365F91" w:themeColor="accent1" w:themeShade="BF"/>
              </w:rPr>
            </w:rPrChange>
          </w:rPr>
          <w:t>s in prey abundance in cases where the mutation was not directly in the interface (</w:t>
        </w:r>
        <w:r w:rsidR="00FA3B67" w:rsidRPr="00562D21">
          <w:rPr>
            <w:b/>
            <w:bCs/>
            <w:color w:val="FF0000"/>
            <w:rPrChange w:id="214" w:author="Perica, Tina" w:date="2020-08-31T21:02:00Z">
              <w:rPr>
                <w:b/>
                <w:bCs/>
                <w:color w:val="365F91" w:themeColor="accent1" w:themeShade="BF"/>
              </w:rPr>
            </w:rPrChange>
          </w:rPr>
          <w:t>Fig. 2b, Extended Data Fig. 5</w:t>
        </w:r>
      </w:ins>
      <w:ins w:id="215" w:author="Perica, Tina" w:date="2020-07-10T21:24:00Z">
        <w:r w:rsidR="001570A8" w:rsidRPr="00562D21">
          <w:rPr>
            <w:b/>
            <w:bCs/>
            <w:color w:val="FF0000"/>
            <w:rPrChange w:id="216" w:author="Perica, Tina" w:date="2020-08-31T21:02:00Z">
              <w:rPr>
                <w:b/>
                <w:bCs/>
                <w:color w:val="365F91" w:themeColor="accent1" w:themeShade="BF"/>
              </w:rPr>
            </w:rPrChange>
          </w:rPr>
          <w:t>b</w:t>
        </w:r>
      </w:ins>
      <w:ins w:id="217" w:author="Perica, Tina" w:date="2020-07-01T15:38:00Z">
        <w:r w:rsidR="00FA3B67" w:rsidRPr="00562D21">
          <w:rPr>
            <w:color w:val="FF0000"/>
            <w:rPrChange w:id="218" w:author="Perica, Tina" w:date="2020-08-31T21:02:00Z">
              <w:rPr>
                <w:color w:val="365F91" w:themeColor="accent1" w:themeShade="BF"/>
              </w:rPr>
            </w:rPrChange>
          </w:rPr>
          <w:t>)</w:t>
        </w:r>
      </w:ins>
      <w:r w:rsidR="00312FD7" w:rsidRPr="00562D21">
        <w:rPr>
          <w:color w:val="FF0000"/>
          <w:rPrChange w:id="219" w:author="Perica, Tina" w:date="2020-08-31T21:02:00Z">
            <w:rPr>
              <w:color w:val="365F91" w:themeColor="accent1" w:themeShade="BF"/>
            </w:rPr>
          </w:rPrChange>
        </w:rPr>
        <w:t xml:space="preserve">. </w:t>
      </w:r>
      <w:del w:id="220" w:author="Perica, Tina" w:date="2020-07-01T15:58:00Z">
        <w:r w:rsidR="00312FD7" w:rsidRPr="00562D21" w:rsidDel="00993202">
          <w:rPr>
            <w:color w:val="FF0000"/>
            <w:rPrChange w:id="221" w:author="Perica, Tina" w:date="2020-08-31T21:02:00Z">
              <w:rPr>
                <w:color w:val="365F91" w:themeColor="accent1" w:themeShade="BF"/>
              </w:rPr>
            </w:rPrChange>
          </w:rPr>
          <w:delText>However</w:delText>
        </w:r>
      </w:del>
      <w:ins w:id="222" w:author="Perica, Tina" w:date="2020-08-31T21:03:00Z">
        <w:r w:rsidR="00562D21">
          <w:rPr>
            <w:color w:val="FF0000"/>
          </w:rPr>
          <w:t>In particula</w:t>
        </w:r>
      </w:ins>
      <w:ins w:id="223" w:author="Perica, Tina" w:date="2020-08-31T21:04:00Z">
        <w:r w:rsidR="00562D21">
          <w:rPr>
            <w:color w:val="FF0000"/>
          </w:rPr>
          <w:t>r, a</w:t>
        </w:r>
      </w:ins>
      <w:ins w:id="224" w:author="Perica, Tina" w:date="2020-08-19T12:21:00Z">
        <w:r w:rsidR="006E27C7" w:rsidRPr="00562D21">
          <w:rPr>
            <w:color w:val="FF0000"/>
            <w:rPrChange w:id="225" w:author="Perica, Tina" w:date="2020-08-31T21:02:00Z">
              <w:rPr>
                <w:color w:val="365F91" w:themeColor="accent1" w:themeShade="BF"/>
              </w:rPr>
            </w:rPrChange>
          </w:rPr>
          <w:t xml:space="preserve"> wide</w:t>
        </w:r>
      </w:ins>
      <w:ins w:id="226" w:author="Perica, Tina" w:date="2020-07-01T16:00:00Z">
        <w:r w:rsidR="00993202" w:rsidRPr="00562D21">
          <w:rPr>
            <w:color w:val="FF0000"/>
            <w:rPrChange w:id="227" w:author="Perica, Tina" w:date="2020-08-31T21:02:00Z">
              <w:rPr>
                <w:color w:val="365F91" w:themeColor="accent1" w:themeShade="BF"/>
              </w:rPr>
            </w:rPrChange>
          </w:rPr>
          <w:t xml:space="preserve"> spread of </w:t>
        </w:r>
      </w:ins>
      <w:ins w:id="228" w:author="Perica, Tina" w:date="2020-07-01T16:02:00Z">
        <w:r w:rsidR="00993202" w:rsidRPr="00562D21">
          <w:rPr>
            <w:color w:val="FF0000"/>
            <w:rPrChange w:id="229" w:author="Perica, Tina" w:date="2020-08-31T21:02:00Z">
              <w:rPr>
                <w:color w:val="365F91" w:themeColor="accent1" w:themeShade="BF"/>
              </w:rPr>
            </w:rPrChange>
          </w:rPr>
          <w:t>abundance</w:t>
        </w:r>
      </w:ins>
      <w:ins w:id="230" w:author="Perica, Tina" w:date="2020-08-19T12:18:00Z">
        <w:r w:rsidR="00C20D0D" w:rsidRPr="00562D21">
          <w:rPr>
            <w:color w:val="FF0000"/>
            <w:rPrChange w:id="231" w:author="Perica, Tina" w:date="2020-08-31T21:02:00Z">
              <w:rPr>
                <w:color w:val="365F91" w:themeColor="accent1" w:themeShade="BF"/>
              </w:rPr>
            </w:rPrChange>
          </w:rPr>
          <w:t xml:space="preserve"> was apparent</w:t>
        </w:r>
      </w:ins>
      <w:ins w:id="232" w:author="Perica, Tina" w:date="2020-07-01T16:02:00Z">
        <w:r w:rsidR="00993202" w:rsidRPr="00562D21">
          <w:rPr>
            <w:color w:val="FF0000"/>
            <w:rPrChange w:id="233" w:author="Perica, Tina" w:date="2020-08-31T21:02:00Z">
              <w:rPr>
                <w:color w:val="365F91" w:themeColor="accent1" w:themeShade="BF"/>
              </w:rPr>
            </w:rPrChange>
          </w:rPr>
          <w:t xml:space="preserve"> for the</w:t>
        </w:r>
      </w:ins>
      <w:ins w:id="234" w:author="Perica, Tina" w:date="2020-08-19T12:18:00Z">
        <w:r w:rsidR="00C20D0D" w:rsidRPr="00562D21">
          <w:rPr>
            <w:color w:val="FF0000"/>
            <w:rPrChange w:id="235" w:author="Perica, Tina" w:date="2020-08-31T21:02:00Z">
              <w:rPr>
                <w:color w:val="365F91" w:themeColor="accent1" w:themeShade="BF"/>
              </w:rPr>
            </w:rPrChange>
          </w:rPr>
          <w:t xml:space="preserve"> two</w:t>
        </w:r>
      </w:ins>
      <w:ins w:id="236" w:author="Perica, Tina" w:date="2020-07-01T15:58:00Z">
        <w:r w:rsidR="00993202" w:rsidRPr="00562D21">
          <w:rPr>
            <w:color w:val="FF0000"/>
            <w:rPrChange w:id="237" w:author="Perica, Tina" w:date="2020-08-31T21:02:00Z">
              <w:rPr>
                <w:color w:val="365F91" w:themeColor="accent1" w:themeShade="BF"/>
              </w:rPr>
            </w:rPrChange>
          </w:rPr>
          <w:t xml:space="preserve"> main</w:t>
        </w:r>
      </w:ins>
      <w:ins w:id="238" w:author="Perica, Tina" w:date="2020-08-19T12:19:00Z">
        <w:r w:rsidR="006E27C7" w:rsidRPr="00562D21">
          <w:rPr>
            <w:color w:val="FF0000"/>
            <w:rPrChange w:id="239" w:author="Perica, Tina" w:date="2020-08-31T21:02:00Z">
              <w:rPr>
                <w:color w:val="365F91" w:themeColor="accent1" w:themeShade="BF"/>
              </w:rPr>
            </w:rPrChange>
          </w:rPr>
          <w:t xml:space="preserve"> GTPase</w:t>
        </w:r>
      </w:ins>
      <w:ins w:id="240" w:author="Perica, Tina" w:date="2020-07-01T15:58:00Z">
        <w:r w:rsidR="00993202" w:rsidRPr="00562D21">
          <w:rPr>
            <w:color w:val="FF0000"/>
            <w:rPrChange w:id="241" w:author="Perica, Tina" w:date="2020-08-31T21:02:00Z">
              <w:rPr>
                <w:color w:val="365F91" w:themeColor="accent1" w:themeShade="BF"/>
              </w:rPr>
            </w:rPrChange>
          </w:rPr>
          <w:t xml:space="preserve"> regulators</w:t>
        </w:r>
      </w:ins>
      <w:del w:id="242" w:author="Perica, Tina" w:date="2020-07-01T15:58:00Z">
        <w:r w:rsidR="00312FD7" w:rsidRPr="00562D21" w:rsidDel="00993202">
          <w:rPr>
            <w:color w:val="FF0000"/>
            <w:rPrChange w:id="243" w:author="Perica, Tina" w:date="2020-08-31T21:02:00Z">
              <w:rPr>
                <w:color w:val="365F91" w:themeColor="accent1" w:themeShade="BF"/>
              </w:rPr>
            </w:rPrChange>
          </w:rPr>
          <w:delText xml:space="preserve">, </w:delText>
        </w:r>
        <w:r w:rsidR="00FA592E" w:rsidRPr="00562D21" w:rsidDel="00993202">
          <w:rPr>
            <w:color w:val="FF0000"/>
            <w:rPrChange w:id="244" w:author="Perica, Tina" w:date="2020-08-31T21:02:00Z">
              <w:rPr>
                <w:color w:val="365F91" w:themeColor="accent1" w:themeShade="BF"/>
              </w:rPr>
            </w:rPrChange>
          </w:rPr>
          <w:delText xml:space="preserve"> change in abundance </w:delText>
        </w:r>
      </w:del>
      <w:del w:id="245" w:author="Perica, Tina" w:date="2020-05-01T13:58:00Z">
        <w:r w:rsidR="00FA592E" w:rsidRPr="00562D21" w:rsidDel="00540B3B">
          <w:rPr>
            <w:color w:val="FF0000"/>
            <w:rPrChange w:id="246" w:author="Perica, Tina" w:date="2020-08-31T21:02:00Z">
              <w:rPr>
                <w:color w:val="365F91" w:themeColor="accent1" w:themeShade="BF"/>
              </w:rPr>
            </w:rPrChange>
          </w:rPr>
          <w:delText xml:space="preserve">occurred </w:delText>
        </w:r>
      </w:del>
      <w:del w:id="247" w:author="Perica, Tina" w:date="2020-07-01T15:58:00Z">
        <w:r w:rsidR="00FA592E" w:rsidRPr="00562D21" w:rsidDel="00993202">
          <w:rPr>
            <w:color w:val="FF0000"/>
            <w:rPrChange w:id="248" w:author="Perica, Tina" w:date="2020-08-31T21:02:00Z">
              <w:rPr>
                <w:color w:val="365F91" w:themeColor="accent1" w:themeShade="BF"/>
              </w:rPr>
            </w:rPrChange>
          </w:rPr>
          <w:delText xml:space="preserve">with </w:delText>
        </w:r>
        <w:r w:rsidR="00B84921" w:rsidRPr="00562D21" w:rsidDel="00993202">
          <w:rPr>
            <w:color w:val="FF0000"/>
            <w:rPrChange w:id="249" w:author="Perica, Tina" w:date="2020-08-31T21:02:00Z">
              <w:rPr>
                <w:color w:val="365F91" w:themeColor="accent1" w:themeShade="BF"/>
              </w:rPr>
            </w:rPrChange>
          </w:rPr>
          <w:delText>the</w:delText>
        </w:r>
        <w:r w:rsidR="00B15D52" w:rsidRPr="00562D21" w:rsidDel="00993202">
          <w:rPr>
            <w:color w:val="FF0000"/>
            <w:rPrChange w:id="250" w:author="Perica, Tina" w:date="2020-08-31T21:02:00Z">
              <w:rPr>
                <w:color w:val="365F91" w:themeColor="accent1" w:themeShade="BF"/>
              </w:rPr>
            </w:rPrChange>
          </w:rPr>
          <w:delText xml:space="preserve"> </w:delText>
        </w:r>
        <w:r w:rsidR="00EA46CC" w:rsidRPr="00562D21" w:rsidDel="00993202">
          <w:rPr>
            <w:color w:val="FF0000"/>
            <w:rPrChange w:id="251" w:author="Perica, Tina" w:date="2020-08-31T21:02:00Z">
              <w:rPr>
                <w:color w:val="365F91" w:themeColor="accent1" w:themeShade="BF"/>
              </w:rPr>
            </w:rPrChange>
          </w:rPr>
          <w:delText xml:space="preserve">two </w:delText>
        </w:r>
        <w:r w:rsidR="00E73983" w:rsidRPr="00562D21" w:rsidDel="00993202">
          <w:rPr>
            <w:color w:val="FF0000"/>
            <w:rPrChange w:id="252" w:author="Perica, Tina" w:date="2020-08-31T21:02:00Z">
              <w:rPr>
                <w:color w:val="365F91" w:themeColor="accent1" w:themeShade="BF"/>
              </w:rPr>
            </w:rPrChange>
          </w:rPr>
          <w:delText xml:space="preserve">core GTPase </w:delText>
        </w:r>
        <w:r w:rsidR="00B15D52" w:rsidRPr="00562D21" w:rsidDel="00993202">
          <w:rPr>
            <w:color w:val="FF0000"/>
            <w:rPrChange w:id="253" w:author="Perica, Tina" w:date="2020-08-31T21:02:00Z">
              <w:rPr>
                <w:color w:val="365F91" w:themeColor="accent1" w:themeShade="BF"/>
              </w:rPr>
            </w:rPrChange>
          </w:rPr>
          <w:delText>cycle regulators</w:delText>
        </w:r>
      </w:del>
      <w:r w:rsidR="00B15D52" w:rsidRPr="00562D21">
        <w:rPr>
          <w:color w:val="FF0000"/>
          <w:rPrChange w:id="254" w:author="Perica, Tina" w:date="2020-08-31T21:02:00Z">
            <w:rPr>
              <w:color w:val="365F91" w:themeColor="accent1" w:themeShade="BF"/>
            </w:rPr>
          </w:rPrChange>
        </w:rPr>
        <w:t>,</w:t>
      </w:r>
      <w:r w:rsidR="00B84921" w:rsidRPr="00562D21">
        <w:rPr>
          <w:color w:val="FF0000"/>
          <w:rPrChange w:id="255" w:author="Perica, Tina" w:date="2020-08-31T21:02:00Z">
            <w:rPr>
              <w:color w:val="365F91" w:themeColor="accent1" w:themeShade="BF"/>
            </w:rPr>
          </w:rPrChange>
        </w:rPr>
        <w:t xml:space="preserve"> GAP (</w:t>
      </w:r>
      <w:r w:rsidR="004A4805" w:rsidRPr="00562D21">
        <w:rPr>
          <w:color w:val="FF0000"/>
          <w:rPrChange w:id="256" w:author="Perica, Tina" w:date="2020-08-31T21:02:00Z">
            <w:rPr>
              <w:color w:val="365F91" w:themeColor="accent1" w:themeShade="BF"/>
            </w:rPr>
          </w:rPrChange>
        </w:rPr>
        <w:t>R</w:t>
      </w:r>
      <w:r w:rsidR="00F605FE" w:rsidRPr="00562D21">
        <w:rPr>
          <w:color w:val="FF0000"/>
          <w:rPrChange w:id="257" w:author="Perica, Tina" w:date="2020-08-31T21:02:00Z">
            <w:rPr>
              <w:color w:val="365F91" w:themeColor="accent1" w:themeShade="BF"/>
            </w:rPr>
          </w:rPrChange>
        </w:rPr>
        <w:t>na</w:t>
      </w:r>
      <w:r w:rsidR="004A4805" w:rsidRPr="00562D21">
        <w:rPr>
          <w:color w:val="FF0000"/>
          <w:rPrChange w:id="258" w:author="Perica, Tina" w:date="2020-08-31T21:02:00Z">
            <w:rPr>
              <w:color w:val="365F91" w:themeColor="accent1" w:themeShade="BF"/>
            </w:rPr>
          </w:rPrChange>
        </w:rPr>
        <w:t>1</w:t>
      </w:r>
      <w:r w:rsidR="00B84921" w:rsidRPr="00562D21">
        <w:rPr>
          <w:color w:val="FF0000"/>
          <w:rPrChange w:id="259" w:author="Perica, Tina" w:date="2020-08-31T21:02:00Z">
            <w:rPr>
              <w:color w:val="365F91" w:themeColor="accent1" w:themeShade="BF"/>
            </w:rPr>
          </w:rPrChange>
        </w:rPr>
        <w:t>)</w:t>
      </w:r>
      <w:r w:rsidR="004A4805" w:rsidRPr="00562D21">
        <w:rPr>
          <w:color w:val="FF0000"/>
          <w:rPrChange w:id="260" w:author="Perica, Tina" w:date="2020-08-31T21:02:00Z">
            <w:rPr>
              <w:color w:val="365F91" w:themeColor="accent1" w:themeShade="BF"/>
            </w:rPr>
          </w:rPrChange>
        </w:rPr>
        <w:t xml:space="preserve"> and </w:t>
      </w:r>
      <w:r w:rsidR="00B84921" w:rsidRPr="00562D21">
        <w:rPr>
          <w:color w:val="FF0000"/>
          <w:rPrChange w:id="261" w:author="Perica, Tina" w:date="2020-08-31T21:02:00Z">
            <w:rPr>
              <w:color w:val="365F91" w:themeColor="accent1" w:themeShade="BF"/>
            </w:rPr>
          </w:rPrChange>
        </w:rPr>
        <w:t>GEF (</w:t>
      </w:r>
      <w:r w:rsidR="004A4805" w:rsidRPr="00562D21">
        <w:rPr>
          <w:color w:val="FF0000"/>
          <w:rPrChange w:id="262" w:author="Perica, Tina" w:date="2020-08-31T21:02:00Z">
            <w:rPr>
              <w:color w:val="365F91" w:themeColor="accent1" w:themeShade="BF"/>
            </w:rPr>
          </w:rPrChange>
        </w:rPr>
        <w:t>S</w:t>
      </w:r>
      <w:r w:rsidR="00F605FE" w:rsidRPr="00562D21">
        <w:rPr>
          <w:color w:val="FF0000"/>
          <w:rPrChange w:id="263" w:author="Perica, Tina" w:date="2020-08-31T21:02:00Z">
            <w:rPr>
              <w:color w:val="365F91" w:themeColor="accent1" w:themeShade="BF"/>
            </w:rPr>
          </w:rPrChange>
        </w:rPr>
        <w:t>rm</w:t>
      </w:r>
      <w:r w:rsidR="004A4805" w:rsidRPr="00562D21">
        <w:rPr>
          <w:color w:val="FF0000"/>
          <w:rPrChange w:id="264" w:author="Perica, Tina" w:date="2020-08-31T21:02:00Z">
            <w:rPr>
              <w:color w:val="365F91" w:themeColor="accent1" w:themeShade="BF"/>
            </w:rPr>
          </w:rPrChange>
        </w:rPr>
        <w:t>1</w:t>
      </w:r>
      <w:r w:rsidR="00B84921" w:rsidRPr="00562D21">
        <w:rPr>
          <w:color w:val="FF0000"/>
          <w:rPrChange w:id="265" w:author="Perica, Tina" w:date="2020-08-31T21:02:00Z">
            <w:rPr>
              <w:color w:val="365F91" w:themeColor="accent1" w:themeShade="BF"/>
            </w:rPr>
          </w:rPrChange>
        </w:rPr>
        <w:t>)</w:t>
      </w:r>
      <w:del w:id="266" w:author="Perica, Tina" w:date="2020-07-01T15:59:00Z">
        <w:r w:rsidR="00820D26" w:rsidRPr="00562D21" w:rsidDel="00993202">
          <w:rPr>
            <w:color w:val="FF0000"/>
            <w:rPrChange w:id="267" w:author="Perica, Tina" w:date="2020-08-31T21:02:00Z">
              <w:rPr>
                <w:color w:val="365F91" w:themeColor="accent1" w:themeShade="BF"/>
              </w:rPr>
            </w:rPrChange>
          </w:rPr>
          <w:delText xml:space="preserve"> </w:delText>
        </w:r>
      </w:del>
      <w:del w:id="268" w:author="Perica, Tina" w:date="2020-07-01T16:02:00Z">
        <w:r w:rsidR="00820D26" w:rsidRPr="00562D21" w:rsidDel="00993202">
          <w:rPr>
            <w:color w:val="FF0000"/>
            <w:rPrChange w:id="269" w:author="Perica, Tina" w:date="2020-08-31T21:02:00Z">
              <w:rPr>
                <w:color w:val="365F91" w:themeColor="accent1" w:themeShade="BF"/>
              </w:rPr>
            </w:rPrChange>
          </w:rPr>
          <w:delText>(</w:delText>
        </w:r>
        <w:r w:rsidR="00820D26" w:rsidRPr="00562D21" w:rsidDel="00993202">
          <w:rPr>
            <w:b/>
            <w:color w:val="FF0000"/>
            <w:rPrChange w:id="270" w:author="Perica, Tina" w:date="2020-08-31T21:02:00Z">
              <w:rPr>
                <w:b/>
                <w:color w:val="365F91" w:themeColor="accent1" w:themeShade="BF"/>
              </w:rPr>
            </w:rPrChange>
          </w:rPr>
          <w:delText>Fig. 2c</w:delText>
        </w:r>
        <w:r w:rsidR="0048001C" w:rsidRPr="00562D21" w:rsidDel="00993202">
          <w:rPr>
            <w:color w:val="FF0000"/>
            <w:rPrChange w:id="271" w:author="Perica, Tina" w:date="2020-08-31T21:02:00Z">
              <w:rPr>
                <w:color w:val="365F91" w:themeColor="accent1" w:themeShade="BF"/>
              </w:rPr>
            </w:rPrChange>
          </w:rPr>
          <w:delText>,</w:delText>
        </w:r>
        <w:r w:rsidR="0048001C" w:rsidRPr="00562D21" w:rsidDel="00993202">
          <w:rPr>
            <w:b/>
            <w:color w:val="FF0000"/>
            <w:rPrChange w:id="272" w:author="Perica, Tina" w:date="2020-08-31T21:02:00Z">
              <w:rPr>
                <w:b/>
                <w:color w:val="365F91" w:themeColor="accent1" w:themeShade="BF"/>
              </w:rPr>
            </w:rPrChange>
          </w:rPr>
          <w:delText xml:space="preserve"> Extended Data Fig. </w:delText>
        </w:r>
      </w:del>
      <w:del w:id="273" w:author="Perica, Tina" w:date="2020-05-03T21:04:00Z">
        <w:r w:rsidR="0048001C" w:rsidRPr="00562D21" w:rsidDel="00970740">
          <w:rPr>
            <w:b/>
            <w:color w:val="FF0000"/>
            <w:rPrChange w:id="274" w:author="Perica, Tina" w:date="2020-08-31T21:02:00Z">
              <w:rPr>
                <w:b/>
                <w:color w:val="365F91" w:themeColor="accent1" w:themeShade="BF"/>
              </w:rPr>
            </w:rPrChange>
          </w:rPr>
          <w:delText>4d</w:delText>
        </w:r>
      </w:del>
      <w:del w:id="275" w:author="Perica, Tina" w:date="2020-07-01T16:02:00Z">
        <w:r w:rsidR="0048001C" w:rsidRPr="00562D21" w:rsidDel="00993202">
          <w:rPr>
            <w:color w:val="FF0000"/>
            <w:rPrChange w:id="276" w:author="Perica, Tina" w:date="2020-08-31T21:02:00Z">
              <w:rPr>
                <w:color w:val="365F91" w:themeColor="accent1" w:themeShade="BF"/>
              </w:rPr>
            </w:rPrChange>
          </w:rPr>
          <w:delText>,</w:delText>
        </w:r>
        <w:r w:rsidR="0048001C" w:rsidRPr="00562D21" w:rsidDel="00993202">
          <w:rPr>
            <w:b/>
            <w:color w:val="FF0000"/>
            <w:rPrChange w:id="277" w:author="Perica, Tina" w:date="2020-08-31T21:02:00Z">
              <w:rPr>
                <w:b/>
                <w:color w:val="365F91" w:themeColor="accent1" w:themeShade="BF"/>
              </w:rPr>
            </w:rPrChange>
          </w:rPr>
          <w:delText xml:space="preserve"> Supplementary File 1 Table 5</w:delText>
        </w:r>
      </w:del>
      <w:ins w:id="278" w:author="Perica, Tina" w:date="2020-07-01T16:02:00Z">
        <w:r w:rsidR="00993202" w:rsidRPr="00562D21">
          <w:rPr>
            <w:color w:val="FF0000"/>
            <w:rPrChange w:id="279" w:author="Perica, Tina" w:date="2020-08-31T21:02:00Z">
              <w:rPr>
                <w:color w:val="365F91" w:themeColor="accent1" w:themeShade="BF"/>
              </w:rPr>
            </w:rPrChange>
          </w:rPr>
          <w:t>,</w:t>
        </w:r>
      </w:ins>
      <w:del w:id="280" w:author="Perica, Tina" w:date="2020-07-01T16:02:00Z">
        <w:r w:rsidR="00820D26" w:rsidRPr="00562D21" w:rsidDel="00993202">
          <w:rPr>
            <w:color w:val="FF0000"/>
            <w:rPrChange w:id="281" w:author="Perica, Tina" w:date="2020-08-31T21:02:00Z">
              <w:rPr>
                <w:color w:val="365F91" w:themeColor="accent1" w:themeShade="BF"/>
              </w:rPr>
            </w:rPrChange>
          </w:rPr>
          <w:delText>)</w:delText>
        </w:r>
        <w:r w:rsidR="00B15D52" w:rsidRPr="00562D21" w:rsidDel="00993202">
          <w:rPr>
            <w:color w:val="FF0000"/>
            <w:rPrChange w:id="282" w:author="Perica, Tina" w:date="2020-08-31T21:02:00Z">
              <w:rPr>
                <w:color w:val="365F91" w:themeColor="accent1" w:themeShade="BF"/>
              </w:rPr>
            </w:rPrChange>
          </w:rPr>
          <w:delText>,</w:delText>
        </w:r>
      </w:del>
      <w:r w:rsidR="00461B25" w:rsidRPr="00562D21">
        <w:rPr>
          <w:color w:val="FF0000"/>
          <w:rPrChange w:id="283" w:author="Perica, Tina" w:date="2020-08-31T21:02:00Z">
            <w:rPr>
              <w:color w:val="365F91" w:themeColor="accent1" w:themeShade="BF"/>
            </w:rPr>
          </w:rPrChange>
        </w:rPr>
        <w:t xml:space="preserve"> </w:t>
      </w:r>
      <w:del w:id="284" w:author="Perica, Tina" w:date="2020-05-01T13:58:00Z">
        <w:r w:rsidR="00461B25" w:rsidRPr="00562D21" w:rsidDel="00540B3B">
          <w:rPr>
            <w:color w:val="FF0000"/>
            <w:rPrChange w:id="285" w:author="Perica, Tina" w:date="2020-08-31T21:02:00Z">
              <w:rPr>
                <w:color w:val="365F91" w:themeColor="accent1" w:themeShade="BF"/>
              </w:rPr>
            </w:rPrChange>
          </w:rPr>
          <w:delText>despite most</w:delText>
        </w:r>
      </w:del>
      <w:ins w:id="286" w:author="Perica, Tina" w:date="2020-05-01T13:58:00Z">
        <w:r w:rsidR="00540B3B" w:rsidRPr="00562D21">
          <w:rPr>
            <w:color w:val="FF0000"/>
            <w:rPrChange w:id="287" w:author="Perica, Tina" w:date="2020-08-31T21:02:00Z">
              <w:rPr>
                <w:color w:val="365F91" w:themeColor="accent1" w:themeShade="BF"/>
              </w:rPr>
            </w:rPrChange>
          </w:rPr>
          <w:t>even for the</w:t>
        </w:r>
      </w:ins>
      <w:r w:rsidR="00461B25" w:rsidRPr="00562D21">
        <w:rPr>
          <w:color w:val="FF0000"/>
          <w:rPrChange w:id="288" w:author="Perica, Tina" w:date="2020-08-31T21:02:00Z">
            <w:rPr>
              <w:color w:val="365F91" w:themeColor="accent1" w:themeShade="BF"/>
            </w:rPr>
          </w:rPrChange>
        </w:rPr>
        <w:t xml:space="preserve"> mutations </w:t>
      </w:r>
      <w:ins w:id="289" w:author="Perica, Tina" w:date="2020-05-01T13:59:00Z">
        <w:r w:rsidR="00540B3B" w:rsidRPr="00562D21">
          <w:rPr>
            <w:color w:val="FF0000"/>
            <w:rPrChange w:id="290" w:author="Perica, Tina" w:date="2020-08-31T21:02:00Z">
              <w:rPr>
                <w:color w:val="365F91" w:themeColor="accent1" w:themeShade="BF"/>
              </w:rPr>
            </w:rPrChange>
          </w:rPr>
          <w:t>that are outside either of the interfaces</w:t>
        </w:r>
      </w:ins>
      <w:ins w:id="291" w:author="Perica, Tina" w:date="2020-07-01T16:03:00Z">
        <w:r w:rsidR="00993202" w:rsidRPr="00562D21">
          <w:rPr>
            <w:color w:val="FF0000"/>
            <w:rPrChange w:id="292" w:author="Perica, Tina" w:date="2020-08-31T21:02:00Z">
              <w:rPr>
                <w:color w:val="365F91" w:themeColor="accent1" w:themeShade="BF"/>
              </w:rPr>
            </w:rPrChange>
          </w:rPr>
          <w:t xml:space="preserve"> (</w:t>
        </w:r>
        <w:r w:rsidR="00993202" w:rsidRPr="00562D21">
          <w:rPr>
            <w:b/>
            <w:color w:val="FF0000"/>
            <w:rPrChange w:id="293" w:author="Perica, Tina" w:date="2020-08-31T21:02:00Z">
              <w:rPr>
                <w:b/>
                <w:color w:val="365F91" w:themeColor="accent1" w:themeShade="BF"/>
              </w:rPr>
            </w:rPrChange>
          </w:rPr>
          <w:t>Fig. 2</w:t>
        </w:r>
      </w:ins>
      <w:ins w:id="294" w:author="Perica, Tina" w:date="2020-08-19T12:21:00Z">
        <w:r w:rsidR="001270AA" w:rsidRPr="00562D21">
          <w:rPr>
            <w:b/>
            <w:color w:val="FF0000"/>
            <w:rPrChange w:id="295" w:author="Perica, Tina" w:date="2020-08-31T21:02:00Z">
              <w:rPr>
                <w:b/>
                <w:color w:val="365F91" w:themeColor="accent1" w:themeShade="BF"/>
              </w:rPr>
            </w:rPrChange>
          </w:rPr>
          <w:t>b</w:t>
        </w:r>
      </w:ins>
      <w:ins w:id="296" w:author="Perica, Tina" w:date="2020-07-01T16:03:00Z">
        <w:r w:rsidR="00993202" w:rsidRPr="00562D21">
          <w:rPr>
            <w:color w:val="FF0000"/>
            <w:rPrChange w:id="297" w:author="Perica, Tina" w:date="2020-08-31T21:02:00Z">
              <w:rPr>
                <w:color w:val="365F91" w:themeColor="accent1" w:themeShade="BF"/>
              </w:rPr>
            </w:rPrChange>
          </w:rPr>
          <w:t>,</w:t>
        </w:r>
        <w:r w:rsidR="00993202" w:rsidRPr="00562D21">
          <w:rPr>
            <w:b/>
            <w:color w:val="FF0000"/>
            <w:rPrChange w:id="298" w:author="Perica, Tina" w:date="2020-08-31T21:02:00Z">
              <w:rPr>
                <w:b/>
                <w:color w:val="365F91" w:themeColor="accent1" w:themeShade="BF"/>
              </w:rPr>
            </w:rPrChange>
          </w:rPr>
          <w:t xml:space="preserve"> Extended Data Fig. 5</w:t>
        </w:r>
        <w:r w:rsidR="00993202" w:rsidRPr="00562D21">
          <w:rPr>
            <w:color w:val="FF0000"/>
            <w:rPrChange w:id="299" w:author="Perica, Tina" w:date="2020-08-31T21:02:00Z">
              <w:rPr>
                <w:color w:val="365F91" w:themeColor="accent1" w:themeShade="BF"/>
              </w:rPr>
            </w:rPrChange>
          </w:rPr>
          <w:t>,</w:t>
        </w:r>
        <w:r w:rsidR="00993202" w:rsidRPr="00562D21">
          <w:rPr>
            <w:b/>
            <w:color w:val="FF0000"/>
            <w:rPrChange w:id="300" w:author="Perica, Tina" w:date="2020-08-31T21:02:00Z">
              <w:rPr>
                <w:b/>
                <w:color w:val="365F91" w:themeColor="accent1" w:themeShade="BF"/>
              </w:rPr>
            </w:rPrChange>
          </w:rPr>
          <w:t xml:space="preserve"> Supplementary File 1 Table 5</w:t>
        </w:r>
        <w:r w:rsidR="00993202" w:rsidRPr="00562D21">
          <w:rPr>
            <w:color w:val="FF0000"/>
            <w:rPrChange w:id="301" w:author="Perica, Tina" w:date="2020-08-31T21:02:00Z">
              <w:rPr>
                <w:color w:val="365F91" w:themeColor="accent1" w:themeShade="BF"/>
              </w:rPr>
            </w:rPrChange>
          </w:rPr>
          <w:t>)</w:t>
        </w:r>
      </w:ins>
      <w:del w:id="302" w:author="Perica, Tina" w:date="2020-05-01T13:58:00Z">
        <w:r w:rsidR="00461B25" w:rsidRPr="00562D21" w:rsidDel="00540B3B">
          <w:rPr>
            <w:color w:val="FF0000"/>
            <w:rPrChange w:id="303" w:author="Perica, Tina" w:date="2020-08-31T21:02:00Z">
              <w:rPr>
                <w:color w:val="365F91" w:themeColor="accent1" w:themeShade="BF"/>
              </w:rPr>
            </w:rPrChange>
          </w:rPr>
          <w:delText>not</w:delText>
        </w:r>
      </w:del>
      <w:ins w:id="304" w:author="Perica, Tina" w:date="2020-05-01T13:59:00Z">
        <w:r w:rsidR="00540B3B" w:rsidRPr="00562D21">
          <w:rPr>
            <w:color w:val="FF0000"/>
            <w:rPrChange w:id="305" w:author="Perica, Tina" w:date="2020-08-31T21:02:00Z">
              <w:rPr>
                <w:color w:val="365F91" w:themeColor="accent1" w:themeShade="BF"/>
              </w:rPr>
            </w:rPrChange>
          </w:rPr>
          <w:t xml:space="preserve">. </w:t>
        </w:r>
      </w:ins>
      <w:ins w:id="306" w:author="Perica, Tina" w:date="2020-05-01T14:00:00Z">
        <w:r w:rsidR="00540B3B" w:rsidRPr="00562D21">
          <w:rPr>
            <w:color w:val="FF0000"/>
            <w:rPrChange w:id="307" w:author="Perica, Tina" w:date="2020-08-31T21:02:00Z">
              <w:rPr>
                <w:color w:val="365F91" w:themeColor="accent1" w:themeShade="BF"/>
              </w:rPr>
            </w:rPrChange>
          </w:rPr>
          <w:t>F</w:t>
        </w:r>
      </w:ins>
      <w:ins w:id="308" w:author="Perica, Tina" w:date="2020-05-01T13:59:00Z">
        <w:r w:rsidR="00540B3B" w:rsidRPr="00562D21">
          <w:rPr>
            <w:color w:val="FF0000"/>
            <w:rPrChange w:id="309" w:author="Perica, Tina" w:date="2020-08-31T21:02:00Z">
              <w:rPr>
                <w:color w:val="365F91" w:themeColor="accent1" w:themeShade="BF"/>
              </w:rPr>
            </w:rPrChange>
          </w:rPr>
          <w:t>or example</w:t>
        </w:r>
      </w:ins>
      <w:ins w:id="310" w:author="Perica, Tina" w:date="2020-07-10T21:25:00Z">
        <w:r w:rsidR="004E66E0" w:rsidRPr="00562D21">
          <w:rPr>
            <w:color w:val="FF0000"/>
            <w:rPrChange w:id="311" w:author="Perica, Tina" w:date="2020-08-31T21:02:00Z">
              <w:rPr>
                <w:color w:val="365F91" w:themeColor="accent1" w:themeShade="BF"/>
              </w:rPr>
            </w:rPrChange>
          </w:rPr>
          <w:t>,</w:t>
        </w:r>
      </w:ins>
      <w:ins w:id="312" w:author="Perica, Tina" w:date="2020-05-01T13:59:00Z">
        <w:r w:rsidR="00540B3B" w:rsidRPr="00562D21">
          <w:rPr>
            <w:color w:val="FF0000"/>
            <w:rPrChange w:id="313" w:author="Perica, Tina" w:date="2020-08-31T21:02:00Z">
              <w:rPr>
                <w:color w:val="365F91" w:themeColor="accent1" w:themeShade="BF"/>
              </w:rPr>
            </w:rPrChange>
          </w:rPr>
          <w:t xml:space="preserve"> mutations </w:t>
        </w:r>
      </w:ins>
      <w:ins w:id="314" w:author="Perica, Tina" w:date="2020-05-01T14:00:00Z">
        <w:r w:rsidR="00540B3B" w:rsidRPr="00562D21">
          <w:rPr>
            <w:color w:val="FF0000"/>
            <w:rPrChange w:id="315" w:author="Perica, Tina" w:date="2020-08-31T21:02:00Z">
              <w:rPr>
                <w:color w:val="365F91" w:themeColor="accent1" w:themeShade="BF"/>
              </w:rPr>
            </w:rPrChange>
          </w:rPr>
          <w:t>at the</w:t>
        </w:r>
      </w:ins>
      <w:ins w:id="316" w:author="Perica, Tina" w:date="2020-05-01T13:59:00Z">
        <w:r w:rsidR="00540B3B" w:rsidRPr="00562D21">
          <w:rPr>
            <w:color w:val="FF0000"/>
            <w:rPrChange w:id="317" w:author="Perica, Tina" w:date="2020-08-31T21:02:00Z">
              <w:rPr>
                <w:color w:val="365F91" w:themeColor="accent1" w:themeShade="BF"/>
              </w:rPr>
            </w:rPrChange>
          </w:rPr>
          <w:t xml:space="preserve"> </w:t>
        </w:r>
      </w:ins>
      <w:ins w:id="318" w:author="Perica, Tina" w:date="2020-05-01T14:00:00Z">
        <w:r w:rsidR="00540B3B" w:rsidRPr="00562D21">
          <w:rPr>
            <w:color w:val="FF0000"/>
            <w:rPrChange w:id="319" w:author="Perica, Tina" w:date="2020-08-31T21:02:00Z">
              <w:rPr>
                <w:color w:val="365F91" w:themeColor="accent1" w:themeShade="BF"/>
              </w:rPr>
            </w:rPrChange>
          </w:rPr>
          <w:t xml:space="preserve">position </w:t>
        </w:r>
      </w:ins>
      <w:ins w:id="320" w:author="Perica, Tina" w:date="2020-05-01T13:59:00Z">
        <w:r w:rsidR="00540B3B" w:rsidRPr="00562D21">
          <w:rPr>
            <w:color w:val="FF0000"/>
            <w:rPrChange w:id="321" w:author="Perica, Tina" w:date="2020-08-31T21:02:00Z">
              <w:rPr>
                <w:color w:val="365F91" w:themeColor="accent1" w:themeShade="BF"/>
              </w:rPr>
            </w:rPrChange>
          </w:rPr>
          <w:t>34</w:t>
        </w:r>
      </w:ins>
      <w:ins w:id="322" w:author="Perica, Tina" w:date="2020-08-19T12:21:00Z">
        <w:r w:rsidR="005E775D" w:rsidRPr="00562D21">
          <w:rPr>
            <w:color w:val="FF0000"/>
            <w:rPrChange w:id="323" w:author="Perica, Tina" w:date="2020-08-31T21:02:00Z">
              <w:rPr>
                <w:color w:val="365F91" w:themeColor="accent1" w:themeShade="BF"/>
              </w:rPr>
            </w:rPrChange>
          </w:rPr>
          <w:t xml:space="preserve"> of Gsp1</w:t>
        </w:r>
      </w:ins>
      <w:ins w:id="324" w:author="Perica, Tina" w:date="2020-05-01T14:00:00Z">
        <w:r w:rsidR="00540B3B" w:rsidRPr="00562D21">
          <w:rPr>
            <w:color w:val="FF0000"/>
            <w:rPrChange w:id="325" w:author="Perica, Tina" w:date="2020-08-31T21:02:00Z">
              <w:rPr>
                <w:color w:val="365F91" w:themeColor="accent1" w:themeShade="BF"/>
              </w:rPr>
            </w:rPrChange>
          </w:rPr>
          <w:t>, which is in the core of the interface with Yrb1, increase the levels of pulled-down GEF, and decrease the levels of pulled-down GAP, even though the residue is out</w:t>
        </w:r>
      </w:ins>
      <w:ins w:id="326" w:author="Perica, Tina" w:date="2020-05-01T14:01:00Z">
        <w:r w:rsidR="00540B3B" w:rsidRPr="00562D21">
          <w:rPr>
            <w:color w:val="FF0000"/>
            <w:rPrChange w:id="327" w:author="Perica, Tina" w:date="2020-08-31T21:02:00Z">
              <w:rPr>
                <w:color w:val="365F91" w:themeColor="accent1" w:themeShade="BF"/>
              </w:rPr>
            </w:rPrChange>
          </w:rPr>
          <w:t>side either of the interfaces</w:t>
        </w:r>
      </w:ins>
      <w:ins w:id="328" w:author="Perica, Tina" w:date="2020-05-01T13:59:00Z">
        <w:r w:rsidR="00540B3B" w:rsidRPr="00562D21">
          <w:rPr>
            <w:color w:val="FF0000"/>
            <w:rPrChange w:id="329" w:author="Perica, Tina" w:date="2020-08-31T21:02:00Z">
              <w:rPr>
                <w:color w:val="365F91" w:themeColor="accent1" w:themeShade="BF"/>
              </w:rPr>
            </w:rPrChange>
          </w:rPr>
          <w:t xml:space="preserve"> </w:t>
        </w:r>
      </w:ins>
      <w:del w:id="330" w:author="Perica, Tina" w:date="2020-05-01T13:59:00Z">
        <w:r w:rsidR="00461B25" w:rsidRPr="00562D21" w:rsidDel="00540B3B">
          <w:rPr>
            <w:color w:val="FF0000"/>
            <w:rPrChange w:id="331" w:author="Perica, Tina" w:date="2020-08-31T21:02:00Z">
              <w:rPr>
                <w:color w:val="365F91" w:themeColor="accent1" w:themeShade="BF"/>
              </w:rPr>
            </w:rPrChange>
          </w:rPr>
          <w:delText xml:space="preserve"> being in </w:delText>
        </w:r>
        <w:r w:rsidR="00285EEE" w:rsidRPr="00562D21" w:rsidDel="00540B3B">
          <w:rPr>
            <w:color w:val="FF0000"/>
            <w:rPrChange w:id="332" w:author="Perica, Tina" w:date="2020-08-31T21:02:00Z">
              <w:rPr>
                <w:color w:val="365F91" w:themeColor="accent1" w:themeShade="BF"/>
              </w:rPr>
            </w:rPrChange>
          </w:rPr>
          <w:delText xml:space="preserve">the </w:delText>
        </w:r>
        <w:r w:rsidR="000B74CA" w:rsidRPr="00562D21" w:rsidDel="00540B3B">
          <w:rPr>
            <w:color w:val="FF0000"/>
            <w:rPrChange w:id="333" w:author="Perica, Tina" w:date="2020-08-31T21:02:00Z">
              <w:rPr>
                <w:color w:val="365F91" w:themeColor="accent1" w:themeShade="BF"/>
              </w:rPr>
            </w:rPrChange>
          </w:rPr>
          <w:delText>Rna1</w:delText>
        </w:r>
        <w:r w:rsidR="00285EEE" w:rsidRPr="00562D21" w:rsidDel="00540B3B">
          <w:rPr>
            <w:color w:val="FF0000"/>
            <w:rPrChange w:id="334" w:author="Perica, Tina" w:date="2020-08-31T21:02:00Z">
              <w:rPr>
                <w:color w:val="365F91" w:themeColor="accent1" w:themeShade="BF"/>
              </w:rPr>
            </w:rPrChange>
          </w:rPr>
          <w:delText xml:space="preserve"> or </w:delText>
        </w:r>
        <w:r w:rsidR="000B74CA" w:rsidRPr="00562D21" w:rsidDel="00540B3B">
          <w:rPr>
            <w:color w:val="FF0000"/>
            <w:rPrChange w:id="335" w:author="Perica, Tina" w:date="2020-08-31T21:02:00Z">
              <w:rPr>
                <w:color w:val="365F91" w:themeColor="accent1" w:themeShade="BF"/>
              </w:rPr>
            </w:rPrChange>
          </w:rPr>
          <w:delText>Srm1</w:delText>
        </w:r>
        <w:r w:rsidR="00285EEE" w:rsidRPr="00562D21" w:rsidDel="00540B3B">
          <w:rPr>
            <w:color w:val="FF0000"/>
            <w:rPrChange w:id="336" w:author="Perica, Tina" w:date="2020-08-31T21:02:00Z">
              <w:rPr>
                <w:color w:val="365F91" w:themeColor="accent1" w:themeShade="BF"/>
              </w:rPr>
            </w:rPrChange>
          </w:rPr>
          <w:delText xml:space="preserve"> </w:delText>
        </w:r>
        <w:r w:rsidR="00461B25" w:rsidRPr="00562D21" w:rsidDel="00540B3B">
          <w:rPr>
            <w:color w:val="FF0000"/>
            <w:rPrChange w:id="337" w:author="Perica, Tina" w:date="2020-08-31T21:02:00Z">
              <w:rPr>
                <w:color w:val="365F91" w:themeColor="accent1" w:themeShade="BF"/>
              </w:rPr>
            </w:rPrChange>
          </w:rPr>
          <w:delText>interfaces</w:delText>
        </w:r>
        <w:r w:rsidR="00F605FE" w:rsidRPr="00562D21" w:rsidDel="00540B3B">
          <w:rPr>
            <w:color w:val="FF0000"/>
            <w:rPrChange w:id="338" w:author="Perica, Tina" w:date="2020-08-31T21:02:00Z">
              <w:rPr>
                <w:color w:val="365F91" w:themeColor="accent1" w:themeShade="BF"/>
              </w:rPr>
            </w:rPrChange>
          </w:rPr>
          <w:delText xml:space="preserve"> </w:delText>
        </w:r>
      </w:del>
      <w:r w:rsidR="00F605FE" w:rsidRPr="00562D21">
        <w:rPr>
          <w:color w:val="FF0000"/>
          <w:rPrChange w:id="339" w:author="Perica, Tina" w:date="2020-08-31T21:02:00Z">
            <w:rPr>
              <w:color w:val="365F91" w:themeColor="accent1" w:themeShade="BF"/>
            </w:rPr>
          </w:rPrChange>
        </w:rPr>
        <w:t>(</w:t>
      </w:r>
      <w:r w:rsidR="00F605FE" w:rsidRPr="00562D21">
        <w:rPr>
          <w:b/>
          <w:color w:val="FF0000"/>
          <w:rPrChange w:id="340" w:author="Perica, Tina" w:date="2020-08-31T21:02:00Z">
            <w:rPr>
              <w:b/>
              <w:color w:val="365F91" w:themeColor="accent1" w:themeShade="BF"/>
            </w:rPr>
          </w:rPrChange>
        </w:rPr>
        <w:t>Fig. 2</w:t>
      </w:r>
      <w:ins w:id="341" w:author="Perica, Tina" w:date="2020-08-19T12:22:00Z">
        <w:r w:rsidR="000B0477" w:rsidRPr="00562D21">
          <w:rPr>
            <w:b/>
            <w:color w:val="FF0000"/>
            <w:rPrChange w:id="342" w:author="Perica, Tina" w:date="2020-08-31T21:02:00Z">
              <w:rPr>
                <w:b/>
                <w:color w:val="365F91" w:themeColor="accent1" w:themeShade="BF"/>
              </w:rPr>
            </w:rPrChange>
          </w:rPr>
          <w:t>b</w:t>
        </w:r>
      </w:ins>
      <w:del w:id="343" w:author="Perica, Tina" w:date="2020-05-01T13:59:00Z">
        <w:r w:rsidR="00D8462A" w:rsidRPr="00562D21" w:rsidDel="00540B3B">
          <w:rPr>
            <w:b/>
            <w:color w:val="FF0000"/>
            <w:rPrChange w:id="344" w:author="Perica, Tina" w:date="2020-08-31T21:02:00Z">
              <w:rPr>
                <w:b/>
                <w:color w:val="365F91" w:themeColor="accent1" w:themeShade="BF"/>
              </w:rPr>
            </w:rPrChange>
          </w:rPr>
          <w:delText>d</w:delText>
        </w:r>
      </w:del>
      <w:del w:id="345" w:author="Perica, Tina" w:date="2020-08-19T12:22:00Z">
        <w:r w:rsidR="00D8462A" w:rsidRPr="00562D21" w:rsidDel="000B0477">
          <w:rPr>
            <w:b/>
            <w:color w:val="FF0000"/>
            <w:rPrChange w:id="346" w:author="Perica, Tina" w:date="2020-08-31T21:02:00Z">
              <w:rPr>
                <w:b/>
                <w:color w:val="365F91" w:themeColor="accent1" w:themeShade="BF"/>
              </w:rPr>
            </w:rPrChange>
          </w:rPr>
          <w:delText>-</w:delText>
        </w:r>
      </w:del>
      <w:del w:id="347" w:author="Perica, Tina" w:date="2020-05-01T13:59:00Z">
        <w:r w:rsidR="00D8462A" w:rsidRPr="00562D21" w:rsidDel="00540B3B">
          <w:rPr>
            <w:b/>
            <w:color w:val="FF0000"/>
            <w:rPrChange w:id="348" w:author="Perica, Tina" w:date="2020-08-31T21:02:00Z">
              <w:rPr>
                <w:b/>
                <w:color w:val="365F91" w:themeColor="accent1" w:themeShade="BF"/>
              </w:rPr>
            </w:rPrChange>
          </w:rPr>
          <w:delText>f</w:delText>
        </w:r>
      </w:del>
      <w:r w:rsidR="00F605FE" w:rsidRPr="00562D21">
        <w:rPr>
          <w:color w:val="FF0000"/>
          <w:rPrChange w:id="349" w:author="Perica, Tina" w:date="2020-08-31T21:02:00Z">
            <w:rPr>
              <w:color w:val="365F91" w:themeColor="accent1" w:themeShade="BF"/>
            </w:rPr>
          </w:rPrChange>
        </w:rPr>
        <w:t>)</w:t>
      </w:r>
      <w:r w:rsidR="00B15D52" w:rsidRPr="00562D21">
        <w:rPr>
          <w:color w:val="FF0000"/>
          <w:rPrChange w:id="350" w:author="Perica, Tina" w:date="2020-08-31T21:02:00Z">
            <w:rPr>
              <w:color w:val="365F91" w:themeColor="accent1" w:themeShade="BF"/>
            </w:rPr>
          </w:rPrChange>
        </w:rPr>
        <w:t xml:space="preserve">. In summary, the AP-MS experiments </w:t>
      </w:r>
      <w:r w:rsidR="00FE3C9F" w:rsidRPr="00562D21">
        <w:rPr>
          <w:color w:val="FF0000"/>
          <w:rPrChange w:id="351" w:author="Perica, Tina" w:date="2020-08-31T21:02:00Z">
            <w:rPr>
              <w:color w:val="365F91" w:themeColor="accent1" w:themeShade="BF"/>
            </w:rPr>
          </w:rPrChange>
        </w:rPr>
        <w:t>confirm</w:t>
      </w:r>
      <w:r w:rsidR="009F6E78" w:rsidRPr="00562D21">
        <w:rPr>
          <w:color w:val="FF0000"/>
          <w:rPrChange w:id="352" w:author="Perica, Tina" w:date="2020-08-31T21:02:00Z">
            <w:rPr>
              <w:color w:val="365F91" w:themeColor="accent1" w:themeShade="BF"/>
            </w:rPr>
          </w:rPrChange>
        </w:rPr>
        <w:t xml:space="preserve"> </w:t>
      </w:r>
      <w:r w:rsidR="000B746B" w:rsidRPr="00562D21">
        <w:rPr>
          <w:color w:val="FF0000"/>
          <w:rPrChange w:id="353" w:author="Perica, Tina" w:date="2020-08-31T21:02:00Z">
            <w:rPr>
              <w:color w:val="365F91" w:themeColor="accent1" w:themeShade="BF"/>
            </w:rPr>
          </w:rPrChange>
        </w:rPr>
        <w:t>that the point mutations</w:t>
      </w:r>
      <w:ins w:id="354" w:author="Perica, Tina" w:date="2020-05-03T21:05:00Z">
        <w:r w:rsidR="00970740" w:rsidRPr="00562D21">
          <w:rPr>
            <w:color w:val="FF0000"/>
            <w:rPrChange w:id="355" w:author="Perica, Tina" w:date="2020-08-31T21:02:00Z">
              <w:rPr>
                <w:color w:val="365F91" w:themeColor="accent1" w:themeShade="BF"/>
              </w:rPr>
            </w:rPrChange>
          </w:rPr>
          <w:t>, in addition to</w:t>
        </w:r>
      </w:ins>
      <w:ins w:id="356" w:author="Perica, Tina" w:date="2020-07-01T14:47:00Z">
        <w:r w:rsidR="00422D7B" w:rsidRPr="00562D21">
          <w:rPr>
            <w:color w:val="FF0000"/>
            <w:rPrChange w:id="357" w:author="Perica, Tina" w:date="2020-08-31T21:02:00Z">
              <w:rPr>
                <w:color w:val="365F91" w:themeColor="accent1" w:themeShade="BF"/>
              </w:rPr>
            </w:rPrChange>
          </w:rPr>
          <w:t xml:space="preserve"> affecting the</w:t>
        </w:r>
      </w:ins>
      <w:ins w:id="358" w:author="Perica, Tina" w:date="2020-05-03T21:05:00Z">
        <w:r w:rsidR="00970740" w:rsidRPr="00562D21">
          <w:rPr>
            <w:color w:val="FF0000"/>
            <w:rPrChange w:id="359" w:author="Perica, Tina" w:date="2020-08-31T21:02:00Z">
              <w:rPr>
                <w:color w:val="365F91" w:themeColor="accent1" w:themeShade="BF"/>
              </w:rPr>
            </w:rPrChange>
          </w:rPr>
          <w:t xml:space="preserve"> </w:t>
        </w:r>
      </w:ins>
      <w:del w:id="360" w:author="Perica, Tina" w:date="2020-05-03T21:05:00Z">
        <w:r w:rsidR="000B746B" w:rsidRPr="00562D21" w:rsidDel="00970740">
          <w:rPr>
            <w:color w:val="FF0000"/>
            <w:rPrChange w:id="361" w:author="Perica, Tina" w:date="2020-08-31T21:02:00Z">
              <w:rPr>
                <w:color w:val="365F91" w:themeColor="accent1" w:themeShade="BF"/>
              </w:rPr>
            </w:rPrChange>
          </w:rPr>
          <w:delText xml:space="preserve"> affected the</w:delText>
        </w:r>
        <w:r w:rsidR="00A013EA" w:rsidRPr="00562D21" w:rsidDel="00970740">
          <w:rPr>
            <w:color w:val="FF0000"/>
            <w:rPrChange w:id="362" w:author="Perica, Tina" w:date="2020-08-31T21:02:00Z">
              <w:rPr>
                <w:color w:val="365F91" w:themeColor="accent1" w:themeShade="BF"/>
              </w:rPr>
            </w:rPrChange>
          </w:rPr>
          <w:delText xml:space="preserve"> </w:delText>
        </w:r>
      </w:del>
      <w:r w:rsidR="00A013EA" w:rsidRPr="00562D21">
        <w:rPr>
          <w:color w:val="FF0000"/>
          <w:rPrChange w:id="363" w:author="Perica, Tina" w:date="2020-08-31T21:02:00Z">
            <w:rPr>
              <w:color w:val="365F91" w:themeColor="accent1" w:themeShade="BF"/>
            </w:rPr>
          </w:rPrChange>
        </w:rPr>
        <w:t>target</w:t>
      </w:r>
      <w:r w:rsidR="00885FA3" w:rsidRPr="00562D21">
        <w:rPr>
          <w:color w:val="FF0000"/>
          <w:rPrChange w:id="364" w:author="Perica, Tina" w:date="2020-08-31T21:02:00Z">
            <w:rPr>
              <w:color w:val="365F91" w:themeColor="accent1" w:themeShade="BF"/>
            </w:rPr>
          </w:rPrChange>
        </w:rPr>
        <w:t>ed</w:t>
      </w:r>
      <w:r w:rsidR="00A013EA" w:rsidRPr="00562D21">
        <w:rPr>
          <w:color w:val="FF0000"/>
          <w:rPrChange w:id="365" w:author="Perica, Tina" w:date="2020-08-31T21:02:00Z">
            <w:rPr>
              <w:color w:val="365F91" w:themeColor="accent1" w:themeShade="BF"/>
            </w:rPr>
          </w:rPrChange>
        </w:rPr>
        <w:t xml:space="preserve"> interactions </w:t>
      </w:r>
      <w:del w:id="366" w:author="Perica, Tina" w:date="2020-05-03T21:05:00Z">
        <w:r w:rsidR="00A013EA" w:rsidRPr="00562D21" w:rsidDel="00970740">
          <w:rPr>
            <w:color w:val="FF0000"/>
            <w:rPrChange w:id="367" w:author="Perica, Tina" w:date="2020-08-31T21:02:00Z">
              <w:rPr>
                <w:color w:val="365F91" w:themeColor="accent1" w:themeShade="BF"/>
              </w:rPr>
            </w:rPrChange>
          </w:rPr>
          <w:delText xml:space="preserve">but also reveal </w:delText>
        </w:r>
        <w:r w:rsidR="009F6E78" w:rsidRPr="00562D21" w:rsidDel="00970740">
          <w:rPr>
            <w:color w:val="FF0000"/>
            <w:rPrChange w:id="368" w:author="Perica, Tina" w:date="2020-08-31T21:02:00Z">
              <w:rPr>
                <w:color w:val="365F91" w:themeColor="accent1" w:themeShade="BF"/>
              </w:rPr>
            </w:rPrChange>
          </w:rPr>
          <w:delText>unexpected</w:delText>
        </w:r>
        <w:r w:rsidR="001207EB" w:rsidRPr="00562D21" w:rsidDel="00970740">
          <w:rPr>
            <w:color w:val="FF0000"/>
            <w:rPrChange w:id="369" w:author="Perica, Tina" w:date="2020-08-31T21:02:00Z">
              <w:rPr>
                <w:color w:val="365F91" w:themeColor="accent1" w:themeShade="BF"/>
              </w:rPr>
            </w:rPrChange>
          </w:rPr>
          <w:delText>,</w:delText>
        </w:r>
        <w:r w:rsidR="009F6E78" w:rsidRPr="00562D21" w:rsidDel="00970740">
          <w:rPr>
            <w:color w:val="FF0000"/>
            <w:rPrChange w:id="370" w:author="Perica, Tina" w:date="2020-08-31T21:02:00Z">
              <w:rPr>
                <w:color w:val="365F91" w:themeColor="accent1" w:themeShade="BF"/>
              </w:rPr>
            </w:rPrChange>
          </w:rPr>
          <w:delText xml:space="preserve"> </w:delText>
        </w:r>
      </w:del>
      <w:ins w:id="371" w:author="Perica, Tina" w:date="2020-05-03T21:05:00Z">
        <w:r w:rsidR="00970740" w:rsidRPr="00562D21">
          <w:rPr>
            <w:color w:val="FF0000"/>
            <w:rPrChange w:id="372" w:author="Perica, Tina" w:date="2020-08-31T21:02:00Z">
              <w:rPr>
                <w:color w:val="365F91" w:themeColor="accent1" w:themeShade="BF"/>
              </w:rPr>
            </w:rPrChange>
          </w:rPr>
          <w:t xml:space="preserve">also introduce </w:t>
        </w:r>
      </w:ins>
      <w:r w:rsidR="00B15D52" w:rsidRPr="00562D21">
        <w:rPr>
          <w:color w:val="FF0000"/>
          <w:rPrChange w:id="373" w:author="Perica, Tina" w:date="2020-08-31T21:02:00Z">
            <w:rPr>
              <w:color w:val="000000" w:themeColor="text1"/>
            </w:rPr>
          </w:rPrChange>
        </w:rPr>
        <w:t xml:space="preserve">extensive </w:t>
      </w:r>
      <w:r w:rsidR="009F6E78" w:rsidRPr="00562D21">
        <w:rPr>
          <w:color w:val="FF0000"/>
          <w:rPrChange w:id="374" w:author="Perica, Tina" w:date="2020-08-31T21:02:00Z">
            <w:rPr>
              <w:color w:val="000000" w:themeColor="text1"/>
            </w:rPr>
          </w:rPrChange>
        </w:rPr>
        <w:t xml:space="preserve">changes </w:t>
      </w:r>
      <w:r w:rsidR="00747339" w:rsidRPr="00562D21">
        <w:rPr>
          <w:color w:val="FF0000"/>
          <w:rPrChange w:id="375" w:author="Perica, Tina" w:date="2020-08-31T21:02:00Z">
            <w:rPr>
              <w:color w:val="000000" w:themeColor="text1"/>
            </w:rPr>
          </w:rPrChange>
        </w:rPr>
        <w:t xml:space="preserve">to the </w:t>
      </w:r>
      <w:r w:rsidR="00B15D52" w:rsidRPr="00562D21">
        <w:rPr>
          <w:color w:val="FF0000"/>
          <w:rPrChange w:id="376" w:author="Perica, Tina" w:date="2020-08-31T21:02:00Z">
            <w:rPr>
              <w:color w:val="000000" w:themeColor="text1"/>
            </w:rPr>
          </w:rPrChange>
        </w:rPr>
        <w:t xml:space="preserve">physical interaction network of Gsp1 </w:t>
      </w:r>
      <w:r w:rsidR="004D6373" w:rsidRPr="00562D21">
        <w:rPr>
          <w:color w:val="FF0000"/>
          <w:rPrChange w:id="377" w:author="Perica, Tina" w:date="2020-08-31T21:02:00Z">
            <w:rPr>
              <w:color w:val="000000" w:themeColor="text1"/>
            </w:rPr>
          </w:rPrChange>
        </w:rPr>
        <w:t>that</w:t>
      </w:r>
      <w:r w:rsidR="009F6E78" w:rsidRPr="00562D21">
        <w:rPr>
          <w:color w:val="FF0000"/>
          <w:rPrChange w:id="378" w:author="Perica, Tina" w:date="2020-08-31T21:02:00Z">
            <w:rPr>
              <w:color w:val="000000" w:themeColor="text1"/>
            </w:rPr>
          </w:rPrChange>
        </w:rPr>
        <w:t xml:space="preserve"> </w:t>
      </w:r>
      <w:r w:rsidR="00C625D5" w:rsidRPr="00562D21">
        <w:rPr>
          <w:color w:val="FF0000"/>
          <w:rPrChange w:id="379" w:author="Perica, Tina" w:date="2020-08-31T21:02:00Z">
            <w:rPr>
              <w:color w:val="000000" w:themeColor="text1"/>
            </w:rPr>
          </w:rPrChange>
        </w:rPr>
        <w:t>cannot</w:t>
      </w:r>
      <w:r w:rsidR="009F6E78" w:rsidRPr="00562D21">
        <w:rPr>
          <w:color w:val="FF0000"/>
          <w:rPrChange w:id="380" w:author="Perica, Tina" w:date="2020-08-31T21:02:00Z">
            <w:rPr>
              <w:color w:val="000000" w:themeColor="text1"/>
            </w:rPr>
          </w:rPrChange>
        </w:rPr>
        <w:t xml:space="preserve"> simply be explained by the interface location of the mutations. </w:t>
      </w:r>
    </w:p>
    <w:p w14:paraId="30C64AC9" w14:textId="1B5820E9" w:rsidR="00E16CA1" w:rsidRPr="001C1B18" w:rsidRDefault="00F94FA4" w:rsidP="00F14E28">
      <w:pPr>
        <w:rPr>
          <w:color w:val="000000" w:themeColor="text1"/>
        </w:rPr>
      </w:pPr>
      <w:r w:rsidRPr="001C1B18">
        <w:rPr>
          <w:b/>
          <w:color w:val="000000" w:themeColor="text1"/>
        </w:rPr>
        <w:t>Molecular mechanism of Gsp1 point mutants.</w:t>
      </w:r>
    </w:p>
    <w:p w14:paraId="673238F4" w14:textId="7548B2D0" w:rsidR="000862FC" w:rsidRPr="00E34AD9" w:rsidRDefault="00247741" w:rsidP="0044263F">
      <w:pPr>
        <w:rPr>
          <w:color w:val="000000" w:themeColor="text1"/>
        </w:rPr>
      </w:pPr>
      <w:r w:rsidRPr="001C1B18">
        <w:rPr>
          <w:color w:val="000000" w:themeColor="text1"/>
        </w:rPr>
        <w:lastRenderedPageBreak/>
        <w:t>The</w:t>
      </w:r>
      <w:r w:rsidR="00DF1B24" w:rsidRPr="001C1B18">
        <w:rPr>
          <w:color w:val="000000" w:themeColor="text1"/>
        </w:rPr>
        <w:t xml:space="preserve"> AP-MS experiments </w:t>
      </w:r>
      <w:r w:rsidR="00AE529A" w:rsidRPr="001C1B18">
        <w:rPr>
          <w:color w:val="000000" w:themeColor="text1"/>
        </w:rPr>
        <w:t xml:space="preserve">showed that </w:t>
      </w:r>
      <w:r w:rsidR="00E73A0E" w:rsidRPr="001C1B18">
        <w:rPr>
          <w:color w:val="000000" w:themeColor="text1"/>
        </w:rPr>
        <w:t>most</w:t>
      </w:r>
      <w:r w:rsidR="00623224" w:rsidRPr="001C1B18">
        <w:rPr>
          <w:color w:val="000000" w:themeColor="text1"/>
        </w:rPr>
        <w:t xml:space="preserve"> Gsp1 interface mutations</w:t>
      </w:r>
      <w:r w:rsidR="00E7313C" w:rsidRPr="001C1B18">
        <w:rPr>
          <w:color w:val="000000" w:themeColor="text1"/>
        </w:rPr>
        <w:t xml:space="preserve"> </w:t>
      </w:r>
      <w:r w:rsidR="005225B1" w:rsidRPr="001C1B18">
        <w:rPr>
          <w:color w:val="000000" w:themeColor="text1"/>
        </w:rPr>
        <w:t>significantly altered</w:t>
      </w:r>
      <w:r w:rsidR="00E7313C" w:rsidRPr="001C1B18">
        <w:rPr>
          <w:color w:val="000000" w:themeColor="text1"/>
        </w:rPr>
        <w:t xml:space="preserve"> physical </w:t>
      </w:r>
      <w:r w:rsidR="00132C37" w:rsidRPr="001C1B18">
        <w:rPr>
          <w:color w:val="000000" w:themeColor="text1"/>
        </w:rPr>
        <w:t xml:space="preserve">interactions with </w:t>
      </w:r>
      <w:r w:rsidR="001F4989" w:rsidRPr="001C1B18">
        <w:rPr>
          <w:color w:val="000000" w:themeColor="text1"/>
        </w:rPr>
        <w:t xml:space="preserve">the two </w:t>
      </w:r>
      <w:r w:rsidR="00E7313C" w:rsidRPr="001C1B18">
        <w:rPr>
          <w:color w:val="000000" w:themeColor="text1"/>
        </w:rPr>
        <w:t xml:space="preserve">principal GTPase </w:t>
      </w:r>
      <w:r w:rsidR="00132C37" w:rsidRPr="001C1B18">
        <w:rPr>
          <w:color w:val="000000" w:themeColor="text1"/>
        </w:rPr>
        <w:t>regulators</w:t>
      </w:r>
      <w:r w:rsidR="00F73342" w:rsidRPr="001C1B18">
        <w:rPr>
          <w:color w:val="000000" w:themeColor="text1"/>
        </w:rPr>
        <w:t>, GAP and GEF</w:t>
      </w:r>
      <w:r w:rsidRPr="001C1B18">
        <w:rPr>
          <w:color w:val="000000" w:themeColor="text1"/>
        </w:rPr>
        <w:t>.</w:t>
      </w:r>
      <w:r w:rsidR="00046F5E" w:rsidRPr="001C1B18">
        <w:rPr>
          <w:color w:val="000000" w:themeColor="text1"/>
        </w:rPr>
        <w:t xml:space="preserve"> </w:t>
      </w:r>
      <w:r w:rsidR="00F558DF" w:rsidRPr="001C1B18">
        <w:rPr>
          <w:color w:val="000000" w:themeColor="text1"/>
        </w:rPr>
        <w:t xml:space="preserve">To address the question </w:t>
      </w:r>
      <w:r w:rsidR="00520310" w:rsidRPr="001C1B18">
        <w:rPr>
          <w:color w:val="000000" w:themeColor="text1"/>
        </w:rPr>
        <w:t>whether</w:t>
      </w:r>
      <w:r w:rsidR="0076077F" w:rsidRPr="001C1B18">
        <w:rPr>
          <w:color w:val="000000" w:themeColor="text1"/>
        </w:rPr>
        <w:t xml:space="preserve"> </w:t>
      </w:r>
      <w:r w:rsidR="00601EDD" w:rsidRPr="001C1B18">
        <w:rPr>
          <w:color w:val="000000" w:themeColor="text1"/>
        </w:rPr>
        <w:t>the mutations</w:t>
      </w:r>
      <w:r w:rsidR="0044263F" w:rsidRPr="001C1B18">
        <w:rPr>
          <w:color w:val="000000" w:themeColor="text1"/>
        </w:rPr>
        <w:t xml:space="preserve"> </w:t>
      </w:r>
      <w:r w:rsidR="00F558DF" w:rsidRPr="001C1B18">
        <w:rPr>
          <w:color w:val="000000" w:themeColor="text1"/>
        </w:rPr>
        <w:t xml:space="preserve">act </w:t>
      </w:r>
      <w:del w:id="381" w:author="Perica, Tina" w:date="2020-08-20T11:01:00Z">
        <w:r w:rsidR="00F558DF" w:rsidRPr="001C1B18" w:rsidDel="00046C64">
          <w:rPr>
            <w:color w:val="000000" w:themeColor="text1"/>
          </w:rPr>
          <w:delText xml:space="preserve">directly </w:delText>
        </w:r>
        <w:r w:rsidR="003762E8" w:rsidRPr="001C1B18" w:rsidDel="00046C64">
          <w:rPr>
            <w:color w:val="000000" w:themeColor="text1"/>
          </w:rPr>
          <w:delText>or</w:delText>
        </w:r>
        <w:r w:rsidR="00F558DF" w:rsidRPr="001C1B18" w:rsidDel="00046C64">
          <w:rPr>
            <w:color w:val="000000" w:themeColor="text1"/>
          </w:rPr>
          <w:delText xml:space="preserve"> </w:delText>
        </w:r>
      </w:del>
      <w:r w:rsidR="00F558DF" w:rsidRPr="001C1B18">
        <w:rPr>
          <w:color w:val="000000" w:themeColor="text1"/>
        </w:rPr>
        <w:t>indirectly (</w:t>
      </w:r>
      <w:r w:rsidR="009B490C" w:rsidRPr="001C1B18">
        <w:rPr>
          <w:color w:val="000000" w:themeColor="text1"/>
        </w:rPr>
        <w:t xml:space="preserve">i.e. </w:t>
      </w:r>
      <w:r w:rsidR="00E01AD9" w:rsidRPr="001C1B18">
        <w:rPr>
          <w:color w:val="000000" w:themeColor="text1"/>
        </w:rPr>
        <w:t>by</w:t>
      </w:r>
      <w:r w:rsidR="001A24F1" w:rsidRPr="001C1B18">
        <w:rPr>
          <w:color w:val="000000" w:themeColor="text1"/>
        </w:rPr>
        <w:t xml:space="preserve"> </w:t>
      </w:r>
      <w:r w:rsidR="00BF784A" w:rsidRPr="001C1B18">
        <w:rPr>
          <w:color w:val="000000" w:themeColor="text1"/>
        </w:rPr>
        <w:t>altering the</w:t>
      </w:r>
      <w:r w:rsidR="00DA1079" w:rsidRPr="001C1B18">
        <w:rPr>
          <w:color w:val="000000" w:themeColor="text1"/>
        </w:rPr>
        <w:t xml:space="preserve"> </w:t>
      </w:r>
      <w:r w:rsidR="00FB2848" w:rsidRPr="001C1B18">
        <w:rPr>
          <w:color w:val="000000" w:themeColor="text1"/>
        </w:rPr>
        <w:t>competition between physical interaction partners</w:t>
      </w:r>
      <w:r w:rsidR="00621BDC" w:rsidRPr="001C1B18">
        <w:rPr>
          <w:color w:val="000000" w:themeColor="text1"/>
        </w:rPr>
        <w:t xml:space="preserve"> in the cell</w:t>
      </w:r>
      <w:r w:rsidR="00F558DF" w:rsidRPr="001C1B18">
        <w:rPr>
          <w:color w:val="000000" w:themeColor="text1"/>
        </w:rPr>
        <w:t>)</w:t>
      </w:r>
      <w:ins w:id="382" w:author="Perica, Tina" w:date="2020-08-20T11:01:00Z">
        <w:r w:rsidR="00046C64" w:rsidRPr="001C1B18">
          <w:rPr>
            <w:color w:val="000000" w:themeColor="text1"/>
          </w:rPr>
          <w:t xml:space="preserve"> or directly</w:t>
        </w:r>
      </w:ins>
      <w:r w:rsidR="00F558DF" w:rsidRPr="001C1B18">
        <w:rPr>
          <w:color w:val="000000" w:themeColor="text1"/>
        </w:rPr>
        <w:t>,</w:t>
      </w:r>
      <w:r w:rsidR="00FB2848" w:rsidRPr="001C1B18">
        <w:rPr>
          <w:color w:val="000000" w:themeColor="text1"/>
        </w:rPr>
        <w:t xml:space="preserve"> </w:t>
      </w:r>
      <w:r w:rsidR="00F558DF" w:rsidRPr="002B5AF7">
        <w:rPr>
          <w:color w:val="FF0000"/>
          <w:rPrChange w:id="383" w:author="Perica, Tina" w:date="2020-08-31T22:40:00Z">
            <w:rPr>
              <w:color w:val="000000" w:themeColor="text1"/>
            </w:rPr>
          </w:rPrChange>
        </w:rPr>
        <w:t>w</w:t>
      </w:r>
      <w:r w:rsidR="00A3271F" w:rsidRPr="002B5AF7">
        <w:rPr>
          <w:color w:val="FF0000"/>
          <w:rPrChange w:id="384" w:author="Perica, Tina" w:date="2020-08-31T22:40:00Z">
            <w:rPr>
              <w:color w:val="000000" w:themeColor="text1"/>
            </w:rPr>
          </w:rPrChange>
        </w:rPr>
        <w:t xml:space="preserve">e recombinantly expressed and purified </w:t>
      </w:r>
      <w:r w:rsidR="00F32CEF" w:rsidRPr="002B5AF7">
        <w:rPr>
          <w:color w:val="FF0000"/>
          <w:rPrChange w:id="385" w:author="Perica, Tina" w:date="2020-08-31T22:40:00Z">
            <w:rPr>
              <w:color w:val="000000" w:themeColor="text1"/>
            </w:rPr>
          </w:rPrChange>
        </w:rPr>
        <w:t>wild</w:t>
      </w:r>
      <w:r w:rsidR="003D5FFF" w:rsidRPr="002B5AF7">
        <w:rPr>
          <w:color w:val="FF0000"/>
          <w:rPrChange w:id="386" w:author="Perica, Tina" w:date="2020-08-31T22:40:00Z">
            <w:rPr>
              <w:color w:val="000000" w:themeColor="text1"/>
            </w:rPr>
          </w:rPrChange>
        </w:rPr>
        <w:t>-</w:t>
      </w:r>
      <w:r w:rsidR="00F32CEF" w:rsidRPr="002B5AF7">
        <w:rPr>
          <w:color w:val="FF0000"/>
          <w:rPrChange w:id="387" w:author="Perica, Tina" w:date="2020-08-31T22:40:00Z">
            <w:rPr>
              <w:color w:val="365F91" w:themeColor="accent1" w:themeShade="BF"/>
            </w:rPr>
          </w:rPrChange>
        </w:rPr>
        <w:t>type</w:t>
      </w:r>
      <w:r w:rsidR="004B4F4E" w:rsidRPr="002B5AF7">
        <w:rPr>
          <w:color w:val="FF0000"/>
          <w:rPrChange w:id="388" w:author="Perica, Tina" w:date="2020-08-31T22:40:00Z">
            <w:rPr>
              <w:color w:val="365F91" w:themeColor="accent1" w:themeShade="BF"/>
            </w:rPr>
          </w:rPrChange>
        </w:rPr>
        <w:t xml:space="preserve"> </w:t>
      </w:r>
      <w:ins w:id="389" w:author="Perica, Tina" w:date="2020-05-03T23:14:00Z">
        <w:r w:rsidR="00D60EF4" w:rsidRPr="002B5AF7">
          <w:rPr>
            <w:color w:val="FF0000"/>
            <w:rPrChange w:id="390" w:author="Perica, Tina" w:date="2020-08-31T22:40:00Z">
              <w:rPr>
                <w:color w:val="365F91" w:themeColor="accent1" w:themeShade="BF"/>
              </w:rPr>
            </w:rPrChange>
          </w:rPr>
          <w:t xml:space="preserve">and </w:t>
        </w:r>
      </w:ins>
      <w:del w:id="391" w:author="Perica, Tina" w:date="2020-05-03T23:14:00Z">
        <w:r w:rsidR="004B4F4E" w:rsidRPr="002B5AF7" w:rsidDel="00D60EF4">
          <w:rPr>
            <w:color w:val="FF0000"/>
            <w:rPrChange w:id="392" w:author="Perica, Tina" w:date="2020-08-31T22:40:00Z">
              <w:rPr>
                <w:color w:val="365F91" w:themeColor="accent1" w:themeShade="BF"/>
              </w:rPr>
            </w:rPrChange>
          </w:rPr>
          <w:delText>Gsp1</w:delText>
        </w:r>
        <w:r w:rsidR="00126EB4" w:rsidRPr="002B5AF7" w:rsidDel="00D60EF4">
          <w:rPr>
            <w:color w:val="FF0000"/>
            <w:rPrChange w:id="393" w:author="Perica, Tina" w:date="2020-08-31T22:40:00Z">
              <w:rPr>
                <w:color w:val="365F91" w:themeColor="accent1" w:themeShade="BF"/>
              </w:rPr>
            </w:rPrChange>
          </w:rPr>
          <w:delText xml:space="preserve"> </w:delText>
        </w:r>
        <w:r w:rsidR="003762E8" w:rsidRPr="002B5AF7" w:rsidDel="00D60EF4">
          <w:rPr>
            <w:color w:val="FF0000"/>
            <w:rPrChange w:id="394" w:author="Perica, Tina" w:date="2020-08-31T22:40:00Z">
              <w:rPr>
                <w:color w:val="365F91" w:themeColor="accent1" w:themeShade="BF"/>
              </w:rPr>
            </w:rPrChange>
          </w:rPr>
          <w:delText>and</w:delText>
        </w:r>
        <w:r w:rsidR="006F1563" w:rsidRPr="002B5AF7" w:rsidDel="00D60EF4">
          <w:rPr>
            <w:color w:val="FF0000"/>
            <w:rPrChange w:id="395" w:author="Perica, Tina" w:date="2020-08-31T22:40:00Z">
              <w:rPr>
                <w:color w:val="365F91" w:themeColor="accent1" w:themeShade="BF"/>
              </w:rPr>
            </w:rPrChange>
          </w:rPr>
          <w:delText xml:space="preserve"> </w:delText>
        </w:r>
      </w:del>
      <w:r w:rsidR="00DF288C" w:rsidRPr="002B5AF7">
        <w:rPr>
          <w:color w:val="FF0000"/>
          <w:rPrChange w:id="396" w:author="Perica, Tina" w:date="2020-08-31T22:40:00Z">
            <w:rPr>
              <w:color w:val="365F91" w:themeColor="accent1" w:themeShade="BF"/>
            </w:rPr>
          </w:rPrChange>
        </w:rPr>
        <w:t>2</w:t>
      </w:r>
      <w:ins w:id="397" w:author="Perica, Tina" w:date="2020-07-01T19:19:00Z">
        <w:r w:rsidR="00A27BCD" w:rsidRPr="002B5AF7">
          <w:rPr>
            <w:color w:val="FF0000"/>
            <w:rPrChange w:id="398" w:author="Perica, Tina" w:date="2020-08-31T22:40:00Z">
              <w:rPr>
                <w:color w:val="365F91" w:themeColor="accent1" w:themeShade="BF"/>
              </w:rPr>
            </w:rPrChange>
          </w:rPr>
          <w:t>4</w:t>
        </w:r>
      </w:ins>
      <w:del w:id="399" w:author="Perica, Tina" w:date="2020-07-01T19:19:00Z">
        <w:r w:rsidR="00DF288C" w:rsidRPr="002B5AF7" w:rsidDel="00A27BCD">
          <w:rPr>
            <w:color w:val="FF0000"/>
            <w:rPrChange w:id="400" w:author="Perica, Tina" w:date="2020-08-31T22:40:00Z">
              <w:rPr>
                <w:color w:val="365F91" w:themeColor="accent1" w:themeShade="BF"/>
              </w:rPr>
            </w:rPrChange>
          </w:rPr>
          <w:delText>2</w:delText>
        </w:r>
      </w:del>
      <w:r w:rsidR="00DF288C" w:rsidRPr="002B5AF7">
        <w:rPr>
          <w:color w:val="FF0000"/>
          <w:rPrChange w:id="401" w:author="Perica, Tina" w:date="2020-08-31T22:40:00Z">
            <w:rPr>
              <w:color w:val="365F91" w:themeColor="accent1" w:themeShade="BF"/>
            </w:rPr>
          </w:rPrChange>
        </w:rPr>
        <w:t xml:space="preserve"> </w:t>
      </w:r>
      <w:ins w:id="402" w:author="Perica, Tina" w:date="2020-05-03T23:14:00Z">
        <w:r w:rsidR="00D60EF4" w:rsidRPr="002B5AF7">
          <w:rPr>
            <w:color w:val="FF0000"/>
            <w:rPrChange w:id="403" w:author="Perica, Tina" w:date="2020-08-31T22:40:00Z">
              <w:rPr>
                <w:color w:val="365F91" w:themeColor="accent1" w:themeShade="BF"/>
              </w:rPr>
            </w:rPrChange>
          </w:rPr>
          <w:t xml:space="preserve">Gsp1 </w:t>
        </w:r>
      </w:ins>
      <w:r w:rsidR="00126EB4" w:rsidRPr="002B5AF7">
        <w:rPr>
          <w:color w:val="FF0000"/>
          <w:rPrChange w:id="404" w:author="Perica, Tina" w:date="2020-08-31T22:40:00Z">
            <w:rPr>
              <w:color w:val="000000" w:themeColor="text1"/>
            </w:rPr>
          </w:rPrChange>
        </w:rPr>
        <w:t>mutants</w:t>
      </w:r>
      <w:ins w:id="405" w:author="Perica, Tina" w:date="2020-05-03T23:14:00Z">
        <w:r w:rsidR="00D60EF4" w:rsidRPr="001C1B18">
          <w:rPr>
            <w:color w:val="000000" w:themeColor="text1"/>
          </w:rPr>
          <w:t xml:space="preserve"> and</w:t>
        </w:r>
      </w:ins>
      <w:del w:id="406" w:author="Perica, Tina" w:date="2020-05-03T23:13:00Z">
        <w:r w:rsidR="006F1563" w:rsidRPr="001C1B18" w:rsidDel="00D60EF4">
          <w:rPr>
            <w:color w:val="000000" w:themeColor="text1"/>
          </w:rPr>
          <w:delText xml:space="preserve"> t</w:delText>
        </w:r>
        <w:r w:rsidR="00902688" w:rsidRPr="001C1B18" w:rsidDel="00D60EF4">
          <w:rPr>
            <w:color w:val="000000" w:themeColor="text1"/>
          </w:rPr>
          <w:delText>hat expressed and purified well</w:delText>
        </w:r>
      </w:del>
      <w:ins w:id="407" w:author="Perica, Tina" w:date="2020-05-03T23:14:00Z">
        <w:r w:rsidR="00D60EF4" w:rsidRPr="001C1B18">
          <w:rPr>
            <w:color w:val="000000" w:themeColor="text1"/>
          </w:rPr>
          <w:t xml:space="preserve"> </w:t>
        </w:r>
      </w:ins>
      <w:del w:id="408" w:author="Perica, Tina" w:date="2020-05-03T23:14:00Z">
        <w:r w:rsidR="003762E8" w:rsidRPr="001C1B18" w:rsidDel="00D60EF4">
          <w:rPr>
            <w:color w:val="000000" w:themeColor="text1"/>
          </w:rPr>
          <w:delText>. We then</w:delText>
        </w:r>
        <w:r w:rsidR="00126EB4" w:rsidRPr="001C1B18" w:rsidDel="00D60EF4">
          <w:rPr>
            <w:color w:val="000000" w:themeColor="text1"/>
          </w:rPr>
          <w:delText xml:space="preserve"> </w:delText>
        </w:r>
      </w:del>
      <w:r w:rsidR="007D6A4C" w:rsidRPr="001C1B18">
        <w:rPr>
          <w:color w:val="000000" w:themeColor="text1"/>
        </w:rPr>
        <w:t>measure</w:t>
      </w:r>
      <w:r w:rsidR="00C62AE1" w:rsidRPr="001C1B18">
        <w:rPr>
          <w:color w:val="000000" w:themeColor="text1"/>
        </w:rPr>
        <w:t>d</w:t>
      </w:r>
      <w:r w:rsidR="007D6A4C" w:rsidRPr="001C1B18">
        <w:rPr>
          <w:color w:val="000000" w:themeColor="text1"/>
        </w:rPr>
        <w:t xml:space="preserve"> the</w:t>
      </w:r>
      <w:ins w:id="409" w:author="Perica, Tina" w:date="2020-05-03T23:15:00Z">
        <w:r w:rsidR="00D60EF4" w:rsidRPr="001C1B18">
          <w:rPr>
            <w:color w:val="000000" w:themeColor="text1"/>
          </w:rPr>
          <w:t>ir</w:t>
        </w:r>
      </w:ins>
      <w:r w:rsidR="007D6A4C" w:rsidRPr="001C1B18">
        <w:rPr>
          <w:color w:val="000000" w:themeColor="text1"/>
        </w:rPr>
        <w:t xml:space="preserve"> </w:t>
      </w:r>
      <w:r w:rsidR="009D3CB0" w:rsidRPr="001C1B18">
        <w:rPr>
          <w:color w:val="000000" w:themeColor="text1"/>
        </w:rPr>
        <w:t>effect</w:t>
      </w:r>
      <w:ins w:id="410" w:author="Perica, Tina" w:date="2020-05-03T23:15:00Z">
        <w:r w:rsidR="00D60EF4" w:rsidRPr="001C1B18">
          <w:rPr>
            <w:color w:val="000000" w:themeColor="text1"/>
          </w:rPr>
          <w:t>s</w:t>
        </w:r>
      </w:ins>
      <w:r w:rsidR="009D3CB0" w:rsidRPr="001C1B18">
        <w:rPr>
          <w:color w:val="000000" w:themeColor="text1"/>
        </w:rPr>
        <w:t xml:space="preserve"> </w:t>
      </w:r>
      <w:del w:id="411" w:author="Perica, Tina" w:date="2020-05-03T23:15:00Z">
        <w:r w:rsidR="009D3CB0" w:rsidRPr="001C1B18" w:rsidDel="00D60EF4">
          <w:rPr>
            <w:color w:val="000000" w:themeColor="text1"/>
          </w:rPr>
          <w:delText xml:space="preserve">of the mutations </w:delText>
        </w:r>
      </w:del>
      <w:r w:rsidR="009D3CB0" w:rsidRPr="001C1B18">
        <w:rPr>
          <w:color w:val="000000" w:themeColor="text1"/>
        </w:rPr>
        <w:t xml:space="preserve">on </w:t>
      </w:r>
      <w:r w:rsidR="007D6A4C" w:rsidRPr="001C1B18">
        <w:rPr>
          <w:color w:val="000000" w:themeColor="text1"/>
        </w:rPr>
        <w:t>GAP</w:t>
      </w:r>
      <w:r w:rsidR="00B913BF" w:rsidRPr="001C1B18">
        <w:rPr>
          <w:color w:val="000000" w:themeColor="text1"/>
        </w:rPr>
        <w:t>-</w:t>
      </w:r>
      <w:r w:rsidR="00C71F6B" w:rsidRPr="001C1B18">
        <w:rPr>
          <w:color w:val="000000" w:themeColor="text1"/>
        </w:rPr>
        <w:t xml:space="preserve">mediated </w:t>
      </w:r>
      <w:r w:rsidR="007D6A4C" w:rsidRPr="001C1B18">
        <w:rPr>
          <w:color w:val="000000" w:themeColor="text1"/>
        </w:rPr>
        <w:t>GTP hydrolysis and</w:t>
      </w:r>
      <w:r w:rsidR="00C62AE1" w:rsidRPr="001C1B18">
        <w:rPr>
          <w:color w:val="000000" w:themeColor="text1"/>
        </w:rPr>
        <w:t xml:space="preserve"> </w:t>
      </w:r>
      <w:r w:rsidR="007D6A4C" w:rsidRPr="001C1B18">
        <w:rPr>
          <w:color w:val="000000" w:themeColor="text1"/>
        </w:rPr>
        <w:t>GEF</w:t>
      </w:r>
      <w:r w:rsidR="00B913BF" w:rsidRPr="001C1B18">
        <w:rPr>
          <w:color w:val="000000" w:themeColor="text1"/>
        </w:rPr>
        <w:t>-</w:t>
      </w:r>
      <w:r w:rsidR="00C71F6B" w:rsidRPr="001C1B18">
        <w:rPr>
          <w:color w:val="000000" w:themeColor="text1"/>
        </w:rPr>
        <w:t xml:space="preserve">mediated </w:t>
      </w:r>
      <w:r w:rsidR="007D6A4C" w:rsidRPr="001C1B18">
        <w:rPr>
          <w:color w:val="000000" w:themeColor="text1"/>
        </w:rPr>
        <w:t>nucleotide exchange</w:t>
      </w:r>
      <w:r w:rsidR="003D3111" w:rsidRPr="001C1B18">
        <w:rPr>
          <w:color w:val="000000" w:themeColor="text1"/>
        </w:rPr>
        <w:t xml:space="preserve"> </w:t>
      </w:r>
      <w:r w:rsidR="003D3111" w:rsidRPr="001C1B18">
        <w:rPr>
          <w:i/>
          <w:color w:val="000000" w:themeColor="text1"/>
        </w:rPr>
        <w:t>in vitro</w:t>
      </w:r>
      <w:r w:rsidR="00C46983" w:rsidRPr="001C1B18">
        <w:rPr>
          <w:i/>
          <w:color w:val="000000" w:themeColor="text1"/>
        </w:rPr>
        <w:t xml:space="preserve"> </w:t>
      </w:r>
      <w:r w:rsidR="00C46983" w:rsidRPr="001C1B18">
        <w:rPr>
          <w:color w:val="000000" w:themeColor="text1"/>
        </w:rPr>
        <w:t>(</w:t>
      </w:r>
      <w:r w:rsidR="00C46983" w:rsidRPr="001C1B18">
        <w:rPr>
          <w:b/>
          <w:color w:val="000000" w:themeColor="text1"/>
        </w:rPr>
        <w:t>Fig. 3a,</w:t>
      </w:r>
      <w:r w:rsidR="000F6BA5" w:rsidRPr="001C1B18">
        <w:rPr>
          <w:b/>
          <w:color w:val="000000" w:themeColor="text1"/>
        </w:rPr>
        <w:t xml:space="preserve"> </w:t>
      </w:r>
      <w:r w:rsidR="00C46983" w:rsidRPr="001C1B18">
        <w:rPr>
          <w:b/>
          <w:color w:val="000000" w:themeColor="text1"/>
        </w:rPr>
        <w:t>b</w:t>
      </w:r>
      <w:r w:rsidR="00717C0A" w:rsidRPr="001C1B18">
        <w:rPr>
          <w:b/>
          <w:color w:val="000000" w:themeColor="text1"/>
        </w:rPr>
        <w:t>,</w:t>
      </w:r>
      <w:r w:rsidR="00C46983" w:rsidRPr="001C1B18">
        <w:rPr>
          <w:b/>
          <w:color w:val="000000" w:themeColor="text1"/>
        </w:rPr>
        <w:t xml:space="preserve"> Extended Data Fig. </w:t>
      </w:r>
      <w:ins w:id="412" w:author="Perica, Tina" w:date="2020-07-01T19:19:00Z">
        <w:r w:rsidR="00A27BCD" w:rsidRPr="001C1B18">
          <w:rPr>
            <w:b/>
            <w:color w:val="000000" w:themeColor="text1"/>
          </w:rPr>
          <w:t>6</w:t>
        </w:r>
      </w:ins>
      <w:r w:rsidR="00C46983" w:rsidRPr="001C1B18">
        <w:rPr>
          <w:color w:val="000000" w:themeColor="text1"/>
        </w:rPr>
        <w:t>,</w:t>
      </w:r>
      <w:r w:rsidR="00C46983" w:rsidRPr="001C1B18">
        <w:rPr>
          <w:b/>
          <w:color w:val="000000" w:themeColor="text1"/>
        </w:rPr>
        <w:t xml:space="preserve"> </w:t>
      </w:r>
      <w:r w:rsidR="00FA3908" w:rsidRPr="001C1B18">
        <w:rPr>
          <w:b/>
          <w:color w:val="000000" w:themeColor="text1"/>
        </w:rPr>
        <w:t>Supplementary</w:t>
      </w:r>
      <w:r w:rsidR="00FF7F44" w:rsidRPr="001C1B18">
        <w:rPr>
          <w:b/>
          <w:color w:val="000000" w:themeColor="text1"/>
        </w:rPr>
        <w:t xml:space="preserve"> File 1</w:t>
      </w:r>
      <w:r w:rsidR="00FA3908" w:rsidRPr="001C1B18">
        <w:rPr>
          <w:b/>
          <w:color w:val="000000" w:themeColor="text1"/>
        </w:rPr>
        <w:t xml:space="preserve"> Figures </w:t>
      </w:r>
      <w:ins w:id="413" w:author="Perica, Tina" w:date="2020-07-01T19:20:00Z">
        <w:r w:rsidR="00A27BCD" w:rsidRPr="001C1B18">
          <w:rPr>
            <w:b/>
            <w:color w:val="000000" w:themeColor="text1"/>
          </w:rPr>
          <w:t>3</w:t>
        </w:r>
      </w:ins>
      <w:r w:rsidR="00FA3908" w:rsidRPr="001C1B18">
        <w:rPr>
          <w:b/>
          <w:color w:val="000000" w:themeColor="text1"/>
        </w:rPr>
        <w:t>,</w:t>
      </w:r>
      <w:r w:rsidR="000F6BA5" w:rsidRPr="001C1B18">
        <w:rPr>
          <w:b/>
          <w:color w:val="000000" w:themeColor="text1"/>
        </w:rPr>
        <w:t xml:space="preserve"> </w:t>
      </w:r>
      <w:ins w:id="414" w:author="Perica, Tina" w:date="2020-07-01T19:20:00Z">
        <w:r w:rsidR="00A27BCD" w:rsidRPr="001C1B18">
          <w:rPr>
            <w:b/>
            <w:color w:val="000000" w:themeColor="text1"/>
          </w:rPr>
          <w:t>4</w:t>
        </w:r>
      </w:ins>
      <w:r w:rsidR="00FA3908" w:rsidRPr="001C1B18">
        <w:rPr>
          <w:b/>
          <w:color w:val="000000" w:themeColor="text1"/>
        </w:rPr>
        <w:t xml:space="preserve">, </w:t>
      </w:r>
      <w:r w:rsidR="00C46983" w:rsidRPr="001C1B18">
        <w:rPr>
          <w:color w:val="000000" w:themeColor="text1"/>
        </w:rPr>
        <w:t xml:space="preserve">and </w:t>
      </w:r>
      <w:r w:rsidR="00FA3908" w:rsidRPr="001C1B18">
        <w:rPr>
          <w:b/>
          <w:color w:val="000000" w:themeColor="text1"/>
        </w:rPr>
        <w:t>Tables</w:t>
      </w:r>
      <w:r w:rsidR="00C46983" w:rsidRPr="001C1B18">
        <w:rPr>
          <w:b/>
          <w:color w:val="000000" w:themeColor="text1"/>
        </w:rPr>
        <w:t xml:space="preserve"> </w:t>
      </w:r>
      <w:r w:rsidR="00FF7F44" w:rsidRPr="001C1B18">
        <w:rPr>
          <w:b/>
          <w:color w:val="000000" w:themeColor="text1"/>
        </w:rPr>
        <w:t>6</w:t>
      </w:r>
      <w:r w:rsidR="00F73342" w:rsidRPr="001C1B18">
        <w:rPr>
          <w:b/>
          <w:color w:val="000000" w:themeColor="text1"/>
        </w:rPr>
        <w:t>,</w:t>
      </w:r>
      <w:r w:rsidR="000F6BA5" w:rsidRPr="001C1B18">
        <w:rPr>
          <w:b/>
          <w:color w:val="000000" w:themeColor="text1"/>
        </w:rPr>
        <w:t xml:space="preserve"> </w:t>
      </w:r>
      <w:r w:rsidR="00FF7F44" w:rsidRPr="001C1B18">
        <w:rPr>
          <w:b/>
          <w:color w:val="000000" w:themeColor="text1"/>
        </w:rPr>
        <w:t>7</w:t>
      </w:r>
      <w:r w:rsidR="00C46983" w:rsidRPr="001C1B18">
        <w:rPr>
          <w:color w:val="000000" w:themeColor="text1"/>
        </w:rPr>
        <w:t>)</w:t>
      </w:r>
      <w:r w:rsidR="007D6A4C" w:rsidRPr="001C1B18">
        <w:rPr>
          <w:color w:val="000000" w:themeColor="text1"/>
        </w:rPr>
        <w:t>.</w:t>
      </w:r>
      <w:r w:rsidR="00AF159C" w:rsidRPr="001C1B18" w:rsidDel="00AF159C">
        <w:rPr>
          <w:color w:val="000000" w:themeColor="text1"/>
        </w:rPr>
        <w:t xml:space="preserve"> </w:t>
      </w:r>
      <w:r w:rsidR="00717C0A" w:rsidRPr="001C1B18">
        <w:rPr>
          <w:color w:val="000000" w:themeColor="text1"/>
        </w:rPr>
        <w:t>O</w:t>
      </w:r>
      <w:r w:rsidR="00C46983" w:rsidRPr="001C1B18">
        <w:rPr>
          <w:color w:val="000000" w:themeColor="text1"/>
        </w:rPr>
        <w:t xml:space="preserve">f the </w:t>
      </w:r>
      <w:r w:rsidR="00B76C7B" w:rsidRPr="001C1B18">
        <w:rPr>
          <w:color w:val="000000" w:themeColor="text1"/>
        </w:rPr>
        <w:t>2</w:t>
      </w:r>
      <w:ins w:id="415" w:author="Perica, Tina" w:date="2020-07-01T19:21:00Z">
        <w:r w:rsidR="00A27BCD" w:rsidRPr="001C1B18">
          <w:rPr>
            <w:color w:val="000000" w:themeColor="text1"/>
          </w:rPr>
          <w:t>4</w:t>
        </w:r>
      </w:ins>
      <w:r w:rsidR="00B76C7B" w:rsidRPr="001C1B18">
        <w:rPr>
          <w:color w:val="000000" w:themeColor="text1"/>
        </w:rPr>
        <w:t xml:space="preserve"> </w:t>
      </w:r>
      <w:r w:rsidR="00C46983" w:rsidRPr="001C1B18">
        <w:rPr>
          <w:color w:val="000000" w:themeColor="text1"/>
        </w:rPr>
        <w:t xml:space="preserve">Gsp1 point </w:t>
      </w:r>
      <w:r w:rsidR="00943D4A" w:rsidRPr="001C1B18">
        <w:rPr>
          <w:color w:val="000000" w:themeColor="text1"/>
        </w:rPr>
        <w:t>mutants</w:t>
      </w:r>
      <w:r w:rsidR="00C46983" w:rsidRPr="001C1B18">
        <w:rPr>
          <w:color w:val="000000" w:themeColor="text1"/>
        </w:rPr>
        <w:t xml:space="preserve">, </w:t>
      </w:r>
      <w:r w:rsidR="000B0DBD" w:rsidRPr="001C1B18">
        <w:rPr>
          <w:color w:val="000000" w:themeColor="text1"/>
        </w:rPr>
        <w:t xml:space="preserve">14 </w:t>
      </w:r>
      <w:r w:rsidR="00CF0506" w:rsidRPr="001C1B18">
        <w:rPr>
          <w:color w:val="000000" w:themeColor="text1"/>
        </w:rPr>
        <w:t>(</w:t>
      </w:r>
      <w:r w:rsidR="00C5525A" w:rsidRPr="001C1B18">
        <w:rPr>
          <w:color w:val="000000" w:themeColor="text1"/>
        </w:rPr>
        <w:t>all</w:t>
      </w:r>
      <w:r w:rsidR="001A3F1D" w:rsidRPr="001C1B18">
        <w:rPr>
          <w:color w:val="000000" w:themeColor="text1"/>
        </w:rPr>
        <w:t xml:space="preserve"> </w:t>
      </w:r>
      <w:r w:rsidR="00D040BB" w:rsidRPr="001C1B18">
        <w:rPr>
          <w:color w:val="000000" w:themeColor="text1"/>
        </w:rPr>
        <w:t xml:space="preserve">of </w:t>
      </w:r>
      <w:r w:rsidR="00CF0506" w:rsidRPr="001C1B18">
        <w:rPr>
          <w:color w:val="000000" w:themeColor="text1"/>
        </w:rPr>
        <w:t xml:space="preserve">which </w:t>
      </w:r>
      <w:r w:rsidR="00D040BB" w:rsidRPr="001C1B18">
        <w:rPr>
          <w:color w:val="000000" w:themeColor="text1"/>
        </w:rPr>
        <w:t>had strong GI profiles</w:t>
      </w:r>
      <w:r w:rsidR="00CF0506" w:rsidRPr="001C1B18">
        <w:rPr>
          <w:color w:val="000000" w:themeColor="text1"/>
        </w:rPr>
        <w:t xml:space="preserve"> </w:t>
      </w:r>
      <w:r w:rsidR="00C5525A" w:rsidRPr="001C1B18">
        <w:rPr>
          <w:color w:val="000000" w:themeColor="text1"/>
        </w:rPr>
        <w:t>except</w:t>
      </w:r>
      <w:r w:rsidR="00DB4466" w:rsidRPr="001C1B18">
        <w:rPr>
          <w:color w:val="000000" w:themeColor="text1"/>
        </w:rPr>
        <w:t xml:space="preserve"> </w:t>
      </w:r>
      <w:r w:rsidR="00071EA3" w:rsidRPr="001C1B18">
        <w:rPr>
          <w:color w:val="000000" w:themeColor="text1"/>
        </w:rPr>
        <w:t>K132H</w:t>
      </w:r>
      <w:r w:rsidR="00CF0506" w:rsidRPr="001C1B18">
        <w:rPr>
          <w:color w:val="000000" w:themeColor="text1"/>
        </w:rPr>
        <w:t xml:space="preserve">) </w:t>
      </w:r>
      <w:r w:rsidR="00B76C7B" w:rsidRPr="001C1B18">
        <w:rPr>
          <w:color w:val="000000" w:themeColor="text1"/>
        </w:rPr>
        <w:t xml:space="preserve">showed </w:t>
      </w:r>
      <w:r w:rsidR="000B0DBD" w:rsidRPr="001C1B18">
        <w:rPr>
          <w:color w:val="000000" w:themeColor="text1"/>
        </w:rPr>
        <w:t>3</w:t>
      </w:r>
      <w:r w:rsidR="00CA1D3C" w:rsidRPr="001C1B18">
        <w:rPr>
          <w:color w:val="000000" w:themeColor="text1"/>
        </w:rPr>
        <w:t>-</w:t>
      </w:r>
      <w:r w:rsidR="000B0DBD" w:rsidRPr="001C1B18">
        <w:rPr>
          <w:color w:val="000000" w:themeColor="text1"/>
        </w:rPr>
        <w:t xml:space="preserve"> </w:t>
      </w:r>
      <w:r w:rsidR="00B76C7B" w:rsidRPr="001C1B18">
        <w:rPr>
          <w:color w:val="000000" w:themeColor="text1"/>
        </w:rPr>
        <w:t xml:space="preserve">to </w:t>
      </w:r>
      <w:r w:rsidR="00383933" w:rsidRPr="001C1B18">
        <w:rPr>
          <w:color w:val="000000" w:themeColor="text1"/>
        </w:rPr>
        <w:t>&gt;200</w:t>
      </w:r>
      <w:r w:rsidR="00B76C7B" w:rsidRPr="001C1B18">
        <w:rPr>
          <w:color w:val="000000" w:themeColor="text1"/>
        </w:rPr>
        <w:t xml:space="preserve">-fold effect </w:t>
      </w:r>
      <w:r w:rsidR="00AB06B0" w:rsidRPr="001C1B18">
        <w:rPr>
          <w:color w:val="000000" w:themeColor="text1"/>
        </w:rPr>
        <w:t xml:space="preserve">on </w:t>
      </w:r>
      <w:r w:rsidR="00A21A32" w:rsidRPr="001C1B18">
        <w:rPr>
          <w:color w:val="000000" w:themeColor="text1"/>
        </w:rPr>
        <w:t>either</w:t>
      </w:r>
      <w:r w:rsidR="00AB06B0" w:rsidRPr="001C1B18">
        <w:rPr>
          <w:color w:val="000000" w:themeColor="text1"/>
        </w:rPr>
        <w:t xml:space="preserve"> </w:t>
      </w:r>
      <w:r w:rsidR="00805ADF" w:rsidRPr="001C1B18">
        <w:rPr>
          <w:color w:val="000000" w:themeColor="text1"/>
        </w:rPr>
        <w:t xml:space="preserve">or both of </w:t>
      </w:r>
      <w:r w:rsidR="007C0241" w:rsidRPr="001C1B18">
        <w:rPr>
          <w:color w:val="000000" w:themeColor="text1"/>
        </w:rPr>
        <w:t>the GAP</w:t>
      </w:r>
      <w:r w:rsidR="00B913BF" w:rsidRPr="001C1B18">
        <w:rPr>
          <w:color w:val="000000" w:themeColor="text1"/>
        </w:rPr>
        <w:t>-</w:t>
      </w:r>
      <w:r w:rsidR="007C0241" w:rsidRPr="001C1B18">
        <w:rPr>
          <w:color w:val="000000" w:themeColor="text1"/>
        </w:rPr>
        <w:t xml:space="preserve"> or GEF-mediated</w:t>
      </w:r>
      <w:r w:rsidR="00CC2EB3" w:rsidRPr="001C1B18">
        <w:rPr>
          <w:color w:val="000000" w:themeColor="text1"/>
        </w:rPr>
        <w:t xml:space="preserve"> reactions</w:t>
      </w:r>
      <w:r w:rsidR="005862EC" w:rsidRPr="001C1B18">
        <w:rPr>
          <w:color w:val="000000" w:themeColor="text1"/>
        </w:rPr>
        <w:t xml:space="preserve"> (</w:t>
      </w:r>
      <w:r w:rsidR="005862EC" w:rsidRPr="001C1B18">
        <w:rPr>
          <w:b/>
          <w:color w:val="000000" w:themeColor="text1"/>
        </w:rPr>
        <w:t xml:space="preserve">Extended Data Fig. </w:t>
      </w:r>
      <w:ins w:id="416" w:author="Perica, Tina" w:date="2020-07-01T19:24:00Z">
        <w:r w:rsidR="00A27BCD" w:rsidRPr="001C1B18">
          <w:rPr>
            <w:b/>
            <w:color w:val="000000" w:themeColor="text1"/>
          </w:rPr>
          <w:t>6</w:t>
        </w:r>
      </w:ins>
      <w:del w:id="417" w:author="Perica, Tina" w:date="2020-07-01T19:24:00Z">
        <w:r w:rsidR="005862EC" w:rsidRPr="001C1B18" w:rsidDel="00A27BCD">
          <w:rPr>
            <w:b/>
            <w:color w:val="000000" w:themeColor="text1"/>
          </w:rPr>
          <w:delText>5</w:delText>
        </w:r>
      </w:del>
      <w:r w:rsidR="005862EC" w:rsidRPr="001C1B18">
        <w:rPr>
          <w:b/>
          <w:color w:val="000000" w:themeColor="text1"/>
        </w:rPr>
        <w:t>e</w:t>
      </w:r>
      <w:r w:rsidR="005862EC" w:rsidRPr="001C1B18">
        <w:rPr>
          <w:color w:val="000000" w:themeColor="text1"/>
        </w:rPr>
        <w:t>)</w:t>
      </w:r>
      <w:r w:rsidR="00CC2EB3" w:rsidRPr="001C1B18">
        <w:rPr>
          <w:color w:val="000000" w:themeColor="text1"/>
        </w:rPr>
        <w:t>.</w:t>
      </w:r>
      <w:r w:rsidR="007C0241" w:rsidRPr="001C1B18">
        <w:rPr>
          <w:color w:val="000000" w:themeColor="text1"/>
        </w:rPr>
        <w:t xml:space="preserve"> </w:t>
      </w:r>
      <w:r w:rsidR="007129D2" w:rsidRPr="001C1B18">
        <w:rPr>
          <w:color w:val="000000" w:themeColor="text1"/>
        </w:rPr>
        <w:t>In particular</w:t>
      </w:r>
      <w:r w:rsidR="00683E82" w:rsidRPr="001C1B18">
        <w:rPr>
          <w:color w:val="000000" w:themeColor="text1"/>
        </w:rPr>
        <w:t>,</w:t>
      </w:r>
      <w:r w:rsidR="00B76C7B" w:rsidRPr="001C1B18">
        <w:rPr>
          <w:color w:val="000000" w:themeColor="text1"/>
        </w:rPr>
        <w:t xml:space="preserve"> </w:t>
      </w:r>
      <w:r w:rsidR="00B93919" w:rsidRPr="001C1B18">
        <w:rPr>
          <w:color w:val="000000" w:themeColor="text1"/>
        </w:rPr>
        <w:t xml:space="preserve">mutations that are not in the interface with </w:t>
      </w:r>
      <w:r w:rsidR="00132C37" w:rsidRPr="001C1B18">
        <w:rPr>
          <w:color w:val="000000" w:themeColor="text1"/>
        </w:rPr>
        <w:t xml:space="preserve">the </w:t>
      </w:r>
      <w:r w:rsidR="00B93919" w:rsidRPr="001C1B18">
        <w:rPr>
          <w:color w:val="000000" w:themeColor="text1"/>
        </w:rPr>
        <w:t>GAP both increase</w:t>
      </w:r>
      <w:r w:rsidR="00EB6E9D" w:rsidRPr="001C1B18">
        <w:rPr>
          <w:color w:val="000000" w:themeColor="text1"/>
        </w:rPr>
        <w:t>d</w:t>
      </w:r>
      <w:r w:rsidR="00B93919" w:rsidRPr="001C1B18">
        <w:rPr>
          <w:color w:val="000000" w:themeColor="text1"/>
        </w:rPr>
        <w:t xml:space="preserve"> (3-fold, R108G mutant) </w:t>
      </w:r>
      <w:r w:rsidR="00516E4B" w:rsidRPr="001C1B18">
        <w:rPr>
          <w:color w:val="000000" w:themeColor="text1"/>
        </w:rPr>
        <w:t>and</w:t>
      </w:r>
      <w:r w:rsidR="00B93919" w:rsidRPr="001C1B18">
        <w:rPr>
          <w:color w:val="000000" w:themeColor="text1"/>
        </w:rPr>
        <w:t xml:space="preserve"> decrease</w:t>
      </w:r>
      <w:r w:rsidR="00EB6E9D" w:rsidRPr="001C1B18">
        <w:rPr>
          <w:color w:val="000000" w:themeColor="text1"/>
        </w:rPr>
        <w:t>d</w:t>
      </w:r>
      <w:r w:rsidR="00B93919" w:rsidRPr="001C1B18">
        <w:rPr>
          <w:color w:val="000000" w:themeColor="text1"/>
        </w:rPr>
        <w:t xml:space="preserve"> (</w:t>
      </w:r>
      <w:ins w:id="418" w:author="Perica, Tina" w:date="2020-05-09T18:34:00Z">
        <w:r w:rsidR="00B96567" w:rsidRPr="004D52B1">
          <w:rPr>
            <w:color w:val="FF0000"/>
            <w:rPrChange w:id="419" w:author="Perica, Tina" w:date="2020-08-31T21:05:00Z">
              <w:rPr>
                <w:color w:val="000000" w:themeColor="text1"/>
              </w:rPr>
            </w:rPrChange>
          </w:rPr>
          <w:t xml:space="preserve">3 to </w:t>
        </w:r>
      </w:ins>
      <w:r w:rsidR="00B93919" w:rsidRPr="004D52B1">
        <w:rPr>
          <w:color w:val="FF0000"/>
          <w:rPrChange w:id="420" w:author="Perica, Tina" w:date="2020-08-31T21:05:00Z">
            <w:rPr>
              <w:color w:val="000000" w:themeColor="text1"/>
            </w:rPr>
          </w:rPrChange>
        </w:rPr>
        <w:t>10-fold</w:t>
      </w:r>
      <w:r w:rsidR="00B93919" w:rsidRPr="001C1B18">
        <w:rPr>
          <w:color w:val="000000" w:themeColor="text1"/>
        </w:rPr>
        <w:t xml:space="preserve">, </w:t>
      </w:r>
      <w:del w:id="421" w:author="Perica, Tina" w:date="2020-07-01T19:24:00Z">
        <w:r w:rsidR="00B93919" w:rsidRPr="001C1B18" w:rsidDel="00A27BCD">
          <w:rPr>
            <w:color w:val="000000" w:themeColor="text1"/>
          </w:rPr>
          <w:delText xml:space="preserve">R78K, </w:delText>
        </w:r>
      </w:del>
      <w:r w:rsidR="00B93919" w:rsidRPr="001C1B18">
        <w:rPr>
          <w:color w:val="000000" w:themeColor="text1"/>
        </w:rPr>
        <w:t xml:space="preserve">T34E/Q/A, </w:t>
      </w:r>
      <w:ins w:id="422" w:author="Perica, Tina" w:date="2020-07-01T19:24:00Z">
        <w:r w:rsidR="00A27BCD" w:rsidRPr="009759D0">
          <w:rPr>
            <w:color w:val="FF0000"/>
          </w:rPr>
          <w:t>R78K</w:t>
        </w:r>
      </w:ins>
      <w:del w:id="423" w:author="Perica, Tina" w:date="2020-07-01T19:24:00Z">
        <w:r w:rsidR="00B93919" w:rsidRPr="009759D0" w:rsidDel="00A27BCD">
          <w:rPr>
            <w:color w:val="FF0000"/>
          </w:rPr>
          <w:delText>and</w:delText>
        </w:r>
      </w:del>
      <w:ins w:id="424" w:author="Perica, Tina" w:date="2020-07-01T19:25:00Z">
        <w:r w:rsidR="00A27BCD" w:rsidRPr="009759D0">
          <w:rPr>
            <w:color w:val="FF0000"/>
          </w:rPr>
          <w:t xml:space="preserve">, </w:t>
        </w:r>
      </w:ins>
      <w:r w:rsidR="00B93919" w:rsidRPr="009759D0">
        <w:rPr>
          <w:color w:val="FF0000"/>
        </w:rPr>
        <w:t>D79S</w:t>
      </w:r>
      <w:ins w:id="425" w:author="Perica, Tina" w:date="2020-07-01T19:25:00Z">
        <w:r w:rsidR="00A27BCD" w:rsidRPr="009759D0">
          <w:rPr>
            <w:color w:val="FF0000"/>
          </w:rPr>
          <w:t>, and R112S</w:t>
        </w:r>
      </w:ins>
      <w:r w:rsidR="00B93919" w:rsidRPr="00E34AD9">
        <w:rPr>
          <w:color w:val="365F91" w:themeColor="accent1" w:themeShade="BF"/>
        </w:rPr>
        <w:t xml:space="preserve"> </w:t>
      </w:r>
      <w:r w:rsidR="00B93919" w:rsidRPr="00E34AD9">
        <w:rPr>
          <w:color w:val="000000" w:themeColor="text1"/>
        </w:rPr>
        <w:t>mutants) the catalytic efficiency</w:t>
      </w:r>
      <w:r w:rsidR="00516E4B" w:rsidRPr="00E34AD9">
        <w:rPr>
          <w:color w:val="000000" w:themeColor="text1"/>
        </w:rPr>
        <w:t xml:space="preserve"> of </w:t>
      </w:r>
      <w:r w:rsidR="00CF491D" w:rsidRPr="00E34AD9">
        <w:rPr>
          <w:color w:val="000000" w:themeColor="text1"/>
        </w:rPr>
        <w:t xml:space="preserve">GAP-mediated </w:t>
      </w:r>
      <w:r w:rsidR="00516E4B" w:rsidRPr="00E34AD9">
        <w:rPr>
          <w:color w:val="000000" w:themeColor="text1"/>
        </w:rPr>
        <w:t>GTP hydrolysis</w:t>
      </w:r>
      <w:r w:rsidR="00B93919" w:rsidRPr="00E34AD9">
        <w:rPr>
          <w:color w:val="000000" w:themeColor="text1"/>
        </w:rPr>
        <w:t>, compared to wild</w:t>
      </w:r>
      <w:r w:rsidR="003D5FFF" w:rsidRPr="00E34AD9">
        <w:rPr>
          <w:color w:val="000000" w:themeColor="text1"/>
        </w:rPr>
        <w:t>-</w:t>
      </w:r>
      <w:r w:rsidR="00B93919" w:rsidRPr="00E34AD9">
        <w:rPr>
          <w:color w:val="000000" w:themeColor="text1"/>
        </w:rPr>
        <w:t>type Gsp1</w:t>
      </w:r>
      <w:r w:rsidR="000C2E05" w:rsidRPr="00E34AD9">
        <w:rPr>
          <w:color w:val="000000" w:themeColor="text1"/>
        </w:rPr>
        <w:t xml:space="preserve"> (</w:t>
      </w:r>
      <w:r w:rsidR="000C2E05" w:rsidRPr="00E34AD9">
        <w:rPr>
          <w:b/>
          <w:color w:val="000000" w:themeColor="text1"/>
        </w:rPr>
        <w:t>Fig. 3</w:t>
      </w:r>
      <w:r w:rsidR="00943D4A" w:rsidRPr="00E34AD9">
        <w:rPr>
          <w:b/>
          <w:color w:val="000000" w:themeColor="text1"/>
        </w:rPr>
        <w:t>a</w:t>
      </w:r>
      <w:r w:rsidR="00C46983" w:rsidRPr="00E34AD9">
        <w:rPr>
          <w:b/>
          <w:color w:val="000000" w:themeColor="text1"/>
        </w:rPr>
        <w:t>)</w:t>
      </w:r>
      <w:r w:rsidR="005829B8" w:rsidRPr="00E34AD9">
        <w:rPr>
          <w:color w:val="000000" w:themeColor="text1"/>
        </w:rPr>
        <w:t>.</w:t>
      </w:r>
      <w:r w:rsidR="00B93919" w:rsidRPr="00E34AD9">
        <w:rPr>
          <w:color w:val="000000" w:themeColor="text1"/>
        </w:rPr>
        <w:t xml:space="preserve"> </w:t>
      </w:r>
      <w:r w:rsidR="00115A7F" w:rsidRPr="00E34AD9">
        <w:rPr>
          <w:color w:val="000000" w:themeColor="text1"/>
        </w:rPr>
        <w:t xml:space="preserve">As expected, </w:t>
      </w:r>
      <w:r w:rsidR="00B93919" w:rsidRPr="00E34AD9">
        <w:rPr>
          <w:color w:val="000000" w:themeColor="text1"/>
        </w:rPr>
        <w:t xml:space="preserve">mutations in the interface with </w:t>
      </w:r>
      <w:r w:rsidR="00CB17B7" w:rsidRPr="00E34AD9">
        <w:rPr>
          <w:color w:val="000000" w:themeColor="text1"/>
        </w:rPr>
        <w:t xml:space="preserve">the </w:t>
      </w:r>
      <w:r w:rsidR="00B93919" w:rsidRPr="00E34AD9">
        <w:rPr>
          <w:color w:val="000000" w:themeColor="text1"/>
        </w:rPr>
        <w:t>GEF (K101, and R108) decrease</w:t>
      </w:r>
      <w:r w:rsidR="00EB6E9D" w:rsidRPr="00E34AD9">
        <w:rPr>
          <w:color w:val="000000" w:themeColor="text1"/>
        </w:rPr>
        <w:t>d</w:t>
      </w:r>
      <w:r w:rsidR="00B93919" w:rsidRPr="00E34AD9">
        <w:rPr>
          <w:color w:val="000000" w:themeColor="text1"/>
        </w:rPr>
        <w:t xml:space="preserve"> the catalytic efficiency </w:t>
      </w:r>
      <w:r w:rsidR="00BB24DC" w:rsidRPr="00E34AD9">
        <w:rPr>
          <w:color w:val="000000" w:themeColor="text1"/>
        </w:rPr>
        <w:t xml:space="preserve">of GEF-mediated nucleotide exchange </w:t>
      </w:r>
      <w:r w:rsidR="00B93919" w:rsidRPr="00E34AD9">
        <w:rPr>
          <w:color w:val="000000" w:themeColor="text1"/>
        </w:rPr>
        <w:t>&gt;40-fold</w:t>
      </w:r>
      <w:r w:rsidR="00002EF6" w:rsidRPr="00E34AD9">
        <w:rPr>
          <w:color w:val="000000" w:themeColor="text1"/>
        </w:rPr>
        <w:t>. However,</w:t>
      </w:r>
      <w:r w:rsidR="00B93919" w:rsidRPr="00E34AD9">
        <w:rPr>
          <w:color w:val="000000" w:themeColor="text1"/>
        </w:rPr>
        <w:t xml:space="preserve"> other mutations not in the GEF interface (R78K, Y157A) </w:t>
      </w:r>
      <w:r w:rsidR="00BB68DB" w:rsidRPr="00E34AD9">
        <w:rPr>
          <w:color w:val="000000" w:themeColor="text1"/>
        </w:rPr>
        <w:t xml:space="preserve">also </w:t>
      </w:r>
      <w:r w:rsidR="00B93919" w:rsidRPr="00E34AD9">
        <w:rPr>
          <w:color w:val="000000" w:themeColor="text1"/>
        </w:rPr>
        <w:t>decrease</w:t>
      </w:r>
      <w:r w:rsidR="00EB6E9D" w:rsidRPr="00E34AD9">
        <w:rPr>
          <w:color w:val="000000" w:themeColor="text1"/>
        </w:rPr>
        <w:t>d</w:t>
      </w:r>
      <w:r w:rsidR="00B93919" w:rsidRPr="00E34AD9">
        <w:rPr>
          <w:color w:val="000000" w:themeColor="text1"/>
        </w:rPr>
        <w:t xml:space="preserve"> the efficiency </w:t>
      </w:r>
      <w:r w:rsidR="00C8629E" w:rsidRPr="00E34AD9">
        <w:rPr>
          <w:color w:val="000000" w:themeColor="text1"/>
        </w:rPr>
        <w:t>notably (</w:t>
      </w:r>
      <w:r w:rsidR="00B93919" w:rsidRPr="00E34AD9">
        <w:rPr>
          <w:color w:val="000000" w:themeColor="text1"/>
        </w:rPr>
        <w:t>3- to 10-fold</w:t>
      </w:r>
      <w:r w:rsidR="00C8629E" w:rsidRPr="00E34AD9">
        <w:rPr>
          <w:color w:val="000000" w:themeColor="text1"/>
        </w:rPr>
        <w:t xml:space="preserve">, </w:t>
      </w:r>
      <w:r w:rsidR="000C2E05" w:rsidRPr="00E34AD9">
        <w:rPr>
          <w:b/>
          <w:color w:val="000000" w:themeColor="text1"/>
        </w:rPr>
        <w:t>Fig. 3</w:t>
      </w:r>
      <w:r w:rsidR="00CB17B7" w:rsidRPr="00E34AD9">
        <w:rPr>
          <w:b/>
          <w:color w:val="000000" w:themeColor="text1"/>
        </w:rPr>
        <w:t>b</w:t>
      </w:r>
      <w:r w:rsidR="000C2E05" w:rsidRPr="00E34AD9">
        <w:rPr>
          <w:color w:val="000000" w:themeColor="text1"/>
        </w:rPr>
        <w:t>)</w:t>
      </w:r>
      <w:r w:rsidR="00B93919" w:rsidRPr="00E34AD9">
        <w:rPr>
          <w:color w:val="000000" w:themeColor="text1"/>
        </w:rPr>
        <w:t xml:space="preserve">. </w:t>
      </w:r>
      <w:r w:rsidR="00481250" w:rsidRPr="00E34AD9">
        <w:rPr>
          <w:color w:val="000000" w:themeColor="text1"/>
        </w:rPr>
        <w:t>These results show</w:t>
      </w:r>
      <w:r w:rsidR="000B5A7B" w:rsidRPr="00E34AD9">
        <w:rPr>
          <w:color w:val="000000" w:themeColor="text1"/>
        </w:rPr>
        <w:t xml:space="preserve"> that Gsp1 interface mutations </w:t>
      </w:r>
      <w:r w:rsidR="00481250" w:rsidRPr="00E34AD9">
        <w:rPr>
          <w:color w:val="000000" w:themeColor="text1"/>
        </w:rPr>
        <w:t xml:space="preserve">are capable of </w:t>
      </w:r>
      <w:r w:rsidR="00406B90" w:rsidRPr="00E34AD9">
        <w:rPr>
          <w:color w:val="000000" w:themeColor="text1"/>
        </w:rPr>
        <w:t>modulat</w:t>
      </w:r>
      <w:r w:rsidR="00481250" w:rsidRPr="00E34AD9">
        <w:rPr>
          <w:color w:val="000000" w:themeColor="text1"/>
        </w:rPr>
        <w:t>ing</w:t>
      </w:r>
      <w:r w:rsidR="00406B90" w:rsidRPr="00E34AD9">
        <w:rPr>
          <w:color w:val="000000" w:themeColor="text1"/>
        </w:rPr>
        <w:t xml:space="preserve"> </w:t>
      </w:r>
      <w:r w:rsidR="000B5A7B" w:rsidRPr="00E34AD9">
        <w:rPr>
          <w:color w:val="000000" w:themeColor="text1"/>
        </w:rPr>
        <w:t xml:space="preserve">the GTPase cycle </w:t>
      </w:r>
      <w:r w:rsidR="007414B2" w:rsidRPr="00E34AD9">
        <w:rPr>
          <w:color w:val="000000" w:themeColor="text1"/>
        </w:rPr>
        <w:t xml:space="preserve">by </w:t>
      </w:r>
      <w:r w:rsidR="00481250" w:rsidRPr="00E34AD9">
        <w:rPr>
          <w:color w:val="000000" w:themeColor="text1"/>
        </w:rPr>
        <w:t xml:space="preserve">directly </w:t>
      </w:r>
      <w:r w:rsidR="007414B2" w:rsidRPr="00E34AD9">
        <w:rPr>
          <w:color w:val="000000" w:themeColor="text1"/>
        </w:rPr>
        <w:t xml:space="preserve">affecting </w:t>
      </w:r>
      <w:r w:rsidR="00584710" w:rsidRPr="00E34AD9">
        <w:rPr>
          <w:color w:val="000000" w:themeColor="text1"/>
        </w:rPr>
        <w:t>GTP hydrolysis and nucleotide exchange catalyzed by the</w:t>
      </w:r>
      <w:r w:rsidR="000303A1" w:rsidRPr="00E34AD9">
        <w:rPr>
          <w:color w:val="000000" w:themeColor="text1"/>
        </w:rPr>
        <w:t xml:space="preserve"> two core switch regulators, GAP and GEF. </w:t>
      </w:r>
      <w:r w:rsidR="00481250" w:rsidRPr="00E34AD9">
        <w:rPr>
          <w:color w:val="000000" w:themeColor="text1"/>
        </w:rPr>
        <w:t xml:space="preserve">Moreover, since </w:t>
      </w:r>
      <w:r w:rsidR="007A04A8" w:rsidRPr="00E34AD9">
        <w:rPr>
          <w:color w:val="000000" w:themeColor="text1"/>
        </w:rPr>
        <w:t xml:space="preserve">seven </w:t>
      </w:r>
      <w:r w:rsidR="004B4F4E" w:rsidRPr="00E34AD9">
        <w:rPr>
          <w:color w:val="000000" w:themeColor="text1"/>
        </w:rPr>
        <w:t xml:space="preserve">out of </w:t>
      </w:r>
      <w:r w:rsidR="00E81D5A" w:rsidRPr="00E34AD9">
        <w:rPr>
          <w:color w:val="000000" w:themeColor="text1"/>
        </w:rPr>
        <w:t xml:space="preserve">the </w:t>
      </w:r>
      <w:r w:rsidR="007A04A8" w:rsidRPr="00E34AD9">
        <w:rPr>
          <w:color w:val="000000" w:themeColor="text1"/>
        </w:rPr>
        <w:t xml:space="preserve">14 mutations with larger than 3-fold effects </w:t>
      </w:r>
      <w:r w:rsidR="00781343" w:rsidRPr="00E34AD9">
        <w:rPr>
          <w:color w:val="000000" w:themeColor="text1"/>
        </w:rPr>
        <w:t xml:space="preserve">are </w:t>
      </w:r>
      <w:r w:rsidR="004B4F4E" w:rsidRPr="00E34AD9">
        <w:rPr>
          <w:color w:val="000000" w:themeColor="text1"/>
        </w:rPr>
        <w:t xml:space="preserve">located </w:t>
      </w:r>
      <w:r w:rsidR="00BB7548" w:rsidRPr="00E34AD9">
        <w:rPr>
          <w:color w:val="000000" w:themeColor="text1"/>
        </w:rPr>
        <w:t>outside</w:t>
      </w:r>
      <w:r w:rsidR="004B4F4E" w:rsidRPr="00E34AD9">
        <w:rPr>
          <w:color w:val="000000" w:themeColor="text1"/>
        </w:rPr>
        <w:t xml:space="preserve"> of</w:t>
      </w:r>
      <w:r w:rsidR="00BB7548" w:rsidRPr="00E34AD9">
        <w:rPr>
          <w:color w:val="000000" w:themeColor="text1"/>
        </w:rPr>
        <w:t xml:space="preserve"> the</w:t>
      </w:r>
      <w:r w:rsidR="00FF7C61" w:rsidRPr="00E34AD9">
        <w:rPr>
          <w:color w:val="000000" w:themeColor="text1"/>
        </w:rPr>
        <w:t xml:space="preserve"> </w:t>
      </w:r>
      <w:r w:rsidR="00481250" w:rsidRPr="00E34AD9">
        <w:rPr>
          <w:color w:val="000000" w:themeColor="text1"/>
        </w:rPr>
        <w:t xml:space="preserve">interfaces with </w:t>
      </w:r>
      <w:r w:rsidR="007A04A8" w:rsidRPr="00E34AD9">
        <w:rPr>
          <w:color w:val="000000" w:themeColor="text1"/>
        </w:rPr>
        <w:t xml:space="preserve">either </w:t>
      </w:r>
      <w:r w:rsidR="004B4F4E" w:rsidRPr="00E34AD9">
        <w:rPr>
          <w:color w:val="000000" w:themeColor="text1"/>
        </w:rPr>
        <w:t xml:space="preserve">the GAP </w:t>
      </w:r>
      <w:r w:rsidR="007A04A8" w:rsidRPr="00E34AD9">
        <w:rPr>
          <w:color w:val="000000" w:themeColor="text1"/>
        </w:rPr>
        <w:t xml:space="preserve">or the </w:t>
      </w:r>
      <w:r w:rsidR="004B4F4E" w:rsidRPr="00E34AD9">
        <w:rPr>
          <w:color w:val="000000" w:themeColor="text1"/>
        </w:rPr>
        <w:t>GEF</w:t>
      </w:r>
      <w:r w:rsidR="00CE1F86" w:rsidRPr="00E34AD9">
        <w:rPr>
          <w:color w:val="000000" w:themeColor="text1"/>
        </w:rPr>
        <w:t xml:space="preserve"> as well as outside the known switch regions</w:t>
      </w:r>
      <w:r w:rsidR="007A04A8" w:rsidRPr="00E34AD9">
        <w:rPr>
          <w:color w:val="000000" w:themeColor="text1"/>
        </w:rPr>
        <w:t xml:space="preserve">, </w:t>
      </w:r>
      <w:r w:rsidR="00481250" w:rsidRPr="00E34AD9">
        <w:rPr>
          <w:color w:val="000000" w:themeColor="text1"/>
        </w:rPr>
        <w:t xml:space="preserve">our data </w:t>
      </w:r>
      <w:r w:rsidR="00D90CB4" w:rsidRPr="00E34AD9">
        <w:rPr>
          <w:color w:val="000000" w:themeColor="text1"/>
        </w:rPr>
        <w:t>suggest</w:t>
      </w:r>
      <w:r w:rsidR="00946930" w:rsidRPr="00E34AD9">
        <w:rPr>
          <w:color w:val="000000" w:themeColor="text1"/>
        </w:rPr>
        <w:t xml:space="preserve"> </w:t>
      </w:r>
      <w:r w:rsidR="00481250" w:rsidRPr="00E34AD9">
        <w:rPr>
          <w:color w:val="000000" w:themeColor="text1"/>
        </w:rPr>
        <w:t>considerable, previously unappreciated, allostery in the GTPase switch</w:t>
      </w:r>
      <w:r w:rsidR="000B5A7B" w:rsidRPr="00E34AD9">
        <w:rPr>
          <w:color w:val="000000" w:themeColor="text1"/>
        </w:rPr>
        <w:t>.</w:t>
      </w:r>
    </w:p>
    <w:p w14:paraId="11D2B1B0" w14:textId="0FCBDE42" w:rsidR="008F2225" w:rsidRPr="00E34AD9" w:rsidRDefault="007C7522" w:rsidP="002A4ADD">
      <w:pPr>
        <w:rPr>
          <w:color w:val="000000" w:themeColor="text1"/>
        </w:rPr>
      </w:pPr>
      <w:r w:rsidRPr="00E34AD9">
        <w:rPr>
          <w:color w:val="000000" w:themeColor="text1"/>
        </w:rPr>
        <w:t>To</w:t>
      </w:r>
      <w:r w:rsidR="00AA7FF7" w:rsidRPr="00E34AD9">
        <w:rPr>
          <w:color w:val="000000" w:themeColor="text1"/>
        </w:rPr>
        <w:t xml:space="preserve"> </w:t>
      </w:r>
      <w:r w:rsidR="00DB797B" w:rsidRPr="00E34AD9">
        <w:rPr>
          <w:color w:val="000000" w:themeColor="text1"/>
        </w:rPr>
        <w:t>probe</w:t>
      </w:r>
      <w:r w:rsidR="00AA7FF7" w:rsidRPr="00E34AD9">
        <w:rPr>
          <w:color w:val="000000" w:themeColor="text1"/>
        </w:rPr>
        <w:t xml:space="preserve"> the </w:t>
      </w:r>
      <w:r w:rsidR="005756CD" w:rsidRPr="00E34AD9">
        <w:rPr>
          <w:color w:val="000000" w:themeColor="text1"/>
        </w:rPr>
        <w:t>mechanis</w:t>
      </w:r>
      <w:r w:rsidR="00936839" w:rsidRPr="00E34AD9">
        <w:rPr>
          <w:color w:val="000000" w:themeColor="text1"/>
        </w:rPr>
        <w:t>m</w:t>
      </w:r>
      <w:r w:rsidR="005756CD" w:rsidRPr="00E34AD9">
        <w:rPr>
          <w:color w:val="000000" w:themeColor="text1"/>
        </w:rPr>
        <w:t xml:space="preserve"> of the</w:t>
      </w:r>
      <w:r w:rsidR="00EC5944" w:rsidRPr="00E34AD9">
        <w:rPr>
          <w:color w:val="000000" w:themeColor="text1"/>
        </w:rPr>
        <w:t>se</w:t>
      </w:r>
      <w:r w:rsidR="0034265E" w:rsidRPr="00E34AD9">
        <w:rPr>
          <w:color w:val="000000" w:themeColor="text1"/>
        </w:rPr>
        <w:t xml:space="preserve"> </w:t>
      </w:r>
      <w:r w:rsidR="007F3A46" w:rsidRPr="00E34AD9">
        <w:rPr>
          <w:color w:val="000000" w:themeColor="text1"/>
        </w:rPr>
        <w:t xml:space="preserve">allosteric </w:t>
      </w:r>
      <w:r w:rsidR="00B46FB9" w:rsidRPr="00E34AD9">
        <w:rPr>
          <w:color w:val="000000" w:themeColor="text1"/>
        </w:rPr>
        <w:t>effect</w:t>
      </w:r>
      <w:r w:rsidR="00660AF7" w:rsidRPr="00E34AD9">
        <w:rPr>
          <w:color w:val="000000" w:themeColor="text1"/>
        </w:rPr>
        <w:t>s</w:t>
      </w:r>
      <w:r w:rsidR="004B4F4E" w:rsidRPr="00E34AD9">
        <w:rPr>
          <w:color w:val="000000" w:themeColor="text1"/>
        </w:rPr>
        <w:t>,</w:t>
      </w:r>
      <w:r w:rsidR="00AA7FF7" w:rsidRPr="00E34AD9">
        <w:rPr>
          <w:color w:val="000000" w:themeColor="text1"/>
        </w:rPr>
        <w:t xml:space="preserve"> we </w:t>
      </w:r>
      <w:r w:rsidR="00936839" w:rsidRPr="00E34AD9">
        <w:rPr>
          <w:color w:val="000000" w:themeColor="text1"/>
        </w:rPr>
        <w:t xml:space="preserve">examined the impact of Gsp1 point mutations on the conformational distribution in the active site of GTP-bound Gsp1 </w:t>
      </w:r>
      <w:r w:rsidR="00AA7FF7" w:rsidRPr="00E34AD9">
        <w:rPr>
          <w:color w:val="000000" w:themeColor="text1"/>
        </w:rPr>
        <w:t>us</w:t>
      </w:r>
      <w:r w:rsidR="00936839" w:rsidRPr="00E34AD9">
        <w:rPr>
          <w:color w:val="000000" w:themeColor="text1"/>
        </w:rPr>
        <w:t>ing</w:t>
      </w:r>
      <w:r w:rsidR="00AA7FF7" w:rsidRPr="00E34AD9">
        <w:rPr>
          <w:color w:val="000000" w:themeColor="text1"/>
        </w:rPr>
        <w:t xml:space="preserve"> </w:t>
      </w:r>
      <w:r w:rsidR="0096195C" w:rsidRPr="00E34AD9">
        <w:rPr>
          <w:color w:val="000000" w:themeColor="text1"/>
        </w:rPr>
        <w:t xml:space="preserve">1D </w:t>
      </w:r>
      <w:r w:rsidR="00237CA1" w:rsidRPr="00E34AD9">
        <w:rPr>
          <w:color w:val="000000" w:themeColor="text1"/>
          <w:vertAlign w:val="superscript"/>
        </w:rPr>
        <w:t>31</w:t>
      </w:r>
      <w:r w:rsidR="00237CA1" w:rsidRPr="00E34AD9">
        <w:rPr>
          <w:color w:val="000000" w:themeColor="text1"/>
        </w:rPr>
        <w:t xml:space="preserve">P </w:t>
      </w:r>
      <w:r w:rsidR="00EA74E3" w:rsidRPr="00E34AD9">
        <w:rPr>
          <w:color w:val="000000" w:themeColor="text1"/>
        </w:rPr>
        <w:t>nuclear magnetic resonance (</w:t>
      </w:r>
      <w:r w:rsidR="00237CA1" w:rsidRPr="00E34AD9">
        <w:rPr>
          <w:color w:val="000000" w:themeColor="text1"/>
        </w:rPr>
        <w:t>NMR</w:t>
      </w:r>
      <w:r w:rsidR="00EA74E3" w:rsidRPr="00E34AD9">
        <w:rPr>
          <w:color w:val="000000" w:themeColor="text1"/>
        </w:rPr>
        <w:t>)</w:t>
      </w:r>
      <w:r w:rsidR="00A523A5" w:rsidRPr="00E34AD9">
        <w:rPr>
          <w:color w:val="000000" w:themeColor="text1"/>
        </w:rPr>
        <w:t xml:space="preserve"> spectroscopy</w:t>
      </w:r>
      <w:r w:rsidR="00645E6A" w:rsidRPr="00E34AD9">
        <w:rPr>
          <w:color w:val="000000" w:themeColor="text1"/>
        </w:rPr>
        <w:t xml:space="preserve">. </w:t>
      </w:r>
      <w:ins w:id="426" w:author="Perica, Tina" w:date="2020-07-14T15:08:00Z">
        <w:r w:rsidR="0079295D" w:rsidRPr="009759D0">
          <w:rPr>
            <w:color w:val="FF0000"/>
          </w:rPr>
          <w:t xml:space="preserve">Prior </w:t>
        </w:r>
        <w:r w:rsidR="0079295D" w:rsidRPr="009759D0">
          <w:rPr>
            <w:color w:val="FF0000"/>
            <w:vertAlign w:val="superscript"/>
          </w:rPr>
          <w:t>31</w:t>
        </w:r>
        <w:r w:rsidR="0079295D" w:rsidRPr="009759D0">
          <w:rPr>
            <w:color w:val="FF0000"/>
          </w:rPr>
          <w:t>P NMR data on human R</w:t>
        </w:r>
      </w:ins>
      <w:ins w:id="427" w:author="Perica, Tina" w:date="2020-08-31T16:09:00Z">
        <w:r w:rsidR="00094221" w:rsidRPr="009759D0">
          <w:rPr>
            <w:color w:val="FF0000"/>
          </w:rPr>
          <w:t>an</w:t>
        </w:r>
      </w:ins>
      <w:ins w:id="428" w:author="Perica, Tina" w:date="2020-07-14T15:08:00Z">
        <w:r w:rsidR="0079295D" w:rsidRPr="009759D0">
          <w:rPr>
            <w:color w:val="FF0000"/>
          </w:rPr>
          <w:t>{Geyer, 1999 #139} and R</w:t>
        </w:r>
      </w:ins>
      <w:ins w:id="429" w:author="Perica, Tina" w:date="2020-08-31T16:10:00Z">
        <w:r w:rsidR="00094221" w:rsidRPr="009759D0">
          <w:rPr>
            <w:color w:val="FF0000"/>
          </w:rPr>
          <w:t>as</w:t>
        </w:r>
      </w:ins>
      <w:ins w:id="430" w:author="Perica, Tina" w:date="2020-07-14T15:08:00Z">
        <w:r w:rsidR="0079295D" w:rsidRPr="009759D0">
          <w:rPr>
            <w:color w:val="FF0000"/>
          </w:rPr>
          <w:t xml:space="preserve">{Geyer, 1996 #118} </w:t>
        </w:r>
      </w:ins>
      <w:ins w:id="431" w:author="Perica, Tina" w:date="2020-07-14T15:09:00Z">
        <w:r w:rsidR="0079295D" w:rsidRPr="009759D0">
          <w:rPr>
            <w:color w:val="FF0000"/>
          </w:rPr>
          <w:t xml:space="preserve">showed two distinct peaks for the </w:t>
        </w:r>
        <w:r w:rsidR="0079295D" w:rsidRPr="009759D0">
          <w:rPr>
            <w:color w:val="FF0000"/>
            <w:lang w:val="el-GR"/>
          </w:rPr>
          <w:t>γ</w:t>
        </w:r>
        <w:r w:rsidR="0079295D" w:rsidRPr="009759D0">
          <w:rPr>
            <w:color w:val="FF0000"/>
          </w:rPr>
          <w:t xml:space="preserve">-phosphate of bound GTP arising from differences in the local chemical environment of the </w:t>
        </w:r>
        <w:r w:rsidR="0079295D" w:rsidRPr="009759D0">
          <w:rPr>
            <w:color w:val="FF0000"/>
            <w:lang w:val="el-GR"/>
          </w:rPr>
          <w:t>γ</w:t>
        </w:r>
        <w:r w:rsidR="0079295D" w:rsidRPr="009759D0">
          <w:rPr>
            <w:color w:val="FF0000"/>
          </w:rPr>
          <w:t xml:space="preserve">-phosphate in each of two distinct conformations (termed </w:t>
        </w:r>
        <w:r w:rsidR="0079295D" w:rsidRPr="009759D0">
          <w:rPr>
            <w:color w:val="FF0000"/>
            <w:lang w:val="el-GR"/>
          </w:rPr>
          <w:t>γ</w:t>
        </w:r>
        <w:r w:rsidR="0079295D" w:rsidRPr="009759D0">
          <w:rPr>
            <w:color w:val="FF0000"/>
          </w:rPr>
          <w:t xml:space="preserve">1 and </w:t>
        </w:r>
        <w:r w:rsidR="0079295D" w:rsidRPr="009759D0">
          <w:rPr>
            <w:color w:val="FF0000"/>
            <w:lang w:val="el-GR"/>
          </w:rPr>
          <w:t>γ</w:t>
        </w:r>
        <w:r w:rsidR="0079295D" w:rsidRPr="009759D0">
          <w:rPr>
            <w:color w:val="FF0000"/>
          </w:rPr>
          <w:t xml:space="preserve">2) </w:t>
        </w:r>
        <w:r w:rsidR="0079295D" w:rsidRPr="009759D0">
          <w:rPr>
            <w:color w:val="FF0000"/>
          </w:rPr>
          <w:lastRenderedPageBreak/>
          <w:t>(</w:t>
        </w:r>
        <w:r w:rsidR="0079295D" w:rsidRPr="009759D0">
          <w:rPr>
            <w:b/>
            <w:color w:val="FF0000"/>
          </w:rPr>
          <w:t>Extended Data Fig. 7a</w:t>
        </w:r>
        <w:r w:rsidR="0079295D" w:rsidRPr="009759D0">
          <w:rPr>
            <w:color w:val="FF0000"/>
          </w:rPr>
          <w:t xml:space="preserve">). </w:t>
        </w:r>
      </w:ins>
      <w:ins w:id="432" w:author="Perica, Tina" w:date="2020-07-14T15:15:00Z">
        <w:r w:rsidR="007A6E27" w:rsidRPr="009759D0">
          <w:rPr>
            <w:color w:val="FF0000"/>
          </w:rPr>
          <w:t>This work also showed that</w:t>
        </w:r>
      </w:ins>
      <w:ins w:id="433" w:author="Perica, Tina" w:date="2020-07-14T15:08:00Z">
        <w:r w:rsidR="0079295D" w:rsidRPr="009759D0">
          <w:rPr>
            <w:color w:val="FF0000"/>
          </w:rPr>
          <w:t xml:space="preserve"> the ratio of </w:t>
        </w:r>
        <w:r w:rsidR="0079295D" w:rsidRPr="009759D0">
          <w:rPr>
            <w:color w:val="FF0000"/>
            <w:lang w:val="el-GR"/>
          </w:rPr>
          <w:t>γ</w:t>
        </w:r>
        <w:r w:rsidR="0079295D" w:rsidRPr="009759D0">
          <w:rPr>
            <w:color w:val="FF0000"/>
          </w:rPr>
          <w:t xml:space="preserve">1 and </w:t>
        </w:r>
        <w:r w:rsidR="0079295D" w:rsidRPr="009759D0">
          <w:rPr>
            <w:color w:val="FF0000"/>
            <w:lang w:val="el-GR"/>
          </w:rPr>
          <w:t>γ</w:t>
        </w:r>
        <w:r w:rsidR="0079295D" w:rsidRPr="009759D0">
          <w:rPr>
            <w:color w:val="FF0000"/>
          </w:rPr>
          <w:t xml:space="preserve">2 active state conformations </w:t>
        </w:r>
      </w:ins>
      <w:ins w:id="434" w:author="Perica, Tina" w:date="2020-08-18T21:56:00Z">
        <w:r w:rsidR="005A3119" w:rsidRPr="009759D0">
          <w:rPr>
            <w:color w:val="FF0000"/>
          </w:rPr>
          <w:t>in human R</w:t>
        </w:r>
      </w:ins>
      <w:ins w:id="435" w:author="Perica, Tina" w:date="2020-08-31T16:10:00Z">
        <w:r w:rsidR="00094221" w:rsidRPr="009759D0">
          <w:rPr>
            <w:color w:val="FF0000"/>
          </w:rPr>
          <w:t>an</w:t>
        </w:r>
      </w:ins>
      <w:ins w:id="436" w:author="Perica, Tina" w:date="2020-08-18T21:56:00Z">
        <w:r w:rsidR="005A3119" w:rsidRPr="009759D0">
          <w:rPr>
            <w:color w:val="FF0000"/>
          </w:rPr>
          <w:t xml:space="preserve"> </w:t>
        </w:r>
      </w:ins>
      <w:ins w:id="437" w:author="Perica, Tina" w:date="2020-07-14T15:08:00Z">
        <w:r w:rsidR="0079295D" w:rsidRPr="009759D0">
          <w:rPr>
            <w:color w:val="FF0000"/>
          </w:rPr>
          <w:t xml:space="preserve">can be </w:t>
        </w:r>
      </w:ins>
      <w:ins w:id="438" w:author="Perica, Tina" w:date="2020-08-18T21:56:00Z">
        <w:r w:rsidR="005A3119" w:rsidRPr="009759D0">
          <w:rPr>
            <w:color w:val="FF0000"/>
          </w:rPr>
          <w:t>altered</w:t>
        </w:r>
      </w:ins>
      <w:ins w:id="439" w:author="Perica, Tina" w:date="2020-07-14T15:08:00Z">
        <w:r w:rsidR="0079295D" w:rsidRPr="009759D0">
          <w:rPr>
            <w:color w:val="FF0000"/>
          </w:rPr>
          <w:t xml:space="preserve"> by</w:t>
        </w:r>
      </w:ins>
      <w:ins w:id="440" w:author="Perica, Tina" w:date="2020-07-14T15:13:00Z">
        <w:r w:rsidR="007A6E27" w:rsidRPr="009759D0">
          <w:rPr>
            <w:color w:val="FF0000"/>
          </w:rPr>
          <w:t xml:space="preserve"> </w:t>
        </w:r>
      </w:ins>
      <w:ins w:id="441" w:author="Perica, Tina" w:date="2020-08-20T11:39:00Z">
        <w:r w:rsidR="00D85522" w:rsidRPr="009759D0">
          <w:rPr>
            <w:color w:val="FF0000"/>
          </w:rPr>
          <w:t xml:space="preserve">the </w:t>
        </w:r>
      </w:ins>
      <w:ins w:id="442" w:author="Perica, Tina" w:date="2020-08-18T21:56:00Z">
        <w:r w:rsidR="005A3119" w:rsidRPr="009759D0">
          <w:rPr>
            <w:color w:val="FF0000"/>
          </w:rPr>
          <w:t xml:space="preserve">Q69L, T42A, and F35L </w:t>
        </w:r>
      </w:ins>
      <w:ins w:id="443" w:author="Perica, Tina" w:date="2020-07-14T15:13:00Z">
        <w:r w:rsidR="007A6E27" w:rsidRPr="009759D0">
          <w:rPr>
            <w:color w:val="FF0000"/>
          </w:rPr>
          <w:t xml:space="preserve">mutations close to the </w:t>
        </w:r>
      </w:ins>
      <w:ins w:id="444" w:author="Perica, Tina" w:date="2020-08-18T21:57:00Z">
        <w:r w:rsidR="005A3119" w:rsidRPr="009759D0">
          <w:rPr>
            <w:color w:val="FF0000"/>
          </w:rPr>
          <w:t>nucleotide binding</w:t>
        </w:r>
      </w:ins>
      <w:ins w:id="445" w:author="Perica, Tina" w:date="2020-07-14T15:13:00Z">
        <w:r w:rsidR="007A6E27" w:rsidRPr="009759D0">
          <w:rPr>
            <w:color w:val="FF0000"/>
          </w:rPr>
          <w:t xml:space="preserve"> site, as well as by</w:t>
        </w:r>
      </w:ins>
      <w:ins w:id="446" w:author="Perica, Tina" w:date="2020-07-14T15:08:00Z">
        <w:r w:rsidR="0079295D" w:rsidRPr="009759D0">
          <w:rPr>
            <w:color w:val="FF0000"/>
          </w:rPr>
          <w:t xml:space="preserve"> </w:t>
        </w:r>
      </w:ins>
      <w:ins w:id="447" w:author="Perica, Tina" w:date="2020-08-18T21:51:00Z">
        <w:r w:rsidR="00BB4DF3" w:rsidRPr="009759D0">
          <w:rPr>
            <w:color w:val="FF0000"/>
          </w:rPr>
          <w:t xml:space="preserve">distal </w:t>
        </w:r>
      </w:ins>
      <w:ins w:id="448" w:author="Perica, Tina" w:date="2020-07-14T15:08:00Z">
        <w:r w:rsidR="0079295D" w:rsidRPr="009759D0">
          <w:rPr>
            <w:color w:val="FF0000"/>
          </w:rPr>
          <w:t xml:space="preserve">effector binding. </w:t>
        </w:r>
      </w:ins>
      <w:del w:id="449" w:author="Perica, Tina" w:date="2020-07-14T15:10:00Z">
        <w:r w:rsidR="00645E6A" w:rsidRPr="00E34AD9" w:rsidDel="0079295D">
          <w:rPr>
            <w:color w:val="000000" w:themeColor="text1"/>
          </w:rPr>
          <w:delText>Similar to</w:delText>
        </w:r>
        <w:r w:rsidR="00132C37" w:rsidRPr="00E34AD9" w:rsidDel="0079295D">
          <w:rPr>
            <w:color w:val="000000" w:themeColor="text1"/>
          </w:rPr>
          <w:delText xml:space="preserve"> </w:delText>
        </w:r>
        <w:r w:rsidR="00AC4748" w:rsidRPr="00E34AD9" w:rsidDel="0079295D">
          <w:rPr>
            <w:color w:val="000000" w:themeColor="text1"/>
          </w:rPr>
          <w:delText>the human homolog Ran</w:delText>
        </w:r>
        <w:r w:rsidR="00186F9C" w:rsidRPr="00E34AD9" w:rsidDel="0079295D">
          <w:rPr>
            <w:color w:val="000000" w:themeColor="text1"/>
          </w:rPr>
          <w:delText>{Geyer, 1999, r04729}</w:delText>
        </w:r>
        <w:r w:rsidR="007A2D30" w:rsidRPr="00E34AD9" w:rsidDel="0079295D">
          <w:rPr>
            <w:color w:val="000000" w:themeColor="text1"/>
          </w:rPr>
          <w:delText>,</w:delText>
        </w:r>
        <w:r w:rsidR="0045687A" w:rsidRPr="00E34AD9" w:rsidDel="0079295D">
          <w:rPr>
            <w:color w:val="000000" w:themeColor="text1"/>
          </w:rPr>
          <w:delText xml:space="preserve"> </w:delText>
        </w:r>
        <w:r w:rsidR="00DF3DAE" w:rsidRPr="00E34AD9" w:rsidDel="0079295D">
          <w:rPr>
            <w:color w:val="000000" w:themeColor="text1"/>
          </w:rPr>
          <w:delText>1D</w:delText>
        </w:r>
      </w:del>
      <w:ins w:id="450" w:author="Perica, Tina" w:date="2020-07-14T15:10:00Z">
        <w:r w:rsidR="0079295D" w:rsidRPr="00E34AD9">
          <w:rPr>
            <w:color w:val="000000" w:themeColor="text1"/>
          </w:rPr>
          <w:t>Our</w:t>
        </w:r>
      </w:ins>
      <w:r w:rsidR="00DF3DAE" w:rsidRPr="00E34AD9">
        <w:rPr>
          <w:color w:val="000000" w:themeColor="text1"/>
        </w:rPr>
        <w:t xml:space="preserve"> </w:t>
      </w:r>
      <w:r w:rsidR="00DF3DAE" w:rsidRPr="00E34AD9">
        <w:rPr>
          <w:color w:val="000000" w:themeColor="text1"/>
          <w:vertAlign w:val="superscript"/>
        </w:rPr>
        <w:t>31</w:t>
      </w:r>
      <w:r w:rsidR="00DF3DAE" w:rsidRPr="00E34AD9">
        <w:rPr>
          <w:color w:val="000000" w:themeColor="text1"/>
        </w:rPr>
        <w:t>P NMR spectra of</w:t>
      </w:r>
      <w:r w:rsidR="00DF3DAE" w:rsidRPr="00E34AD9">
        <w:rPr>
          <w:i/>
          <w:color w:val="000000" w:themeColor="text1"/>
        </w:rPr>
        <w:t xml:space="preserve"> </w:t>
      </w:r>
      <w:r w:rsidR="0094649A" w:rsidRPr="00E34AD9">
        <w:rPr>
          <w:i/>
          <w:color w:val="000000" w:themeColor="text1"/>
        </w:rPr>
        <w:t>S. cerevisiae</w:t>
      </w:r>
      <w:r w:rsidR="0094649A" w:rsidRPr="00E34AD9">
        <w:rPr>
          <w:color w:val="000000" w:themeColor="text1"/>
        </w:rPr>
        <w:t xml:space="preserve"> </w:t>
      </w:r>
      <w:r w:rsidR="0076717D" w:rsidRPr="00E34AD9">
        <w:rPr>
          <w:color w:val="000000" w:themeColor="text1"/>
        </w:rPr>
        <w:t xml:space="preserve">wild-type </w:t>
      </w:r>
      <w:r w:rsidR="0045687A" w:rsidRPr="00E34AD9">
        <w:rPr>
          <w:color w:val="000000" w:themeColor="text1"/>
        </w:rPr>
        <w:t>Gsp1:GTP show</w:t>
      </w:r>
      <w:r w:rsidR="00B111C4" w:rsidRPr="00E34AD9">
        <w:rPr>
          <w:color w:val="000000" w:themeColor="text1"/>
        </w:rPr>
        <w:t>e</w:t>
      </w:r>
      <w:r w:rsidR="00835F99" w:rsidRPr="00E34AD9">
        <w:rPr>
          <w:color w:val="000000" w:themeColor="text1"/>
        </w:rPr>
        <w:t>d</w:t>
      </w:r>
      <w:r w:rsidR="00FC3108" w:rsidRPr="00E34AD9">
        <w:rPr>
          <w:color w:val="000000" w:themeColor="text1"/>
        </w:rPr>
        <w:t xml:space="preserve"> two </w:t>
      </w:r>
      <w:r w:rsidR="00C511DC" w:rsidRPr="00E34AD9">
        <w:rPr>
          <w:color w:val="000000" w:themeColor="text1"/>
        </w:rPr>
        <w:t xml:space="preserve">distinct </w:t>
      </w:r>
      <w:r w:rsidR="00BD2C95" w:rsidRPr="00E34AD9">
        <w:rPr>
          <w:color w:val="000000" w:themeColor="text1"/>
        </w:rPr>
        <w:t>peaks</w:t>
      </w:r>
      <w:r w:rsidR="00C511DC" w:rsidRPr="00E34AD9">
        <w:rPr>
          <w:color w:val="000000" w:themeColor="text1"/>
        </w:rPr>
        <w:t xml:space="preserve"> </w:t>
      </w:r>
      <w:r w:rsidR="004C4876" w:rsidRPr="00E34AD9">
        <w:rPr>
          <w:color w:val="000000" w:themeColor="text1"/>
        </w:rPr>
        <w:t xml:space="preserve">for </w:t>
      </w:r>
      <w:r w:rsidR="00753507" w:rsidRPr="00E34AD9">
        <w:rPr>
          <w:color w:val="000000" w:themeColor="text1"/>
        </w:rPr>
        <w:t xml:space="preserve">the </w:t>
      </w:r>
      <w:r w:rsidR="00753507" w:rsidRPr="00E34AD9">
        <w:rPr>
          <w:color w:val="000000" w:themeColor="text1"/>
          <w:lang w:val="el-GR"/>
        </w:rPr>
        <w:t>γ</w:t>
      </w:r>
      <w:r w:rsidR="00753507" w:rsidRPr="00E34AD9">
        <w:rPr>
          <w:color w:val="000000" w:themeColor="text1"/>
        </w:rPr>
        <w:t>-phosphate</w:t>
      </w:r>
      <w:r w:rsidR="00EA74E3" w:rsidRPr="00E34AD9">
        <w:rPr>
          <w:color w:val="000000" w:themeColor="text1"/>
        </w:rPr>
        <w:t xml:space="preserve"> </w:t>
      </w:r>
      <w:r w:rsidR="00FD6333" w:rsidRPr="00E34AD9">
        <w:rPr>
          <w:color w:val="000000" w:themeColor="text1"/>
        </w:rPr>
        <w:t>of bound GTP</w:t>
      </w:r>
      <w:r w:rsidR="00753507" w:rsidRPr="00E34AD9">
        <w:rPr>
          <w:color w:val="000000" w:themeColor="text1"/>
        </w:rPr>
        <w:t xml:space="preserve"> </w:t>
      </w:r>
      <w:del w:id="451" w:author="Perica, Tina" w:date="2020-07-14T15:10:00Z">
        <w:r w:rsidR="00A23BA5" w:rsidRPr="00E34AD9" w:rsidDel="0079295D">
          <w:rPr>
            <w:color w:val="000000" w:themeColor="text1"/>
          </w:rPr>
          <w:delText>arising from differences in</w:delText>
        </w:r>
        <w:r w:rsidR="00A236BF" w:rsidRPr="00E34AD9" w:rsidDel="0079295D">
          <w:rPr>
            <w:color w:val="000000" w:themeColor="text1"/>
          </w:rPr>
          <w:delText xml:space="preserve"> </w:delText>
        </w:r>
        <w:r w:rsidR="006C04D7" w:rsidRPr="00E34AD9" w:rsidDel="0079295D">
          <w:rPr>
            <w:color w:val="000000" w:themeColor="text1"/>
          </w:rPr>
          <w:delText xml:space="preserve">the </w:delText>
        </w:r>
        <w:r w:rsidR="00A236BF" w:rsidRPr="00E34AD9" w:rsidDel="0079295D">
          <w:rPr>
            <w:color w:val="000000" w:themeColor="text1"/>
          </w:rPr>
          <w:delText>local chemical environment</w:delText>
        </w:r>
        <w:r w:rsidR="00DF3DAE" w:rsidRPr="00E34AD9" w:rsidDel="0079295D">
          <w:rPr>
            <w:color w:val="000000" w:themeColor="text1"/>
          </w:rPr>
          <w:delText xml:space="preserve"> of the </w:delText>
        </w:r>
        <w:r w:rsidR="00DF3DAE" w:rsidRPr="00E34AD9" w:rsidDel="0079295D">
          <w:rPr>
            <w:color w:val="000000" w:themeColor="text1"/>
            <w:lang w:val="el-GR"/>
          </w:rPr>
          <w:delText>γ</w:delText>
        </w:r>
        <w:r w:rsidR="00DF3DAE" w:rsidRPr="00E34AD9" w:rsidDel="0079295D">
          <w:rPr>
            <w:color w:val="000000" w:themeColor="text1"/>
          </w:rPr>
          <w:delText>-phosphate</w:delText>
        </w:r>
        <w:r w:rsidR="00A236BF" w:rsidRPr="00E34AD9" w:rsidDel="0079295D">
          <w:rPr>
            <w:color w:val="000000" w:themeColor="text1"/>
          </w:rPr>
          <w:delText xml:space="preserve"> </w:delText>
        </w:r>
        <w:r w:rsidR="00C71F6B" w:rsidRPr="00E34AD9" w:rsidDel="0079295D">
          <w:rPr>
            <w:color w:val="000000" w:themeColor="text1"/>
          </w:rPr>
          <w:delText>in each of two</w:delText>
        </w:r>
        <w:r w:rsidR="00A236BF" w:rsidRPr="00E34AD9" w:rsidDel="0079295D">
          <w:rPr>
            <w:color w:val="000000" w:themeColor="text1"/>
          </w:rPr>
          <w:delText xml:space="preserve"> </w:delText>
        </w:r>
        <w:r w:rsidR="00A23BA5" w:rsidRPr="00E34AD9" w:rsidDel="0079295D">
          <w:rPr>
            <w:color w:val="000000" w:themeColor="text1"/>
          </w:rPr>
          <w:delText>distinct c</w:delText>
        </w:r>
        <w:r w:rsidR="004C4876" w:rsidRPr="00E34AD9" w:rsidDel="0079295D">
          <w:rPr>
            <w:color w:val="000000" w:themeColor="text1"/>
          </w:rPr>
          <w:delText xml:space="preserve">onformations </w:delText>
        </w:r>
        <w:r w:rsidR="0096195C" w:rsidRPr="00E34AD9" w:rsidDel="0079295D">
          <w:rPr>
            <w:color w:val="000000" w:themeColor="text1"/>
          </w:rPr>
          <w:delText>(</w:delText>
        </w:r>
        <w:r w:rsidR="00CE1F86" w:rsidRPr="00E34AD9" w:rsidDel="0079295D">
          <w:rPr>
            <w:color w:val="000000" w:themeColor="text1"/>
          </w:rPr>
          <w:delText xml:space="preserve">termed </w:delText>
        </w:r>
        <w:r w:rsidR="0096195C" w:rsidRPr="00E34AD9" w:rsidDel="0079295D">
          <w:rPr>
            <w:color w:val="000000" w:themeColor="text1"/>
            <w:lang w:val="el-GR"/>
          </w:rPr>
          <w:delText>γ</w:delText>
        </w:r>
        <w:r w:rsidR="0096195C" w:rsidRPr="00E34AD9" w:rsidDel="0079295D">
          <w:rPr>
            <w:color w:val="000000" w:themeColor="text1"/>
          </w:rPr>
          <w:delText xml:space="preserve">1 and </w:delText>
        </w:r>
        <w:r w:rsidR="0096195C" w:rsidRPr="00E34AD9" w:rsidDel="0079295D">
          <w:rPr>
            <w:color w:val="000000" w:themeColor="text1"/>
            <w:lang w:val="el-GR"/>
          </w:rPr>
          <w:delText>γ</w:delText>
        </w:r>
        <w:r w:rsidR="0096195C" w:rsidRPr="00E34AD9" w:rsidDel="0079295D">
          <w:rPr>
            <w:color w:val="000000" w:themeColor="text1"/>
          </w:rPr>
          <w:delText xml:space="preserve">2) </w:delText>
        </w:r>
        <w:r w:rsidR="00D46EC4" w:rsidRPr="00E34AD9" w:rsidDel="0079295D">
          <w:rPr>
            <w:color w:val="000000" w:themeColor="text1"/>
          </w:rPr>
          <w:delText>(</w:delText>
        </w:r>
        <w:r w:rsidR="00D46EC4" w:rsidRPr="00E34AD9" w:rsidDel="0079295D">
          <w:rPr>
            <w:b/>
            <w:color w:val="000000" w:themeColor="text1"/>
          </w:rPr>
          <w:delText xml:space="preserve">Extended Data Fig. </w:delText>
        </w:r>
      </w:del>
      <w:del w:id="452" w:author="Perica, Tina" w:date="2020-07-02T15:59:00Z">
        <w:r w:rsidR="003D3D2F" w:rsidRPr="00E34AD9" w:rsidDel="00F76DDD">
          <w:rPr>
            <w:b/>
            <w:color w:val="000000" w:themeColor="text1"/>
          </w:rPr>
          <w:delText>6</w:delText>
        </w:r>
      </w:del>
      <w:del w:id="453" w:author="Perica, Tina" w:date="2020-07-14T15:10:00Z">
        <w:r w:rsidR="005862EC" w:rsidRPr="00E34AD9" w:rsidDel="0079295D">
          <w:rPr>
            <w:b/>
            <w:color w:val="000000" w:themeColor="text1"/>
          </w:rPr>
          <w:delText>a</w:delText>
        </w:r>
        <w:r w:rsidR="00D46EC4" w:rsidRPr="00E34AD9" w:rsidDel="0079295D">
          <w:rPr>
            <w:color w:val="000000" w:themeColor="text1"/>
          </w:rPr>
          <w:delText>)</w:delText>
        </w:r>
        <w:r w:rsidR="00D266BD" w:rsidRPr="00E34AD9" w:rsidDel="0079295D">
          <w:rPr>
            <w:color w:val="000000" w:themeColor="text1"/>
          </w:rPr>
          <w:delText xml:space="preserve">. </w:delText>
        </w:r>
        <w:r w:rsidR="00A94BD0" w:rsidRPr="00E34AD9" w:rsidDel="0079295D">
          <w:rPr>
            <w:color w:val="000000" w:themeColor="text1"/>
          </w:rPr>
          <w:delText>While</w:delText>
        </w:r>
      </w:del>
      <w:ins w:id="454" w:author="Perica, Tina" w:date="2020-07-14T15:10:00Z">
        <w:r w:rsidR="0079295D" w:rsidRPr="00E34AD9">
          <w:rPr>
            <w:color w:val="000000" w:themeColor="text1"/>
          </w:rPr>
          <w:t>with</w:t>
        </w:r>
      </w:ins>
      <w:r w:rsidR="00A94BD0" w:rsidRPr="00E34AD9">
        <w:rPr>
          <w:color w:val="000000" w:themeColor="text1"/>
        </w:rPr>
        <w:t xml:space="preserve"> 87% of wild</w:t>
      </w:r>
      <w:r w:rsidR="003D5FFF" w:rsidRPr="00E34AD9">
        <w:rPr>
          <w:color w:val="000000" w:themeColor="text1"/>
        </w:rPr>
        <w:t>-</w:t>
      </w:r>
      <w:r w:rsidR="00A94BD0" w:rsidRPr="00E34AD9">
        <w:rPr>
          <w:color w:val="000000" w:themeColor="text1"/>
        </w:rPr>
        <w:t xml:space="preserve">type Gsp1:GTP </w:t>
      </w:r>
      <w:del w:id="455" w:author="Perica, Tina" w:date="2020-07-14T15:10:00Z">
        <w:r w:rsidR="00D5111C" w:rsidRPr="00E34AD9" w:rsidDel="0079295D">
          <w:rPr>
            <w:color w:val="000000" w:themeColor="text1"/>
          </w:rPr>
          <w:delText>wa</w:delText>
        </w:r>
        <w:r w:rsidR="00A94BD0" w:rsidRPr="00E34AD9" w:rsidDel="0079295D">
          <w:rPr>
            <w:color w:val="000000" w:themeColor="text1"/>
          </w:rPr>
          <w:delText xml:space="preserve">s </w:delText>
        </w:r>
      </w:del>
      <w:r w:rsidR="00A94BD0" w:rsidRPr="00E34AD9">
        <w:rPr>
          <w:color w:val="000000" w:themeColor="text1"/>
        </w:rPr>
        <w:t xml:space="preserve">in </w:t>
      </w:r>
      <w:r w:rsidR="00440D7E" w:rsidRPr="00E34AD9">
        <w:rPr>
          <w:color w:val="000000" w:themeColor="text1"/>
        </w:rPr>
        <w:t>the</w:t>
      </w:r>
      <w:r w:rsidR="00A94BD0" w:rsidRPr="00E34AD9">
        <w:rPr>
          <w:color w:val="000000" w:themeColor="text1"/>
        </w:rPr>
        <w:t xml:space="preserve"> </w:t>
      </w:r>
      <w:r w:rsidR="00C71F6B" w:rsidRPr="00E34AD9">
        <w:rPr>
          <w:color w:val="000000" w:themeColor="text1"/>
          <w:lang w:val="el-GR"/>
        </w:rPr>
        <w:t>γ</w:t>
      </w:r>
      <w:r w:rsidR="00C71F6B" w:rsidRPr="00E34AD9">
        <w:rPr>
          <w:color w:val="000000" w:themeColor="text1"/>
        </w:rPr>
        <w:t>2</w:t>
      </w:r>
      <w:r w:rsidR="00884C3E" w:rsidRPr="00E34AD9">
        <w:rPr>
          <w:color w:val="000000" w:themeColor="text1"/>
        </w:rPr>
        <w:t xml:space="preserve"> state</w:t>
      </w:r>
      <w:r w:rsidR="00C71F6B" w:rsidRPr="00E34AD9">
        <w:rPr>
          <w:color w:val="000000" w:themeColor="text1"/>
        </w:rPr>
        <w:t xml:space="preserve"> </w:t>
      </w:r>
      <w:r w:rsidR="00A94BD0" w:rsidRPr="00E34AD9">
        <w:rPr>
          <w:color w:val="000000" w:themeColor="text1"/>
        </w:rPr>
        <w:t>conformation</w:t>
      </w:r>
      <w:ins w:id="456" w:author="Perica, Tina" w:date="2020-07-14T15:10:00Z">
        <w:r w:rsidR="0079295D" w:rsidRPr="00E34AD9">
          <w:rPr>
            <w:color w:val="000000" w:themeColor="text1"/>
          </w:rPr>
          <w:t xml:space="preserve">. Strikingly, the </w:t>
        </w:r>
      </w:ins>
      <w:ins w:id="457" w:author="Perica, Tina" w:date="2020-08-31T16:11:00Z">
        <w:r w:rsidR="00094221">
          <w:rPr>
            <w:color w:val="000000" w:themeColor="text1"/>
          </w:rPr>
          <w:t xml:space="preserve">relative </w:t>
        </w:r>
      </w:ins>
      <w:del w:id="458" w:author="Perica, Tina" w:date="2020-07-14T15:10:00Z">
        <w:r w:rsidR="00A94BD0" w:rsidRPr="00E34AD9" w:rsidDel="0079295D">
          <w:rPr>
            <w:color w:val="000000" w:themeColor="text1"/>
          </w:rPr>
          <w:delText xml:space="preserve">, the </w:delText>
        </w:r>
      </w:del>
      <w:r w:rsidR="00615EEE" w:rsidRPr="00E34AD9">
        <w:rPr>
          <w:color w:val="000000" w:themeColor="text1"/>
        </w:rPr>
        <w:t>populations</w:t>
      </w:r>
      <w:r w:rsidR="00A94BD0" w:rsidRPr="00E34AD9">
        <w:rPr>
          <w:color w:val="000000" w:themeColor="text1"/>
        </w:rPr>
        <w:t xml:space="preserve"> </w:t>
      </w:r>
      <w:r w:rsidR="003624FB" w:rsidRPr="00E34AD9">
        <w:rPr>
          <w:color w:val="000000" w:themeColor="text1"/>
        </w:rPr>
        <w:t xml:space="preserve">of the </w:t>
      </w:r>
      <w:ins w:id="459" w:author="Perica, Tina" w:date="2020-08-31T16:11:00Z">
        <w:r w:rsidR="00094221" w:rsidRPr="00E34AD9">
          <w:rPr>
            <w:color w:val="000000" w:themeColor="text1"/>
            <w:lang w:val="el-GR"/>
          </w:rPr>
          <w:t>γ</w:t>
        </w:r>
        <w:r w:rsidR="00094221">
          <w:rPr>
            <w:color w:val="000000" w:themeColor="text1"/>
          </w:rPr>
          <w:t xml:space="preserve">1 and </w:t>
        </w:r>
      </w:ins>
      <w:r w:rsidR="003624FB" w:rsidRPr="00E34AD9">
        <w:rPr>
          <w:color w:val="000000" w:themeColor="text1"/>
          <w:lang w:val="el-GR"/>
        </w:rPr>
        <w:t>γ</w:t>
      </w:r>
      <w:r w:rsidR="003624FB" w:rsidRPr="00E34AD9">
        <w:rPr>
          <w:color w:val="000000" w:themeColor="text1"/>
        </w:rPr>
        <w:t>2 state</w:t>
      </w:r>
      <w:ins w:id="460" w:author="Perica, Tina" w:date="2020-08-31T16:12:00Z">
        <w:r w:rsidR="00094221">
          <w:rPr>
            <w:color w:val="000000" w:themeColor="text1"/>
          </w:rPr>
          <w:t>s were modulated by out Gsp1 interface mutations, and</w:t>
        </w:r>
      </w:ins>
      <w:r w:rsidR="003624FB" w:rsidRPr="00E34AD9">
        <w:rPr>
          <w:color w:val="000000" w:themeColor="text1"/>
        </w:rPr>
        <w:t xml:space="preserve"> </w:t>
      </w:r>
      <w:del w:id="461" w:author="Perica, Tina" w:date="2020-08-31T16:12:00Z">
        <w:r w:rsidR="003624FB" w:rsidRPr="00E34AD9" w:rsidDel="00094221">
          <w:rPr>
            <w:color w:val="000000" w:themeColor="text1"/>
          </w:rPr>
          <w:delText xml:space="preserve">in </w:delText>
        </w:r>
        <w:r w:rsidR="007D5AA9" w:rsidRPr="00E34AD9" w:rsidDel="00094221">
          <w:rPr>
            <w:color w:val="000000" w:themeColor="text1"/>
          </w:rPr>
          <w:delText xml:space="preserve">Gsp1 </w:delText>
        </w:r>
        <w:r w:rsidR="003624FB" w:rsidRPr="00E34AD9" w:rsidDel="00094221">
          <w:rPr>
            <w:color w:val="000000" w:themeColor="text1"/>
          </w:rPr>
          <w:delText xml:space="preserve">mutants </w:delText>
        </w:r>
      </w:del>
      <w:r w:rsidR="00A94BD0" w:rsidRPr="00E34AD9">
        <w:rPr>
          <w:color w:val="000000" w:themeColor="text1"/>
        </w:rPr>
        <w:t>range</w:t>
      </w:r>
      <w:r w:rsidR="00615EEE" w:rsidRPr="00E34AD9">
        <w:rPr>
          <w:color w:val="000000" w:themeColor="text1"/>
        </w:rPr>
        <w:t>d</w:t>
      </w:r>
      <w:r w:rsidR="00A94BD0" w:rsidRPr="00E34AD9">
        <w:rPr>
          <w:color w:val="000000" w:themeColor="text1"/>
        </w:rPr>
        <w:t xml:space="preserve"> from </w:t>
      </w:r>
      <w:r w:rsidR="00440D7E" w:rsidRPr="00E34AD9">
        <w:rPr>
          <w:color w:val="000000" w:themeColor="text1"/>
        </w:rPr>
        <w:t xml:space="preserve">close to </w:t>
      </w:r>
      <w:r w:rsidR="00A94BD0" w:rsidRPr="00E34AD9">
        <w:rPr>
          <w:color w:val="000000" w:themeColor="text1"/>
        </w:rPr>
        <w:t>0%</w:t>
      </w:r>
      <w:r w:rsidR="00C71F6B" w:rsidRPr="00E34AD9">
        <w:rPr>
          <w:color w:val="000000" w:themeColor="text1"/>
        </w:rPr>
        <w:t xml:space="preserve"> </w:t>
      </w:r>
      <w:ins w:id="462" w:author="Perica, Tina" w:date="2020-08-31T16:13:00Z">
        <w:r w:rsidR="00094221">
          <w:rPr>
            <w:color w:val="000000" w:themeColor="text1"/>
          </w:rPr>
          <w:t xml:space="preserve">in the </w:t>
        </w:r>
        <w:r w:rsidR="00094221" w:rsidRPr="00E34AD9">
          <w:rPr>
            <w:color w:val="000000" w:themeColor="text1"/>
            <w:lang w:val="el-GR"/>
          </w:rPr>
          <w:t>γ</w:t>
        </w:r>
        <w:r w:rsidR="00094221" w:rsidRPr="00E34AD9">
          <w:rPr>
            <w:color w:val="000000" w:themeColor="text1"/>
          </w:rPr>
          <w:t>2</w:t>
        </w:r>
        <w:r w:rsidR="00094221">
          <w:rPr>
            <w:color w:val="000000" w:themeColor="text1"/>
          </w:rPr>
          <w:t xml:space="preserve"> state </w:t>
        </w:r>
      </w:ins>
      <w:r w:rsidR="00A94BD0" w:rsidRPr="00E34AD9">
        <w:rPr>
          <w:color w:val="000000" w:themeColor="text1"/>
        </w:rPr>
        <w:t xml:space="preserve">for T34E and T34Q, to </w:t>
      </w:r>
      <w:r w:rsidR="00440D7E" w:rsidRPr="00E34AD9">
        <w:rPr>
          <w:color w:val="000000" w:themeColor="text1"/>
        </w:rPr>
        <w:t xml:space="preserve">close to </w:t>
      </w:r>
      <w:r w:rsidR="00A94BD0" w:rsidRPr="00E34AD9">
        <w:rPr>
          <w:color w:val="000000" w:themeColor="text1"/>
        </w:rPr>
        <w:t>100% for H141R, Y157A, and</w:t>
      </w:r>
      <w:r w:rsidR="000C2E05" w:rsidRPr="00E34AD9">
        <w:rPr>
          <w:color w:val="000000" w:themeColor="text1"/>
        </w:rPr>
        <w:t xml:space="preserve"> K132H (</w:t>
      </w:r>
      <w:r w:rsidR="000C2E05" w:rsidRPr="00E34AD9">
        <w:rPr>
          <w:b/>
          <w:color w:val="000000" w:themeColor="text1"/>
        </w:rPr>
        <w:t>Fig. 3</w:t>
      </w:r>
      <w:r w:rsidR="008C4140" w:rsidRPr="00E34AD9">
        <w:rPr>
          <w:b/>
          <w:color w:val="000000" w:themeColor="text1"/>
        </w:rPr>
        <w:t>c</w:t>
      </w:r>
      <w:r w:rsidR="000C2E05" w:rsidRPr="00E34AD9">
        <w:rPr>
          <w:color w:val="000000" w:themeColor="text1"/>
        </w:rPr>
        <w:t>)</w:t>
      </w:r>
      <w:r w:rsidR="00486472" w:rsidRPr="00E34AD9">
        <w:rPr>
          <w:color w:val="000000" w:themeColor="text1"/>
        </w:rPr>
        <w:t>.</w:t>
      </w:r>
      <w:r w:rsidR="00401150" w:rsidRPr="00E34AD9">
        <w:rPr>
          <w:color w:val="000000" w:themeColor="text1"/>
        </w:rPr>
        <w:t xml:space="preserve"> </w:t>
      </w:r>
      <w:moveFromRangeStart w:id="463" w:author="Perica, Tina" w:date="2020-05-10T16:50:00Z" w:name="move40021231"/>
      <w:moveFrom w:id="464" w:author="Perica, Tina" w:date="2020-05-10T16:50:00Z">
        <w:r w:rsidR="00D5111C" w:rsidRPr="00E34AD9" w:rsidDel="00BD6FCB">
          <w:rPr>
            <w:color w:val="000000" w:themeColor="text1"/>
          </w:rPr>
          <w:t xml:space="preserve">Remarkably, </w:t>
        </w:r>
        <w:r w:rsidR="00F141AE" w:rsidRPr="00E34AD9" w:rsidDel="00BD6FCB">
          <w:rPr>
            <w:color w:val="000000" w:themeColor="text1"/>
          </w:rPr>
          <w:t>these interface sites</w:t>
        </w:r>
        <w:r w:rsidR="00993C07" w:rsidRPr="00E34AD9" w:rsidDel="00BD6FCB">
          <w:rPr>
            <w:color w:val="000000" w:themeColor="text1"/>
          </w:rPr>
          <w:t xml:space="preserve"> </w:t>
        </w:r>
        <w:r w:rsidR="00B07FDF" w:rsidRPr="00E34AD9" w:rsidDel="00BD6FCB">
          <w:rPr>
            <w:color w:val="000000" w:themeColor="text1"/>
          </w:rPr>
          <w:t xml:space="preserve">are at least 18 </w:t>
        </w:r>
        <w:r w:rsidR="00B07FDF" w:rsidRPr="00E34AD9" w:rsidDel="00BD6FCB">
          <w:rPr>
            <w:color w:val="000000" w:themeColor="text1"/>
            <w:lang w:val="en-GB"/>
          </w:rPr>
          <w:t>Å</w:t>
        </w:r>
        <w:r w:rsidR="00B07FDF" w:rsidRPr="00E34AD9" w:rsidDel="00BD6FCB">
          <w:rPr>
            <w:color w:val="000000" w:themeColor="text1"/>
          </w:rPr>
          <w:t xml:space="preserve"> away from the </w:t>
        </w:r>
        <w:r w:rsidR="00405650" w:rsidRPr="00E34AD9" w:rsidDel="00BD6FCB">
          <w:rPr>
            <w:color w:val="000000" w:themeColor="text1"/>
            <w:lang w:val="el-GR"/>
          </w:rPr>
          <w:t>γ</w:t>
        </w:r>
        <w:r w:rsidR="003D6F42" w:rsidRPr="00E34AD9" w:rsidDel="00BD6FCB">
          <w:rPr>
            <w:color w:val="000000" w:themeColor="text1"/>
          </w:rPr>
          <w:t xml:space="preserve"> phosphate of Gsp1-bound GTP</w:t>
        </w:r>
        <w:r w:rsidR="005862EC" w:rsidRPr="00E34AD9" w:rsidDel="00BD6FCB">
          <w:rPr>
            <w:color w:val="000000" w:themeColor="text1"/>
          </w:rPr>
          <w:t xml:space="preserve"> (</w:t>
        </w:r>
        <w:r w:rsidR="005862EC" w:rsidRPr="00E34AD9" w:rsidDel="00BD6FCB">
          <w:rPr>
            <w:b/>
            <w:color w:val="000000" w:themeColor="text1"/>
          </w:rPr>
          <w:t>Fig. 3d</w:t>
        </w:r>
        <w:r w:rsidR="008E4938" w:rsidRPr="00E34AD9" w:rsidDel="00BD6FCB">
          <w:rPr>
            <w:b/>
            <w:color w:val="000000" w:themeColor="text1"/>
          </w:rPr>
          <w:t>,</w:t>
        </w:r>
        <w:r w:rsidR="000F6BA5" w:rsidRPr="00E34AD9" w:rsidDel="00BD6FCB">
          <w:rPr>
            <w:b/>
            <w:color w:val="000000" w:themeColor="text1"/>
          </w:rPr>
          <w:t xml:space="preserve"> </w:t>
        </w:r>
        <w:r w:rsidR="008E4938" w:rsidRPr="00E34AD9" w:rsidDel="00BD6FCB">
          <w:rPr>
            <w:b/>
            <w:color w:val="000000" w:themeColor="text1"/>
          </w:rPr>
          <w:t>e</w:t>
        </w:r>
        <w:r w:rsidR="005862EC" w:rsidRPr="00E34AD9" w:rsidDel="00BD6FCB">
          <w:rPr>
            <w:color w:val="000000" w:themeColor="text1"/>
          </w:rPr>
          <w:t>)</w:t>
        </w:r>
        <w:r w:rsidR="00D5111C" w:rsidRPr="00E34AD9" w:rsidDel="00BD6FCB">
          <w:rPr>
            <w:color w:val="000000" w:themeColor="text1"/>
          </w:rPr>
          <w:t xml:space="preserve">. </w:t>
        </w:r>
      </w:moveFrom>
      <w:moveFromRangeEnd w:id="463"/>
    </w:p>
    <w:p w14:paraId="76D6C59A" w14:textId="13352231" w:rsidR="00D06DAF" w:rsidRPr="0053043E" w:rsidRDefault="00D576B9" w:rsidP="002A4ADD">
      <w:pPr>
        <w:rPr>
          <w:iCs/>
          <w:color w:val="FF0000"/>
          <w:szCs w:val="22"/>
          <w:shd w:val="clear" w:color="auto" w:fill="FFFFFF"/>
          <w:rPrChange w:id="465" w:author="Perica, Tina" w:date="2020-08-31T16:19:00Z">
            <w:rPr/>
          </w:rPrChange>
        </w:rPr>
      </w:pPr>
      <w:del w:id="466" w:author="Perica, Tina" w:date="2020-07-14T15:08:00Z">
        <w:r w:rsidRPr="00094221" w:rsidDel="0079295D">
          <w:rPr>
            <w:color w:val="FF0000"/>
            <w:rPrChange w:id="467" w:author="Perica, Tina" w:date="2020-08-31T16:13:00Z">
              <w:rPr/>
            </w:rPrChange>
          </w:rPr>
          <w:delText xml:space="preserve">Prior </w:delText>
        </w:r>
      </w:del>
      <w:del w:id="468" w:author="Perica, Tina" w:date="2020-07-14T15:05:00Z">
        <w:r w:rsidRPr="00094221" w:rsidDel="0079295D">
          <w:rPr>
            <w:color w:val="FF0000"/>
            <w:vertAlign w:val="superscript"/>
            <w:rPrChange w:id="469" w:author="Perica, Tina" w:date="2020-08-31T16:13:00Z">
              <w:rPr/>
            </w:rPrChange>
          </w:rPr>
          <w:delText>wo</w:delText>
        </w:r>
        <w:r w:rsidR="00560387" w:rsidRPr="00094221" w:rsidDel="0079295D">
          <w:rPr>
            <w:color w:val="FF0000"/>
            <w:vertAlign w:val="superscript"/>
            <w:rPrChange w:id="470" w:author="Perica, Tina" w:date="2020-08-31T16:13:00Z">
              <w:rPr/>
            </w:rPrChange>
          </w:rPr>
          <w:delText>r</w:delText>
        </w:r>
        <w:r w:rsidRPr="00094221" w:rsidDel="0079295D">
          <w:rPr>
            <w:color w:val="FF0000"/>
            <w:vertAlign w:val="superscript"/>
            <w:rPrChange w:id="471" w:author="Perica, Tina" w:date="2020-08-31T16:13:00Z">
              <w:rPr/>
            </w:rPrChange>
          </w:rPr>
          <w:delText xml:space="preserve">k </w:delText>
        </w:r>
      </w:del>
      <w:del w:id="472" w:author="Perica, Tina" w:date="2020-07-14T15:08:00Z">
        <w:r w:rsidRPr="00094221" w:rsidDel="0079295D">
          <w:rPr>
            <w:color w:val="FF0000"/>
            <w:rPrChange w:id="473" w:author="Perica, Tina" w:date="2020-08-31T16:13:00Z">
              <w:rPr/>
            </w:rPrChange>
          </w:rPr>
          <w:delText xml:space="preserve">on </w:delText>
        </w:r>
        <w:r w:rsidR="00B0108A" w:rsidRPr="00094221" w:rsidDel="0079295D">
          <w:rPr>
            <w:color w:val="FF0000"/>
            <w:rPrChange w:id="474" w:author="Perica, Tina" w:date="2020-08-31T16:13:00Z">
              <w:rPr/>
            </w:rPrChange>
          </w:rPr>
          <w:delText>human Ran</w:delText>
        </w:r>
        <w:r w:rsidR="00186F9C" w:rsidRPr="00094221" w:rsidDel="0079295D">
          <w:rPr>
            <w:color w:val="FF0000"/>
            <w:rPrChange w:id="475" w:author="Perica, Tina" w:date="2020-08-31T16:13:00Z">
              <w:rPr/>
            </w:rPrChange>
          </w:rPr>
          <w:delText>{Geyer, 1999 #139}</w:delText>
        </w:r>
        <w:r w:rsidRPr="00094221" w:rsidDel="0079295D">
          <w:rPr>
            <w:color w:val="FF0000"/>
            <w:rPrChange w:id="476" w:author="Perica, Tina" w:date="2020-08-31T16:13:00Z">
              <w:rPr/>
            </w:rPrChange>
          </w:rPr>
          <w:delText xml:space="preserve"> </w:delText>
        </w:r>
        <w:r w:rsidR="00A82015" w:rsidRPr="00094221" w:rsidDel="0079295D">
          <w:rPr>
            <w:color w:val="FF0000"/>
            <w:rPrChange w:id="477" w:author="Perica, Tina" w:date="2020-08-31T16:13:00Z">
              <w:rPr/>
            </w:rPrChange>
          </w:rPr>
          <w:delText xml:space="preserve">and </w:delText>
        </w:r>
      </w:del>
      <w:del w:id="478" w:author="Perica, Tina" w:date="2020-05-09T23:13:00Z">
        <w:r w:rsidR="00A82015" w:rsidRPr="00094221" w:rsidDel="009A710F">
          <w:rPr>
            <w:color w:val="FF0000"/>
            <w:rPrChange w:id="479" w:author="Perica, Tina" w:date="2020-08-31T16:13:00Z">
              <w:rPr/>
            </w:rPrChange>
          </w:rPr>
          <w:delText xml:space="preserve">the related GTPase </w:delText>
        </w:r>
      </w:del>
      <w:del w:id="480" w:author="Perica, Tina" w:date="2020-07-14T15:08:00Z">
        <w:r w:rsidR="00A82015" w:rsidRPr="00094221" w:rsidDel="0079295D">
          <w:rPr>
            <w:color w:val="FF0000"/>
            <w:rPrChange w:id="481" w:author="Perica, Tina" w:date="2020-08-31T16:13:00Z">
              <w:rPr/>
            </w:rPrChange>
          </w:rPr>
          <w:delText>Ras</w:delText>
        </w:r>
        <w:r w:rsidR="00186F9C" w:rsidRPr="00094221" w:rsidDel="0079295D">
          <w:rPr>
            <w:color w:val="FF0000"/>
            <w:rPrChange w:id="482" w:author="Perica, Tina" w:date="2020-08-31T16:13:00Z">
              <w:rPr/>
            </w:rPrChange>
          </w:rPr>
          <w:delText>{Geyer, 1996 #118}</w:delText>
        </w:r>
        <w:r w:rsidR="00A82015" w:rsidRPr="00094221" w:rsidDel="0079295D">
          <w:rPr>
            <w:color w:val="FF0000"/>
            <w:rPrChange w:id="483" w:author="Perica, Tina" w:date="2020-08-31T16:13:00Z">
              <w:rPr/>
            </w:rPrChange>
          </w:rPr>
          <w:delText xml:space="preserve"> </w:delText>
        </w:r>
        <w:r w:rsidRPr="00094221" w:rsidDel="0079295D">
          <w:rPr>
            <w:color w:val="FF0000"/>
            <w:rPrChange w:id="484" w:author="Perica, Tina" w:date="2020-08-31T16:13:00Z">
              <w:rPr/>
            </w:rPrChange>
          </w:rPr>
          <w:delText xml:space="preserve">had </w:delText>
        </w:r>
      </w:del>
      <w:ins w:id="485" w:author="Christopher Mathy" w:date="2020-05-14T10:23:00Z">
        <w:del w:id="486" w:author="Perica, Tina" w:date="2020-07-14T15:04:00Z">
          <w:r w:rsidR="00442C6A" w:rsidRPr="00094221" w:rsidDel="0079295D">
            <w:rPr>
              <w:color w:val="FF0000"/>
              <w:rPrChange w:id="487" w:author="Perica, Tina" w:date="2020-08-31T16:13:00Z">
                <w:rPr/>
              </w:rPrChange>
            </w:rPr>
            <w:delText>has</w:delText>
          </w:r>
        </w:del>
        <w:del w:id="488" w:author="Perica, Tina" w:date="2020-07-14T15:05:00Z">
          <w:r w:rsidR="00442C6A" w:rsidRPr="00094221" w:rsidDel="0079295D">
            <w:rPr>
              <w:color w:val="FF0000"/>
              <w:rPrChange w:id="489" w:author="Perica, Tina" w:date="2020-08-31T16:13:00Z">
                <w:rPr/>
              </w:rPrChange>
            </w:rPr>
            <w:delText xml:space="preserve"> </w:delText>
          </w:r>
        </w:del>
      </w:ins>
      <w:del w:id="490" w:author="Perica, Tina" w:date="2020-07-14T15:05:00Z">
        <w:r w:rsidR="00AB3F18" w:rsidRPr="00094221" w:rsidDel="0079295D">
          <w:rPr>
            <w:color w:val="FF0000"/>
            <w:rPrChange w:id="491" w:author="Perica, Tina" w:date="2020-08-31T16:13:00Z">
              <w:rPr/>
            </w:rPrChange>
          </w:rPr>
          <w:delText xml:space="preserve">implicated </w:delText>
        </w:r>
      </w:del>
      <w:del w:id="492" w:author="Perica, Tina" w:date="2020-07-14T15:08:00Z">
        <w:r w:rsidR="00603DDA" w:rsidRPr="00094221" w:rsidDel="0079295D">
          <w:rPr>
            <w:color w:val="FF0000"/>
            <w:rPrChange w:id="493" w:author="Perica, Tina" w:date="2020-08-31T16:13:00Z">
              <w:rPr/>
            </w:rPrChange>
          </w:rPr>
          <w:delText xml:space="preserve">the </w:delText>
        </w:r>
      </w:del>
      <w:del w:id="494" w:author="Perica, Tina" w:date="2020-07-14T15:06:00Z">
        <w:r w:rsidR="00603DDA" w:rsidRPr="00094221" w:rsidDel="0079295D">
          <w:rPr>
            <w:color w:val="FF0000"/>
            <w:rPrChange w:id="495" w:author="Perica, Tina" w:date="2020-08-31T16:13:00Z">
              <w:rPr/>
            </w:rPrChange>
          </w:rPr>
          <w:delText>γ</w:delText>
        </w:r>
        <w:r w:rsidR="00B0108A" w:rsidRPr="00094221" w:rsidDel="0079295D">
          <w:rPr>
            <w:color w:val="FF0000"/>
            <w:rPrChange w:id="496" w:author="Perica, Tina" w:date="2020-08-31T16:13:00Z">
              <w:rPr/>
            </w:rPrChange>
          </w:rPr>
          <w:delText>2</w:delText>
        </w:r>
        <w:r w:rsidR="00603DDA" w:rsidRPr="00094221" w:rsidDel="0079295D">
          <w:rPr>
            <w:color w:val="FF0000"/>
            <w:rPrChange w:id="497" w:author="Perica, Tina" w:date="2020-08-31T16:13:00Z">
              <w:rPr/>
            </w:rPrChange>
          </w:rPr>
          <w:delText xml:space="preserve"> </w:delText>
        </w:r>
      </w:del>
      <w:del w:id="498" w:author="Perica, Tina" w:date="2020-07-14T15:08:00Z">
        <w:r w:rsidR="00603DDA" w:rsidRPr="00094221" w:rsidDel="0079295D">
          <w:rPr>
            <w:color w:val="FF0000"/>
            <w:rPrChange w:id="499" w:author="Perica, Tina" w:date="2020-08-31T16:13:00Z">
              <w:rPr/>
            </w:rPrChange>
          </w:rPr>
          <w:delText xml:space="preserve">state </w:delText>
        </w:r>
        <w:r w:rsidR="00AB3F18" w:rsidRPr="00094221" w:rsidDel="0079295D">
          <w:rPr>
            <w:color w:val="FF0000"/>
            <w:rPrChange w:id="500" w:author="Perica, Tina" w:date="2020-08-31T16:13:00Z">
              <w:rPr/>
            </w:rPrChange>
          </w:rPr>
          <w:delText>conformation</w:delText>
        </w:r>
      </w:del>
      <w:del w:id="501" w:author="Perica, Tina" w:date="2020-07-14T15:07:00Z">
        <w:r w:rsidR="00AB3F18" w:rsidRPr="00094221" w:rsidDel="0079295D">
          <w:rPr>
            <w:color w:val="FF0000"/>
            <w:rPrChange w:id="502" w:author="Perica, Tina" w:date="2020-08-31T16:13:00Z">
              <w:rPr/>
            </w:rPrChange>
          </w:rPr>
          <w:delText xml:space="preserve"> in effector binding</w:delText>
        </w:r>
      </w:del>
      <w:del w:id="503" w:author="Perica, Tina" w:date="2020-07-14T15:08:00Z">
        <w:r w:rsidRPr="00094221" w:rsidDel="0079295D">
          <w:rPr>
            <w:color w:val="FF0000"/>
            <w:rPrChange w:id="504" w:author="Perica, Tina" w:date="2020-08-31T16:13:00Z">
              <w:rPr/>
            </w:rPrChange>
          </w:rPr>
          <w:delText xml:space="preserve">. </w:delText>
        </w:r>
      </w:del>
      <w:del w:id="505" w:author="Perica, Tina" w:date="2020-07-02T16:03:00Z">
        <w:r w:rsidR="00442C6A" w:rsidRPr="00094221" w:rsidDel="00F76DDD">
          <w:rPr>
            <w:color w:val="FF0000"/>
          </w:rPr>
          <w:delText>age</w:delText>
        </w:r>
        <w:r w:rsidR="00131604" w:rsidRPr="00094221" w:rsidDel="00F76DDD">
          <w:rPr>
            <w:color w:val="FF0000"/>
          </w:rPr>
          <w:delText xml:space="preserve"> of </w:delText>
        </w:r>
      </w:del>
      <w:ins w:id="506" w:author="Christopher Mathy" w:date="2020-05-14T10:23:00Z">
        <w:del w:id="507" w:author="Perica, Tina" w:date="2020-07-02T16:03:00Z">
          <w:r w:rsidR="00442C6A" w:rsidRPr="00094221" w:rsidDel="00F76DDD">
            <w:rPr>
              <w:color w:val="FF0000"/>
            </w:rPr>
            <w:delText>Gsp1:GTP ing</w:delText>
          </w:r>
        </w:del>
      </w:ins>
      <w:del w:id="508" w:author="Perica, Tina" w:date="2020-07-14T15:11:00Z">
        <w:r w:rsidR="00AA6A9B" w:rsidRPr="00094221" w:rsidDel="007A6E27">
          <w:rPr>
            <w:color w:val="FF0000"/>
            <w:rPrChange w:id="509" w:author="Perica, Tina" w:date="2020-08-31T16:13:00Z">
              <w:rPr/>
            </w:rPrChange>
          </w:rPr>
          <w:delText>Here</w:delText>
        </w:r>
      </w:del>
      <w:ins w:id="510" w:author="Perica, Tina" w:date="2020-07-14T15:11:00Z">
        <w:r w:rsidR="007A6E27" w:rsidRPr="00094221">
          <w:rPr>
            <w:color w:val="FF0000"/>
            <w:rPrChange w:id="511" w:author="Perica, Tina" w:date="2020-08-31T16:13:00Z">
              <w:rPr/>
            </w:rPrChange>
          </w:rPr>
          <w:t>Furthermore,</w:t>
        </w:r>
      </w:ins>
      <w:r w:rsidR="00AA6A9B" w:rsidRPr="00094221">
        <w:rPr>
          <w:color w:val="FF0000"/>
          <w:rPrChange w:id="512" w:author="Perica, Tina" w:date="2020-08-31T16:13:00Z">
            <w:rPr/>
          </w:rPrChange>
        </w:rPr>
        <w:t xml:space="preserve"> we observe</w:t>
      </w:r>
      <w:ins w:id="513" w:author="Perica, Tina" w:date="2020-07-14T15:11:00Z">
        <w:r w:rsidR="007A6E27" w:rsidRPr="00094221">
          <w:rPr>
            <w:color w:val="FF0000"/>
          </w:rPr>
          <w:t>d</w:t>
        </w:r>
      </w:ins>
      <w:r w:rsidR="00AA6A9B" w:rsidRPr="00094221">
        <w:rPr>
          <w:color w:val="FF0000"/>
          <w:rPrChange w:id="514" w:author="Perica, Tina" w:date="2020-08-31T16:13:00Z">
            <w:rPr/>
          </w:rPrChange>
        </w:rPr>
        <w:t xml:space="preserve"> a </w:t>
      </w:r>
      <w:del w:id="515" w:author="Perica, Tina" w:date="2020-08-18T21:58:00Z">
        <w:r w:rsidR="00AA6A9B" w:rsidRPr="00094221" w:rsidDel="000F548C">
          <w:rPr>
            <w:color w:val="FF0000"/>
            <w:rPrChange w:id="516" w:author="Perica, Tina" w:date="2020-08-31T16:13:00Z">
              <w:rPr/>
            </w:rPrChange>
          </w:rPr>
          <w:delText xml:space="preserve">striking </w:delText>
        </w:r>
      </w:del>
      <w:r w:rsidR="00AA6A9B" w:rsidRPr="00094221">
        <w:rPr>
          <w:color w:val="FF0000"/>
          <w:rPrChange w:id="517" w:author="Perica, Tina" w:date="2020-08-31T16:13:00Z">
            <w:rPr/>
          </w:rPrChange>
        </w:rPr>
        <w:t xml:space="preserve">linear relationship </w:t>
      </w:r>
      <w:del w:id="518" w:author="Perica, Tina" w:date="2020-07-10T14:08:00Z">
        <w:r w:rsidR="00AA6A9B" w:rsidRPr="00094221" w:rsidDel="00792A6D">
          <w:rPr>
            <w:color w:val="FF0000"/>
            <w:rPrChange w:id="519" w:author="Perica, Tina" w:date="2020-08-31T16:13:00Z">
              <w:rPr/>
            </w:rPrChange>
          </w:rPr>
          <w:delText>when plotting</w:delText>
        </w:r>
      </w:del>
      <w:ins w:id="520" w:author="Perica, Tina" w:date="2020-07-10T14:08:00Z">
        <w:r w:rsidR="00792A6D" w:rsidRPr="00094221">
          <w:rPr>
            <w:color w:val="FF0000"/>
          </w:rPr>
          <w:t>between</w:t>
        </w:r>
      </w:ins>
      <w:r w:rsidR="00AA6A9B" w:rsidRPr="00094221">
        <w:rPr>
          <w:color w:val="FF0000"/>
          <w:rPrChange w:id="521" w:author="Perica, Tina" w:date="2020-08-31T16:13:00Z">
            <w:rPr/>
          </w:rPrChange>
        </w:rPr>
        <w:t xml:space="preserve"> the</w:t>
      </w:r>
      <w:ins w:id="522" w:author="Perica, Tina" w:date="2020-07-02T16:04:00Z">
        <w:r w:rsidR="00F76DDD" w:rsidRPr="00094221">
          <w:rPr>
            <w:color w:val="FF0000"/>
          </w:rPr>
          <w:t xml:space="preserve"> </w:t>
        </w:r>
      </w:ins>
      <w:ins w:id="523" w:author="Perica, Tina" w:date="2020-08-18T21:59:00Z">
        <w:r w:rsidR="000F548C" w:rsidRPr="00094221">
          <w:rPr>
            <w:color w:val="FF0000"/>
          </w:rPr>
          <w:t xml:space="preserve">effect of the mutation on the equilibrium between the </w:t>
        </w:r>
      </w:ins>
      <w:del w:id="524" w:author="Perica, Tina" w:date="2020-08-18T21:59:00Z">
        <w:r w:rsidR="00AA6A9B" w:rsidRPr="00094221" w:rsidDel="000F548C">
          <w:rPr>
            <w:color w:val="FF0000"/>
            <w:rPrChange w:id="525" w:author="Perica, Tina" w:date="2020-08-31T16:13:00Z">
              <w:rPr/>
            </w:rPrChange>
          </w:rPr>
          <w:delText xml:space="preserve"> </w:delText>
        </w:r>
      </w:del>
      <w:del w:id="526" w:author="Perica, Tina" w:date="2020-07-02T16:04:00Z">
        <w:r w:rsidR="00F23734" w:rsidRPr="00094221" w:rsidDel="00F76DDD">
          <w:rPr>
            <w:color w:val="FF0000"/>
            <w:lang w:val="el-GR"/>
            <w:rPrChange w:id="527" w:author="Perica, Tina" w:date="2020-08-31T16:13:00Z">
              <w:rPr>
                <w:lang w:val="el-GR"/>
              </w:rPr>
            </w:rPrChange>
          </w:rPr>
          <w:delText>γ</w:delText>
        </w:r>
        <w:r w:rsidR="00F23734" w:rsidRPr="00094221" w:rsidDel="00F76DDD">
          <w:rPr>
            <w:color w:val="FF0000"/>
            <w:rPrChange w:id="528" w:author="Perica, Tina" w:date="2020-08-31T16:13:00Z">
              <w:rPr/>
            </w:rPrChange>
          </w:rPr>
          <w:delText xml:space="preserve">2 </w:delText>
        </w:r>
      </w:del>
      <w:ins w:id="529" w:author="Perica, Tina" w:date="2020-07-02T16:05:00Z">
        <w:r w:rsidR="00F76DDD" w:rsidRPr="00094221">
          <w:rPr>
            <w:color w:val="FF0000"/>
          </w:rPr>
          <w:t xml:space="preserve">two </w:t>
        </w:r>
        <w:r w:rsidR="00F76DDD" w:rsidRPr="00094221">
          <w:rPr>
            <w:color w:val="FF0000"/>
            <w:lang w:val="el-GR"/>
          </w:rPr>
          <w:t>γ</w:t>
        </w:r>
        <w:r w:rsidR="00F76DDD" w:rsidRPr="00094221">
          <w:rPr>
            <w:color w:val="FF0000"/>
          </w:rPr>
          <w:t xml:space="preserve"> conformations</w:t>
        </w:r>
      </w:ins>
      <w:ins w:id="530" w:author="Perica, Tina" w:date="2020-08-18T21:59:00Z">
        <w:r w:rsidR="000F548C" w:rsidRPr="00094221">
          <w:rPr>
            <w:color w:val="FF0000"/>
          </w:rPr>
          <w:t xml:space="preserve"> (plotted as </w:t>
        </w:r>
      </w:ins>
      <w:ins w:id="531" w:author="Perica, Tina" w:date="2020-08-31T16:13:00Z">
        <w:r w:rsidR="00094221">
          <w:rPr>
            <w:color w:val="FF0000"/>
          </w:rPr>
          <w:t>the natura</w:t>
        </w:r>
      </w:ins>
      <w:ins w:id="532" w:author="Perica, Tina" w:date="2020-08-31T16:14:00Z">
        <w:r w:rsidR="00094221">
          <w:rPr>
            <w:color w:val="FF0000"/>
          </w:rPr>
          <w:t xml:space="preserve">l </w:t>
        </w:r>
      </w:ins>
      <w:ins w:id="533" w:author="Perica, Tina" w:date="2020-08-18T21:59:00Z">
        <w:r w:rsidR="000F548C" w:rsidRPr="00094221">
          <w:rPr>
            <w:color w:val="FF0000"/>
          </w:rPr>
          <w:t>log-transformed ratio of the equilibrium constant)</w:t>
        </w:r>
      </w:ins>
      <w:ins w:id="534" w:author="Perica, Tina" w:date="2020-07-02T16:05:00Z">
        <w:r w:rsidR="00F76DDD" w:rsidRPr="00094221">
          <w:rPr>
            <w:color w:val="FF0000"/>
          </w:rPr>
          <w:t xml:space="preserve"> and the</w:t>
        </w:r>
      </w:ins>
      <w:ins w:id="535" w:author="Perica, Tina" w:date="2020-08-31T16:14:00Z">
        <w:r w:rsidR="00094221">
          <w:rPr>
            <w:color w:val="FF0000"/>
          </w:rPr>
          <w:t xml:space="preserve"> natural</w:t>
        </w:r>
      </w:ins>
      <w:ins w:id="536" w:author="Perica, Tina" w:date="2020-07-02T16:05:00Z">
        <w:r w:rsidR="00F76DDD" w:rsidRPr="00094221">
          <w:rPr>
            <w:color w:val="FF0000"/>
          </w:rPr>
          <w:t xml:space="preserve"> </w:t>
        </w:r>
      </w:ins>
      <w:ins w:id="537" w:author="Perica, Tina" w:date="2020-07-06T11:15:00Z">
        <w:r w:rsidR="005422AB" w:rsidRPr="00094221">
          <w:rPr>
            <w:color w:val="FF0000"/>
          </w:rPr>
          <w:t xml:space="preserve">log-transformed </w:t>
        </w:r>
      </w:ins>
      <w:ins w:id="538" w:author="Perica, Tina" w:date="2020-08-18T22:00:00Z">
        <w:r w:rsidR="00272B64" w:rsidRPr="00094221">
          <w:rPr>
            <w:color w:val="FF0000"/>
          </w:rPr>
          <w:t xml:space="preserve">ratio of the relative catalytic efficiencies of GAP-mediated GTP hydrolysis </w:t>
        </w:r>
      </w:ins>
      <w:del w:id="539" w:author="Perica, Tina" w:date="2020-07-02T16:05:00Z">
        <w:r w:rsidR="00F23734" w:rsidRPr="00094221" w:rsidDel="00F76DDD">
          <w:rPr>
            <w:color w:val="FF0000"/>
            <w:rPrChange w:id="540" w:author="Perica, Tina" w:date="2020-08-31T16:13:00Z">
              <w:rPr/>
            </w:rPrChange>
          </w:rPr>
          <w:delText xml:space="preserve">state </w:delText>
        </w:r>
        <w:r w:rsidR="00AA6A9B" w:rsidRPr="00094221" w:rsidDel="00F76DDD">
          <w:rPr>
            <w:color w:val="FF0000"/>
            <w:rPrChange w:id="541" w:author="Perica, Tina" w:date="2020-08-31T16:13:00Z">
              <w:rPr/>
            </w:rPrChange>
          </w:rPr>
          <w:delText xml:space="preserve">population </w:delText>
        </w:r>
        <w:r w:rsidR="00F23734" w:rsidRPr="00094221" w:rsidDel="00F76DDD">
          <w:rPr>
            <w:color w:val="FF0000"/>
            <w:rPrChange w:id="542" w:author="Perica, Tina" w:date="2020-08-31T16:13:00Z">
              <w:rPr/>
            </w:rPrChange>
          </w:rPr>
          <w:delText>in</w:delText>
        </w:r>
        <w:r w:rsidR="00AA6A9B" w:rsidRPr="00094221" w:rsidDel="00F76DDD">
          <w:rPr>
            <w:color w:val="FF0000"/>
            <w:rPrChange w:id="543" w:author="Perica, Tina" w:date="2020-08-31T16:13:00Z">
              <w:rPr/>
            </w:rPrChange>
          </w:rPr>
          <w:delText xml:space="preserve"> the different Gsp1 mutants</w:delText>
        </w:r>
        <w:r w:rsidR="0000667E" w:rsidRPr="00094221" w:rsidDel="00F76DDD">
          <w:rPr>
            <w:color w:val="FF0000"/>
            <w:rPrChange w:id="544" w:author="Perica, Tina" w:date="2020-08-31T16:13:00Z">
              <w:rPr/>
            </w:rPrChange>
          </w:rPr>
          <w:delText xml:space="preserve"> </w:delText>
        </w:r>
        <w:r w:rsidR="00AA6A9B" w:rsidRPr="00094221" w:rsidDel="00F76DDD">
          <w:rPr>
            <w:color w:val="FF0000"/>
            <w:rPrChange w:id="545" w:author="Perica, Tina" w:date="2020-08-31T16:13:00Z">
              <w:rPr/>
            </w:rPrChange>
          </w:rPr>
          <w:delText>against</w:delText>
        </w:r>
        <w:r w:rsidR="0000667E" w:rsidRPr="00094221" w:rsidDel="00F76DDD">
          <w:rPr>
            <w:color w:val="FF0000"/>
            <w:rPrChange w:id="546" w:author="Perica, Tina" w:date="2020-08-31T16:13:00Z">
              <w:rPr/>
            </w:rPrChange>
          </w:rPr>
          <w:delText xml:space="preserve"> the</w:delText>
        </w:r>
        <w:r w:rsidR="002E2637" w:rsidRPr="00094221" w:rsidDel="00F76DDD">
          <w:rPr>
            <w:color w:val="FF0000"/>
            <w:rPrChange w:id="547" w:author="Perica, Tina" w:date="2020-08-31T16:13:00Z">
              <w:rPr/>
            </w:rPrChange>
          </w:rPr>
          <w:delText>ir effects on</w:delText>
        </w:r>
        <w:r w:rsidR="0000667E" w:rsidRPr="00094221" w:rsidDel="00F76DDD">
          <w:rPr>
            <w:color w:val="FF0000"/>
            <w:rPrChange w:id="548" w:author="Perica, Tina" w:date="2020-08-31T16:13:00Z">
              <w:rPr/>
            </w:rPrChange>
          </w:rPr>
          <w:delText xml:space="preserve"> relative catalytic efficiency </w:delText>
        </w:r>
      </w:del>
      <w:del w:id="549" w:author="Perica, Tina" w:date="2020-08-18T22:00:00Z">
        <w:r w:rsidR="0000667E" w:rsidRPr="00094221" w:rsidDel="00272B64">
          <w:rPr>
            <w:color w:val="FF0000"/>
            <w:rPrChange w:id="550" w:author="Perica, Tina" w:date="2020-08-31T16:13:00Z">
              <w:rPr/>
            </w:rPrChange>
          </w:rPr>
          <w:delText xml:space="preserve">of GAP-mediated GTP hydrolysis </w:delText>
        </w:r>
      </w:del>
      <w:r w:rsidR="0000667E" w:rsidRPr="00094221">
        <w:rPr>
          <w:b/>
          <w:color w:val="FF0000"/>
          <w:rPrChange w:id="551" w:author="Perica, Tina" w:date="2020-08-31T16:13:00Z">
            <w:rPr>
              <w:b/>
            </w:rPr>
          </w:rPrChange>
        </w:rPr>
        <w:t>(Fig. 3</w:t>
      </w:r>
      <w:ins w:id="552" w:author="Perica, Tina" w:date="2020-07-02T16:03:00Z">
        <w:r w:rsidR="00F76DDD" w:rsidRPr="00094221">
          <w:rPr>
            <w:b/>
            <w:color w:val="FF0000"/>
          </w:rPr>
          <w:t>d</w:t>
        </w:r>
      </w:ins>
      <w:del w:id="553" w:author="Perica, Tina" w:date="2020-07-02T16:03:00Z">
        <w:r w:rsidR="0000667E" w:rsidRPr="00094221" w:rsidDel="00F76DDD">
          <w:rPr>
            <w:b/>
            <w:color w:val="FF0000"/>
            <w:rPrChange w:id="554" w:author="Perica, Tina" w:date="2020-08-31T16:13:00Z">
              <w:rPr>
                <w:b/>
              </w:rPr>
            </w:rPrChange>
          </w:rPr>
          <w:delText>f</w:delText>
        </w:r>
      </w:del>
      <w:r w:rsidR="0000667E" w:rsidRPr="00094221">
        <w:rPr>
          <w:color w:val="FF0000"/>
          <w:rPrChange w:id="555" w:author="Perica, Tina" w:date="2020-08-31T16:13:00Z">
            <w:rPr/>
          </w:rPrChange>
        </w:rPr>
        <w:t>) and intrinsic GTP hydrolysis (</w:t>
      </w:r>
      <w:r w:rsidR="0000667E" w:rsidRPr="00094221">
        <w:rPr>
          <w:b/>
          <w:color w:val="FF0000"/>
          <w:rPrChange w:id="556" w:author="Perica, Tina" w:date="2020-08-31T16:13:00Z">
            <w:rPr>
              <w:b/>
            </w:rPr>
          </w:rPrChange>
        </w:rPr>
        <w:t>Supplementary File 1 Table 8,</w:t>
      </w:r>
      <w:r w:rsidR="0000667E" w:rsidRPr="00094221">
        <w:rPr>
          <w:color w:val="FF0000"/>
          <w:rPrChange w:id="557" w:author="Perica, Tina" w:date="2020-08-31T16:13:00Z">
            <w:rPr/>
          </w:rPrChange>
        </w:rPr>
        <w:t xml:space="preserve"> </w:t>
      </w:r>
      <w:r w:rsidR="0000667E" w:rsidRPr="00094221">
        <w:rPr>
          <w:b/>
          <w:color w:val="FF0000"/>
          <w:rPrChange w:id="558" w:author="Perica, Tina" w:date="2020-08-31T16:13:00Z">
            <w:rPr>
              <w:b/>
            </w:rPr>
          </w:rPrChange>
        </w:rPr>
        <w:t xml:space="preserve">Extended Data Fig. </w:t>
      </w:r>
      <w:ins w:id="559" w:author="Perica, Tina" w:date="2020-07-02T16:03:00Z">
        <w:r w:rsidR="00F76DDD" w:rsidRPr="00094221">
          <w:rPr>
            <w:b/>
            <w:color w:val="FF0000"/>
          </w:rPr>
          <w:t>7</w:t>
        </w:r>
      </w:ins>
      <w:del w:id="560" w:author="Perica, Tina" w:date="2020-07-02T16:03:00Z">
        <w:r w:rsidR="0000667E" w:rsidRPr="00094221" w:rsidDel="00F76DDD">
          <w:rPr>
            <w:b/>
            <w:color w:val="FF0000"/>
            <w:rPrChange w:id="561" w:author="Perica, Tina" w:date="2020-08-31T16:13:00Z">
              <w:rPr>
                <w:b/>
              </w:rPr>
            </w:rPrChange>
          </w:rPr>
          <w:delText>6</w:delText>
        </w:r>
      </w:del>
      <w:r w:rsidR="0000667E" w:rsidRPr="00094221">
        <w:rPr>
          <w:b/>
          <w:color w:val="FF0000"/>
          <w:rPrChange w:id="562" w:author="Perica, Tina" w:date="2020-08-31T16:13:00Z">
            <w:rPr>
              <w:b/>
            </w:rPr>
          </w:rPrChange>
        </w:rPr>
        <w:t>b, c</w:t>
      </w:r>
      <w:r w:rsidR="0000667E" w:rsidRPr="00094221">
        <w:rPr>
          <w:color w:val="FF0000"/>
          <w:rPrChange w:id="563" w:author="Perica, Tina" w:date="2020-08-31T16:13:00Z">
            <w:rPr/>
          </w:rPrChange>
        </w:rPr>
        <w:t xml:space="preserve">). </w:t>
      </w:r>
      <w:ins w:id="564" w:author="Perica, Tina" w:date="2020-08-18T22:01:00Z">
        <w:r w:rsidR="00D84E19" w:rsidRPr="00094221">
          <w:rPr>
            <w:color w:val="FF0000"/>
          </w:rPr>
          <w:t>This</w:t>
        </w:r>
      </w:ins>
      <w:del w:id="565" w:author="Perica, Tina" w:date="2020-05-10T16:29:00Z">
        <w:r w:rsidR="0000667E" w:rsidRPr="00094221" w:rsidDel="00640739">
          <w:rPr>
            <w:color w:val="FF0000"/>
            <w:rPrChange w:id="566" w:author="Perica, Tina" w:date="2020-08-31T16:13:00Z">
              <w:rPr/>
            </w:rPrChange>
          </w:rPr>
          <w:delText>T</w:delText>
        </w:r>
      </w:del>
      <w:del w:id="567" w:author="Perica, Tina" w:date="2020-05-10T16:49:00Z">
        <w:r w:rsidR="0000667E" w:rsidRPr="00094221" w:rsidDel="00B72452">
          <w:rPr>
            <w:color w:val="FF0000"/>
            <w:rPrChange w:id="568" w:author="Perica, Tina" w:date="2020-08-31T16:13:00Z">
              <w:rPr/>
            </w:rPrChange>
          </w:rPr>
          <w:delText>hese</w:delText>
        </w:r>
      </w:del>
      <w:r w:rsidR="0000667E" w:rsidRPr="00094221">
        <w:rPr>
          <w:color w:val="FF0000"/>
          <w:rPrChange w:id="569" w:author="Perica, Tina" w:date="2020-08-31T16:13:00Z">
            <w:rPr/>
          </w:rPrChange>
        </w:rPr>
        <w:t xml:space="preserve"> </w:t>
      </w:r>
      <w:del w:id="570" w:author="Perica, Tina" w:date="2020-05-10T16:49:00Z">
        <w:r w:rsidR="0057772D" w:rsidRPr="00094221" w:rsidDel="00B72452">
          <w:rPr>
            <w:color w:val="FF0000"/>
            <w:rPrChange w:id="571" w:author="Perica, Tina" w:date="2020-08-31T16:13:00Z">
              <w:rPr/>
            </w:rPrChange>
          </w:rPr>
          <w:delText>experiments</w:delText>
        </w:r>
        <w:r w:rsidR="0000667E" w:rsidRPr="00094221" w:rsidDel="00B72452">
          <w:rPr>
            <w:color w:val="FF0000"/>
            <w:rPrChange w:id="572" w:author="Perica, Tina" w:date="2020-08-31T16:13:00Z">
              <w:rPr/>
            </w:rPrChange>
          </w:rPr>
          <w:delText xml:space="preserve"> </w:delText>
        </w:r>
      </w:del>
      <w:ins w:id="573" w:author="Perica, Tina" w:date="2020-05-10T16:49:00Z">
        <w:r w:rsidR="00B72452" w:rsidRPr="00094221">
          <w:rPr>
            <w:color w:val="FF0000"/>
            <w:rPrChange w:id="574" w:author="Perica, Tina" w:date="2020-08-31T16:13:00Z">
              <w:rPr/>
            </w:rPrChange>
          </w:rPr>
          <w:t xml:space="preserve">relationship </w:t>
        </w:r>
      </w:ins>
      <w:del w:id="575" w:author="Perica, Tina" w:date="2020-05-10T16:29:00Z">
        <w:r w:rsidR="00E37700" w:rsidRPr="00094221" w:rsidDel="00640739">
          <w:rPr>
            <w:color w:val="FF0000"/>
            <w:rPrChange w:id="576" w:author="Perica, Tina" w:date="2020-08-31T16:13:00Z">
              <w:rPr/>
            </w:rPrChange>
          </w:rPr>
          <w:delText xml:space="preserve">directly </w:delText>
        </w:r>
        <w:r w:rsidR="008D1885" w:rsidRPr="00094221" w:rsidDel="00640739">
          <w:rPr>
            <w:color w:val="FF0000"/>
            <w:rPrChange w:id="577" w:author="Perica, Tina" w:date="2020-08-31T16:13:00Z">
              <w:rPr/>
            </w:rPrChange>
          </w:rPr>
          <w:delText xml:space="preserve">quantify the allosteric effects of the mutations and </w:delText>
        </w:r>
        <w:r w:rsidR="0000667E" w:rsidRPr="00094221" w:rsidDel="00640739">
          <w:rPr>
            <w:color w:val="FF0000"/>
            <w:rPrChange w:id="578" w:author="Perica, Tina" w:date="2020-08-31T16:13:00Z">
              <w:rPr/>
            </w:rPrChange>
          </w:rPr>
          <w:delText>indicate</w:delText>
        </w:r>
      </w:del>
      <w:ins w:id="579" w:author="Perica, Tina" w:date="2020-08-18T22:01:00Z">
        <w:r w:rsidR="00D84E19" w:rsidRPr="00094221">
          <w:rPr>
            <w:color w:val="FF0000"/>
          </w:rPr>
          <w:t>suggests</w:t>
        </w:r>
      </w:ins>
      <w:r w:rsidR="0000667E" w:rsidRPr="00094221">
        <w:rPr>
          <w:color w:val="FF0000"/>
          <w:rPrChange w:id="580" w:author="Perica, Tina" w:date="2020-08-31T16:13:00Z">
            <w:rPr/>
          </w:rPrChange>
        </w:rPr>
        <w:t xml:space="preserve"> that the </w:t>
      </w:r>
      <w:r w:rsidR="0000667E" w:rsidRPr="00094221">
        <w:rPr>
          <w:color w:val="FF0000"/>
          <w:lang w:val="el-GR"/>
          <w:rPrChange w:id="581" w:author="Perica, Tina" w:date="2020-08-31T16:13:00Z">
            <w:rPr>
              <w:lang w:val="el-GR"/>
            </w:rPr>
          </w:rPrChange>
        </w:rPr>
        <w:t>γ</w:t>
      </w:r>
      <w:r w:rsidR="0000667E" w:rsidRPr="00094221">
        <w:rPr>
          <w:color w:val="FF0000"/>
          <w:rPrChange w:id="582" w:author="Perica, Tina" w:date="2020-08-31T16:13:00Z">
            <w:rPr/>
          </w:rPrChange>
        </w:rPr>
        <w:t xml:space="preserve">2 state represents the </w:t>
      </w:r>
      <w:del w:id="583" w:author="Perica, Tina" w:date="2020-05-10T16:30:00Z">
        <w:r w:rsidR="0000667E" w:rsidRPr="00094221" w:rsidDel="00640739">
          <w:rPr>
            <w:color w:val="FF0000"/>
            <w:rPrChange w:id="584" w:author="Perica, Tina" w:date="2020-08-31T16:13:00Z">
              <w:rPr/>
            </w:rPrChange>
          </w:rPr>
          <w:delText>hydrolysis-competent</w:delText>
        </w:r>
      </w:del>
      <w:ins w:id="585" w:author="Perica, Tina" w:date="2020-05-10T16:30:00Z">
        <w:r w:rsidR="00640739" w:rsidRPr="00094221">
          <w:rPr>
            <w:color w:val="FF0000"/>
            <w:rPrChange w:id="586" w:author="Perica, Tina" w:date="2020-08-31T16:13:00Z">
              <w:rPr/>
            </w:rPrChange>
          </w:rPr>
          <w:t>active site</w:t>
        </w:r>
      </w:ins>
      <w:r w:rsidR="0000667E" w:rsidRPr="00094221">
        <w:rPr>
          <w:color w:val="FF0000"/>
          <w:rPrChange w:id="587" w:author="Perica, Tina" w:date="2020-08-31T16:13:00Z">
            <w:rPr/>
          </w:rPrChange>
        </w:rPr>
        <w:t xml:space="preserve"> conformation of Gsp1:GTP</w:t>
      </w:r>
      <w:ins w:id="588" w:author="Perica, Tina" w:date="2020-05-10T16:30:00Z">
        <w:r w:rsidR="00640739" w:rsidRPr="00094221">
          <w:rPr>
            <w:color w:val="FF0000"/>
            <w:rPrChange w:id="589" w:author="Perica, Tina" w:date="2020-08-31T16:13:00Z">
              <w:rPr/>
            </w:rPrChange>
          </w:rPr>
          <w:t xml:space="preserve"> </w:t>
        </w:r>
      </w:ins>
      <w:ins w:id="590" w:author="Perica, Tina" w:date="2020-08-18T22:02:00Z">
        <w:r w:rsidR="004E1B2F" w:rsidRPr="00094221">
          <w:rPr>
            <w:color w:val="FF0000"/>
          </w:rPr>
          <w:t>competent for</w:t>
        </w:r>
      </w:ins>
      <w:ins w:id="591" w:author="Christopher Mathy" w:date="2020-05-14T10:24:00Z">
        <w:del w:id="592" w:author="Perica, Tina" w:date="2020-08-18T22:02:00Z">
          <w:r w:rsidR="00442C6A" w:rsidRPr="00094221" w:rsidDel="004E1B2F">
            <w:rPr>
              <w:color w:val="FF0000"/>
            </w:rPr>
            <w:delText>d</w:delText>
          </w:r>
        </w:del>
      </w:ins>
      <w:ins w:id="593" w:author="Perica, Tina" w:date="2020-05-10T16:30:00Z">
        <w:r w:rsidR="00640739" w:rsidRPr="00094221">
          <w:rPr>
            <w:color w:val="FF0000"/>
          </w:rPr>
          <w:t xml:space="preserve"> GTP hydrolysis</w:t>
        </w:r>
      </w:ins>
      <w:ins w:id="594" w:author="Christopher Mathy" w:date="2020-05-14T10:24:00Z">
        <w:del w:id="595" w:author="Perica, Tina" w:date="2020-08-18T22:02:00Z">
          <w:r w:rsidR="00442C6A" w:rsidRPr="00094221" w:rsidDel="00AF7B35">
            <w:rPr>
              <w:color w:val="FF0000"/>
            </w:rPr>
            <w:delText>,</w:delText>
          </w:r>
        </w:del>
      </w:ins>
      <w:ins w:id="596" w:author="Perica, Tina" w:date="2020-05-10T16:49:00Z">
        <w:del w:id="597" w:author="Christopher Mathy" w:date="2020-05-14T10:24:00Z">
          <w:r w:rsidR="00B72452" w:rsidRPr="00094221" w:rsidDel="00442C6A">
            <w:rPr>
              <w:color w:val="FF0000"/>
            </w:rPr>
            <w:delText>th</w:delText>
          </w:r>
        </w:del>
      </w:ins>
      <w:ins w:id="598" w:author="Christopher Mathy" w:date="2020-05-14T10:24:00Z">
        <w:del w:id="599" w:author="Perica, Tina" w:date="2020-08-18T22:02:00Z">
          <w:r w:rsidR="00442C6A" w:rsidRPr="00094221" w:rsidDel="00AF7B35">
            <w:rPr>
              <w:color w:val="FF0000"/>
            </w:rPr>
            <w:delText xml:space="preserve">compared to </w:delText>
          </w:r>
        </w:del>
      </w:ins>
      <w:r w:rsidR="000B70B9" w:rsidRPr="00094221">
        <w:rPr>
          <w:color w:val="FF0000"/>
        </w:rPr>
        <w:t>.</w:t>
      </w:r>
      <w:r w:rsidR="0000667E" w:rsidRPr="00094221">
        <w:rPr>
          <w:color w:val="FF0000"/>
        </w:rPr>
        <w:t xml:space="preserve"> </w:t>
      </w:r>
      <w:moveToRangeStart w:id="600" w:author="Perica, Tina" w:date="2020-05-10T16:50:00Z" w:name="move40021231"/>
      <w:moveTo w:id="601" w:author="Perica, Tina" w:date="2020-05-10T16:50:00Z">
        <w:r w:rsidR="00B72452" w:rsidRPr="00094221">
          <w:rPr>
            <w:color w:val="FF0000"/>
          </w:rPr>
          <w:t xml:space="preserve">Remarkably, </w:t>
        </w:r>
        <w:del w:id="602" w:author="Perica, Tina" w:date="2020-05-10T16:51:00Z">
          <w:r w:rsidR="00B72452" w:rsidRPr="00094221" w:rsidDel="00B72452">
            <w:rPr>
              <w:color w:val="FF0000"/>
            </w:rPr>
            <w:delText>these</w:delText>
          </w:r>
        </w:del>
      </w:moveTo>
      <w:ins w:id="603" w:author="Perica, Tina" w:date="2020-05-10T16:51:00Z">
        <w:r w:rsidR="00B72452" w:rsidRPr="00094221">
          <w:rPr>
            <w:color w:val="FF0000"/>
          </w:rPr>
          <w:t xml:space="preserve">the mutated residues that tune the </w:t>
        </w:r>
      </w:ins>
      <w:ins w:id="604" w:author="Perica, Tina" w:date="2020-05-10T16:56:00Z">
        <w:r w:rsidR="00B72452" w:rsidRPr="00094221">
          <w:rPr>
            <w:color w:val="FF0000"/>
          </w:rPr>
          <w:t xml:space="preserve">population of the </w:t>
        </w:r>
        <w:r w:rsidR="00B72452" w:rsidRPr="00094221">
          <w:rPr>
            <w:color w:val="FF0000"/>
            <w:lang w:val="el-GR"/>
          </w:rPr>
          <w:t>γ</w:t>
        </w:r>
      </w:ins>
      <w:ins w:id="605" w:author="Perica, Tina" w:date="2020-05-10T16:57:00Z">
        <w:r w:rsidR="00B72452" w:rsidRPr="00094221">
          <w:rPr>
            <w:color w:val="FF0000"/>
          </w:rPr>
          <w:t>2 state</w:t>
        </w:r>
      </w:ins>
      <w:ins w:id="606" w:author="Perica, Tina" w:date="2020-05-10T16:58:00Z">
        <w:r w:rsidR="00B72452" w:rsidRPr="00094221">
          <w:rPr>
            <w:color w:val="FF0000"/>
          </w:rPr>
          <w:t xml:space="preserve"> (T34, H141, Q147, and Y157)</w:t>
        </w:r>
      </w:ins>
      <w:moveTo w:id="607" w:author="Perica, Tina" w:date="2020-05-10T16:50:00Z">
        <w:r w:rsidR="00B72452" w:rsidRPr="00094221">
          <w:rPr>
            <w:color w:val="FF0000"/>
          </w:rPr>
          <w:t xml:space="preserve"> </w:t>
        </w:r>
        <w:del w:id="608" w:author="Perica, Tina" w:date="2020-05-10T16:57:00Z">
          <w:r w:rsidR="00B72452" w:rsidRPr="00094221" w:rsidDel="00B72452">
            <w:rPr>
              <w:color w:val="FF0000"/>
            </w:rPr>
            <w:delText xml:space="preserve">interface sites </w:delText>
          </w:r>
        </w:del>
        <w:r w:rsidR="00B72452" w:rsidRPr="00094221">
          <w:rPr>
            <w:color w:val="FF0000"/>
          </w:rPr>
          <w:t xml:space="preserve">are </w:t>
        </w:r>
      </w:moveTo>
      <w:ins w:id="609" w:author="Perica, Tina" w:date="2020-05-10T16:58:00Z">
        <w:r w:rsidR="00B72452" w:rsidRPr="00094221">
          <w:rPr>
            <w:color w:val="FF0000"/>
          </w:rPr>
          <w:t xml:space="preserve">all distal, </w:t>
        </w:r>
      </w:ins>
      <w:ins w:id="610" w:author="Perica, Tina" w:date="2020-05-10T16:59:00Z">
        <w:r w:rsidR="00B72452" w:rsidRPr="00094221">
          <w:rPr>
            <w:color w:val="FF0000"/>
          </w:rPr>
          <w:t xml:space="preserve">affecting the chemical environment of the </w:t>
        </w:r>
      </w:ins>
      <w:ins w:id="611" w:author="Perica, Tina" w:date="2020-05-10T17:00:00Z">
        <w:r w:rsidR="00B72452" w:rsidRPr="00094221">
          <w:rPr>
            <w:color w:val="FF0000"/>
          </w:rPr>
          <w:t xml:space="preserve">Gsp1-bound GTP </w:t>
        </w:r>
      </w:ins>
      <w:ins w:id="612" w:author="Perica, Tina" w:date="2020-05-10T16:59:00Z">
        <w:r w:rsidR="00B72452" w:rsidRPr="00094221">
          <w:rPr>
            <w:color w:val="FF0000"/>
            <w:lang w:val="el-GR"/>
          </w:rPr>
          <w:t>γ</w:t>
        </w:r>
        <w:r w:rsidR="00B72452" w:rsidRPr="00094221">
          <w:rPr>
            <w:color w:val="FF0000"/>
          </w:rPr>
          <w:t xml:space="preserve"> phosphate</w:t>
        </w:r>
        <w:del w:id="613" w:author="Christopher Mathy" w:date="2020-05-14T10:24:00Z">
          <w:r w:rsidR="00B72452" w:rsidRPr="00094221" w:rsidDel="00442C6A">
            <w:rPr>
              <w:color w:val="FF0000"/>
            </w:rPr>
            <w:delText xml:space="preserve"> </w:delText>
          </w:r>
        </w:del>
        <w:r w:rsidR="00B72452" w:rsidRPr="00094221">
          <w:rPr>
            <w:color w:val="FF0000"/>
          </w:rPr>
          <w:t xml:space="preserve"> from </w:t>
        </w:r>
      </w:ins>
      <w:moveTo w:id="614" w:author="Perica, Tina" w:date="2020-05-10T16:50:00Z">
        <w:r w:rsidR="00B72452" w:rsidRPr="00094221">
          <w:rPr>
            <w:color w:val="FF0000"/>
          </w:rPr>
          <w:t xml:space="preserve">at least 18 </w:t>
        </w:r>
        <w:r w:rsidR="00B72452" w:rsidRPr="00094221">
          <w:rPr>
            <w:color w:val="FF0000"/>
            <w:lang w:val="en-GB"/>
          </w:rPr>
          <w:t>Å</w:t>
        </w:r>
        <w:r w:rsidR="00B72452" w:rsidRPr="00094221">
          <w:rPr>
            <w:color w:val="FF0000"/>
          </w:rPr>
          <w:t xml:space="preserve"> away </w:t>
        </w:r>
        <w:del w:id="615" w:author="Perica, Tina" w:date="2020-05-10T17:00:00Z">
          <w:r w:rsidR="00B72452" w:rsidRPr="00094221" w:rsidDel="00B72452">
            <w:rPr>
              <w:color w:val="FF0000"/>
            </w:rPr>
            <w:delText xml:space="preserve">from the </w:delText>
          </w:r>
          <w:r w:rsidR="00B72452" w:rsidRPr="00094221" w:rsidDel="00B72452">
            <w:rPr>
              <w:color w:val="FF0000"/>
              <w:lang w:val="el-GR"/>
            </w:rPr>
            <w:delText>γ</w:delText>
          </w:r>
          <w:r w:rsidR="00B72452" w:rsidRPr="00094221" w:rsidDel="00B72452">
            <w:rPr>
              <w:color w:val="FF0000"/>
            </w:rPr>
            <w:delText xml:space="preserve"> phosphate of Gsp1-bound GTP </w:delText>
          </w:r>
        </w:del>
        <w:r w:rsidR="00B72452" w:rsidRPr="00094221">
          <w:rPr>
            <w:color w:val="FF0000"/>
          </w:rPr>
          <w:t>(</w:t>
        </w:r>
        <w:r w:rsidR="00B72452" w:rsidRPr="00094221">
          <w:rPr>
            <w:b/>
            <w:color w:val="FF0000"/>
          </w:rPr>
          <w:t>Fig. 3</w:t>
        </w:r>
        <w:del w:id="616" w:author="Perica, Tina" w:date="2020-05-10T16:50:00Z">
          <w:r w:rsidR="00B72452" w:rsidRPr="00094221" w:rsidDel="00B72452">
            <w:rPr>
              <w:b/>
              <w:color w:val="FF0000"/>
            </w:rPr>
            <w:delText xml:space="preserve">d, </w:delText>
          </w:r>
        </w:del>
        <w:r w:rsidR="00B72452" w:rsidRPr="00094221">
          <w:rPr>
            <w:b/>
            <w:color w:val="FF0000"/>
          </w:rPr>
          <w:t>e</w:t>
        </w:r>
      </w:moveTo>
      <w:ins w:id="617" w:author="Perica, Tina" w:date="2020-05-10T16:50:00Z">
        <w:r w:rsidR="00B72452" w:rsidRPr="00094221">
          <w:rPr>
            <w:b/>
            <w:color w:val="FF0000"/>
          </w:rPr>
          <w:t>, f</w:t>
        </w:r>
      </w:ins>
      <w:moveTo w:id="618" w:author="Perica, Tina" w:date="2020-05-10T16:50:00Z">
        <w:r w:rsidR="00B72452" w:rsidRPr="00094221">
          <w:rPr>
            <w:color w:val="FF0000"/>
          </w:rPr>
          <w:t>)</w:t>
        </w:r>
      </w:moveTo>
      <w:ins w:id="619" w:author="Perica, Tina" w:date="2020-05-10T17:00:00Z">
        <w:r w:rsidR="00B72452" w:rsidRPr="00094221">
          <w:rPr>
            <w:color w:val="FF0000"/>
          </w:rPr>
          <w:t xml:space="preserve">. </w:t>
        </w:r>
      </w:ins>
      <w:ins w:id="620" w:author="Perica, Tina" w:date="2020-08-18T22:03:00Z">
        <w:r w:rsidR="00C13F1E" w:rsidRPr="00094221">
          <w:rPr>
            <w:color w:val="FF0000"/>
            <w:rPrChange w:id="621" w:author="Perica, Tina" w:date="2020-08-31T16:13:00Z">
              <w:rPr>
                <w:color w:val="365F91" w:themeColor="accent1" w:themeShade="BF"/>
              </w:rPr>
            </w:rPrChange>
          </w:rPr>
          <w:t>Therefore, our data support an allosteric mechanism where distal mutations at different surface</w:t>
        </w:r>
      </w:ins>
      <w:ins w:id="622" w:author="Perica, Tina" w:date="2020-08-31T16:15:00Z">
        <w:r w:rsidR="00094221">
          <w:rPr>
            <w:color w:val="FF0000"/>
          </w:rPr>
          <w:t xml:space="preserve"> interaction</w:t>
        </w:r>
      </w:ins>
      <w:ins w:id="623" w:author="Perica, Tina" w:date="2020-08-18T22:03:00Z">
        <w:r w:rsidR="00C13F1E" w:rsidRPr="00094221">
          <w:rPr>
            <w:color w:val="FF0000"/>
            <w:rPrChange w:id="624" w:author="Perica, Tina" w:date="2020-08-31T16:13:00Z">
              <w:rPr>
                <w:color w:val="365F91" w:themeColor="accent1" w:themeShade="BF"/>
              </w:rPr>
            </w:rPrChange>
          </w:rPr>
          <w:t xml:space="preserve"> sites of Gsp1 </w:t>
        </w:r>
      </w:ins>
      <w:ins w:id="625" w:author="Perica, Tina" w:date="2020-08-31T16:15:00Z">
        <w:r w:rsidR="00094221">
          <w:rPr>
            <w:iCs/>
            <w:color w:val="FF0000"/>
            <w:szCs w:val="22"/>
            <w:shd w:val="clear" w:color="auto" w:fill="FFFFFF"/>
          </w:rPr>
          <w:t>modulate</w:t>
        </w:r>
      </w:ins>
      <w:ins w:id="626" w:author="Perica, Tina" w:date="2020-08-18T22:03:00Z">
        <w:r w:rsidR="00C13F1E" w:rsidRPr="00094221">
          <w:rPr>
            <w:iCs/>
            <w:color w:val="FF0000"/>
            <w:szCs w:val="22"/>
            <w:shd w:val="clear" w:color="auto" w:fill="FFFFFF"/>
            <w:rPrChange w:id="627" w:author="Perica, Tina" w:date="2020-08-31T16:13:00Z">
              <w:rPr>
                <w:iCs/>
                <w:color w:val="365F91" w:themeColor="accent1" w:themeShade="BF"/>
                <w:szCs w:val="22"/>
                <w:shd w:val="clear" w:color="auto" w:fill="FFFFFF"/>
              </w:rPr>
            </w:rPrChange>
          </w:rPr>
          <w:t xml:space="preserve"> the GTPase switch and in particular the efficiency of GTP hydrolysis, although further studies are required to characterize the conformational changes underlying these effects.</w:t>
        </w:r>
        <w:r w:rsidR="00BC4122" w:rsidRPr="00094221">
          <w:rPr>
            <w:iCs/>
            <w:color w:val="FF0000"/>
            <w:szCs w:val="22"/>
            <w:shd w:val="clear" w:color="auto" w:fill="FFFFFF"/>
            <w:rPrChange w:id="628" w:author="Perica, Tina" w:date="2020-08-31T16:13:00Z">
              <w:rPr>
                <w:iCs/>
                <w:color w:val="365F91" w:themeColor="accent1" w:themeShade="BF"/>
                <w:szCs w:val="22"/>
                <w:shd w:val="clear" w:color="auto" w:fill="FFFFFF"/>
              </w:rPr>
            </w:rPrChange>
          </w:rPr>
          <w:t xml:space="preserve"> </w:t>
        </w:r>
        <w:r w:rsidR="004668F3" w:rsidRPr="00094221">
          <w:rPr>
            <w:color w:val="FF0000"/>
            <w:rPrChange w:id="629" w:author="Perica, Tina" w:date="2020-08-31T16:13:00Z">
              <w:rPr>
                <w:color w:val="365F91" w:themeColor="accent1" w:themeShade="BF"/>
              </w:rPr>
            </w:rPrChange>
          </w:rPr>
          <w:t>Interestingly</w:t>
        </w:r>
      </w:ins>
      <w:ins w:id="630" w:author="Perica, Tina" w:date="2020-05-10T17:01:00Z">
        <w:r w:rsidR="00B72452" w:rsidRPr="00094221">
          <w:rPr>
            <w:color w:val="FF0000"/>
            <w:rPrChange w:id="631" w:author="Perica, Tina" w:date="2020-08-31T16:13:00Z">
              <w:rPr>
                <w:color w:val="365F91" w:themeColor="accent1" w:themeShade="BF"/>
              </w:rPr>
            </w:rPrChange>
          </w:rPr>
          <w:t>, neither of the</w:t>
        </w:r>
      </w:ins>
      <w:ins w:id="632" w:author="Perica, Tina" w:date="2020-08-18T22:03:00Z">
        <w:r w:rsidR="00712429" w:rsidRPr="00094221">
          <w:rPr>
            <w:color w:val="FF0000"/>
            <w:rPrChange w:id="633" w:author="Perica, Tina" w:date="2020-08-31T16:13:00Z">
              <w:rPr>
                <w:color w:val="365F91" w:themeColor="accent1" w:themeShade="BF"/>
              </w:rPr>
            </w:rPrChange>
          </w:rPr>
          <w:t xml:space="preserve"> allosteric</w:t>
        </w:r>
      </w:ins>
      <w:ins w:id="634" w:author="Perica, Tina" w:date="2020-05-10T17:01:00Z">
        <w:r w:rsidR="00B72452" w:rsidRPr="00094221">
          <w:rPr>
            <w:color w:val="FF0000"/>
            <w:rPrChange w:id="635" w:author="Perica, Tina" w:date="2020-08-31T16:13:00Z">
              <w:rPr>
                <w:color w:val="365F91" w:themeColor="accent1" w:themeShade="BF"/>
              </w:rPr>
            </w:rPrChange>
          </w:rPr>
          <w:t xml:space="preserve"> sites</w:t>
        </w:r>
      </w:ins>
      <w:ins w:id="636" w:author="Perica, Tina" w:date="2020-08-18T22:03:00Z">
        <w:r w:rsidR="00712429" w:rsidRPr="00094221">
          <w:rPr>
            <w:color w:val="FF0000"/>
            <w:rPrChange w:id="637" w:author="Perica, Tina" w:date="2020-08-31T16:13:00Z">
              <w:rPr>
                <w:color w:val="365F91" w:themeColor="accent1" w:themeShade="BF"/>
              </w:rPr>
            </w:rPrChange>
          </w:rPr>
          <w:t xml:space="preserve"> in Gsp1</w:t>
        </w:r>
      </w:ins>
      <w:ins w:id="638" w:author="Perica, Tina" w:date="2020-05-10T17:01:00Z">
        <w:r w:rsidR="00B72452" w:rsidRPr="00094221">
          <w:rPr>
            <w:color w:val="FF0000"/>
            <w:rPrChange w:id="639" w:author="Perica, Tina" w:date="2020-08-31T16:13:00Z">
              <w:rPr>
                <w:color w:val="365F91" w:themeColor="accent1" w:themeShade="BF"/>
              </w:rPr>
            </w:rPrChange>
          </w:rPr>
          <w:t xml:space="preserve"> overlap with the allosteric inhibitor pockets successfully targeted by small molecule inhibitors in R</w:t>
        </w:r>
      </w:ins>
      <w:ins w:id="640" w:author="Perica, Tina" w:date="2020-08-31T16:13:00Z">
        <w:r w:rsidR="00094221">
          <w:rPr>
            <w:color w:val="FF0000"/>
          </w:rPr>
          <w:t>as</w:t>
        </w:r>
      </w:ins>
      <w:ins w:id="641" w:author="Perica, Tina" w:date="2020-05-10T17:01:00Z">
        <w:r w:rsidR="00B72452" w:rsidRPr="00094221">
          <w:rPr>
            <w:color w:val="FF0000"/>
            <w:rPrChange w:id="642" w:author="Perica, Tina" w:date="2020-08-31T16:13:00Z">
              <w:rPr>
                <w:color w:val="365F91" w:themeColor="accent1" w:themeShade="BF"/>
              </w:rPr>
            </w:rPrChange>
          </w:rPr>
          <w:t>{Canon, 2019, r05670;Kessler, 2019, r05463;Ostrem, 2013, r05039}</w:t>
        </w:r>
        <w:r w:rsidR="00B72452" w:rsidRPr="00094221" w:rsidDel="00F77F62">
          <w:rPr>
            <w:color w:val="FF0000"/>
            <w:rPrChange w:id="643" w:author="Perica, Tina" w:date="2020-08-31T16:13:00Z">
              <w:rPr>
                <w:color w:val="365F91" w:themeColor="accent1" w:themeShade="BF"/>
              </w:rPr>
            </w:rPrChange>
          </w:rPr>
          <w:t xml:space="preserve"> </w:t>
        </w:r>
        <w:r w:rsidR="00B72452" w:rsidRPr="00094221">
          <w:rPr>
            <w:color w:val="FF0000"/>
            <w:rPrChange w:id="644" w:author="Perica, Tina" w:date="2020-08-31T16:13:00Z">
              <w:rPr>
                <w:color w:val="365F91" w:themeColor="accent1" w:themeShade="BF"/>
              </w:rPr>
            </w:rPrChange>
          </w:rPr>
          <w:t>(</w:t>
        </w:r>
        <w:r w:rsidR="00B72452" w:rsidRPr="00094221">
          <w:rPr>
            <w:b/>
            <w:color w:val="FF0000"/>
            <w:rPrChange w:id="645" w:author="Perica, Tina" w:date="2020-08-31T16:13:00Z">
              <w:rPr>
                <w:b/>
                <w:color w:val="365F91" w:themeColor="accent1" w:themeShade="BF"/>
              </w:rPr>
            </w:rPrChange>
          </w:rPr>
          <w:t xml:space="preserve">Extended Data Fig. </w:t>
        </w:r>
      </w:ins>
      <w:ins w:id="646" w:author="Perica, Tina" w:date="2020-05-10T17:02:00Z">
        <w:r w:rsidR="00DF1646" w:rsidRPr="00094221">
          <w:rPr>
            <w:b/>
            <w:color w:val="FF0000"/>
            <w:rPrChange w:id="647" w:author="Perica, Tina" w:date="2020-08-31T16:13:00Z">
              <w:rPr>
                <w:b/>
                <w:color w:val="365F91" w:themeColor="accent1" w:themeShade="BF"/>
              </w:rPr>
            </w:rPrChange>
          </w:rPr>
          <w:t>7</w:t>
        </w:r>
      </w:ins>
      <w:ins w:id="648" w:author="Perica, Tina" w:date="2020-05-10T17:01:00Z">
        <w:r w:rsidR="00B72452" w:rsidRPr="00094221">
          <w:rPr>
            <w:b/>
            <w:color w:val="FF0000"/>
            <w:rPrChange w:id="649" w:author="Perica, Tina" w:date="2020-08-31T16:13:00Z">
              <w:rPr>
                <w:b/>
                <w:color w:val="365F91" w:themeColor="accent1" w:themeShade="BF"/>
              </w:rPr>
            </w:rPrChange>
          </w:rPr>
          <w:t>d</w:t>
        </w:r>
        <w:r w:rsidR="00B72452" w:rsidRPr="00094221">
          <w:rPr>
            <w:color w:val="FF0000"/>
            <w:rPrChange w:id="650" w:author="Perica, Tina" w:date="2020-08-31T16:13:00Z">
              <w:rPr>
                <w:color w:val="365F91" w:themeColor="accent1" w:themeShade="BF"/>
              </w:rPr>
            </w:rPrChange>
          </w:rPr>
          <w:t>).</w:t>
        </w:r>
      </w:ins>
      <w:moveTo w:id="651" w:author="Perica, Tina" w:date="2020-05-10T16:50:00Z">
        <w:del w:id="652" w:author="Perica, Tina" w:date="2020-05-10T17:00:00Z">
          <w:r w:rsidR="00B72452" w:rsidRPr="00094221" w:rsidDel="00B72452">
            <w:rPr>
              <w:color w:val="FF0000"/>
            </w:rPr>
            <w:delText>.</w:delText>
          </w:r>
        </w:del>
      </w:moveTo>
      <w:moveToRangeEnd w:id="600"/>
      <w:ins w:id="653" w:author="Perica, Tina" w:date="2020-05-10T16:50:00Z">
        <w:r w:rsidR="00B72452" w:rsidRPr="00094221">
          <w:rPr>
            <w:color w:val="FF0000"/>
          </w:rPr>
          <w:t xml:space="preserve"> </w:t>
        </w:r>
      </w:ins>
      <w:r w:rsidR="0000667E" w:rsidRPr="00D237BC">
        <w:rPr>
          <w:color w:val="000000" w:themeColor="text1"/>
          <w:rPrChange w:id="654" w:author="Perica, Tina" w:date="2020-08-23T15:10:00Z">
            <w:rPr/>
          </w:rPrChange>
        </w:rPr>
        <w:t>Exceptions to th</w:t>
      </w:r>
      <w:r w:rsidR="008506D4" w:rsidRPr="00D237BC">
        <w:rPr>
          <w:color w:val="000000" w:themeColor="text1"/>
          <w:rPrChange w:id="655" w:author="Perica, Tina" w:date="2020-08-23T15:10:00Z">
            <w:rPr/>
          </w:rPrChange>
        </w:rPr>
        <w:t>e</w:t>
      </w:r>
      <w:r w:rsidR="0000667E" w:rsidRPr="00D237BC">
        <w:rPr>
          <w:color w:val="000000" w:themeColor="text1"/>
          <w:rPrChange w:id="656" w:author="Perica, Tina" w:date="2020-08-23T15:10:00Z">
            <w:rPr/>
          </w:rPrChange>
        </w:rPr>
        <w:t xml:space="preserve"> linear relationship are the K132H mutation, which is in the core of the GAP interface and is hence expected to directly affect the interaction with the GAP, and the D79S and R78K mutations, </w:t>
      </w:r>
      <w:r w:rsidR="0000667E" w:rsidRPr="00D237BC">
        <w:rPr>
          <w:color w:val="000000" w:themeColor="text1"/>
          <w:rPrChange w:id="657" w:author="Perica, Tina" w:date="2020-08-23T15:10:00Z">
            <w:rPr/>
          </w:rPrChange>
        </w:rPr>
        <w:lastRenderedPageBreak/>
        <w:t xml:space="preserve">which are on the edge of the GTPase switch II region (from residues 69 to 77) and could lead to </w:t>
      </w:r>
      <w:del w:id="658" w:author="Perica, Tina" w:date="2020-07-10T14:08:00Z">
        <w:r w:rsidR="0000667E" w:rsidRPr="00D237BC" w:rsidDel="00792A6D">
          <w:rPr>
            <w:color w:val="000000" w:themeColor="text1"/>
            <w:rPrChange w:id="659" w:author="Perica, Tina" w:date="2020-08-23T15:10:00Z">
              <w:rPr/>
            </w:rPrChange>
          </w:rPr>
          <w:delText xml:space="preserve">additional </w:delText>
        </w:r>
      </w:del>
      <w:ins w:id="660" w:author="Perica, Tina" w:date="2020-07-10T14:08:00Z">
        <w:r w:rsidR="00792A6D" w:rsidRPr="00D237BC">
          <w:rPr>
            <w:color w:val="000000" w:themeColor="text1"/>
            <w:rPrChange w:id="661" w:author="Perica, Tina" w:date="2020-08-23T15:10:00Z">
              <w:rPr/>
            </w:rPrChange>
          </w:rPr>
          <w:t xml:space="preserve">different </w:t>
        </w:r>
      </w:ins>
      <w:r w:rsidR="0000667E" w:rsidRPr="00D237BC">
        <w:rPr>
          <w:color w:val="000000" w:themeColor="text1"/>
          <w:rPrChange w:id="662" w:author="Perica, Tina" w:date="2020-08-23T15:10:00Z">
            <w:rPr/>
          </w:rPrChange>
        </w:rPr>
        <w:t xml:space="preserve">perturbations of the nucleotide binding site geometry. </w:t>
      </w:r>
      <w:del w:id="663" w:author="Perica, Tina" w:date="2020-05-10T17:00:00Z">
        <w:r w:rsidR="004B0A1E" w:rsidRPr="00D237BC" w:rsidDel="00B72452">
          <w:rPr>
            <w:color w:val="000000" w:themeColor="text1"/>
            <w:rPrChange w:id="664" w:author="Perica, Tina" w:date="2020-08-23T15:10:00Z">
              <w:rPr/>
            </w:rPrChange>
          </w:rPr>
          <w:delText xml:space="preserve">Taken together, the </w:delText>
        </w:r>
        <w:r w:rsidR="004B0A1E" w:rsidRPr="00D237BC" w:rsidDel="00B72452">
          <w:rPr>
            <w:color w:val="000000" w:themeColor="text1"/>
            <w:vertAlign w:val="superscript"/>
            <w:rPrChange w:id="665" w:author="Perica, Tina" w:date="2020-08-23T15:10:00Z">
              <w:rPr>
                <w:vertAlign w:val="superscript"/>
              </w:rPr>
            </w:rPrChange>
          </w:rPr>
          <w:delText>31</w:delText>
        </w:r>
        <w:r w:rsidR="004B0A1E" w:rsidRPr="00D237BC" w:rsidDel="00B72452">
          <w:rPr>
            <w:color w:val="000000" w:themeColor="text1"/>
            <w:rPrChange w:id="666" w:author="Perica, Tina" w:date="2020-08-23T15:10:00Z">
              <w:rPr/>
            </w:rPrChange>
          </w:rPr>
          <w:delText xml:space="preserve">P </w:delText>
        </w:r>
        <w:r w:rsidR="005925F7" w:rsidRPr="00D237BC" w:rsidDel="00B72452">
          <w:rPr>
            <w:color w:val="000000" w:themeColor="text1"/>
            <w:rPrChange w:id="667" w:author="Perica, Tina" w:date="2020-08-23T15:10:00Z">
              <w:rPr/>
            </w:rPrChange>
          </w:rPr>
          <w:delText xml:space="preserve">NMR and kinetic data </w:delText>
        </w:r>
        <w:r w:rsidR="004F0C3E" w:rsidRPr="00D237BC" w:rsidDel="00B72452">
          <w:rPr>
            <w:color w:val="000000" w:themeColor="text1"/>
            <w:rPrChange w:id="668" w:author="Perica, Tina" w:date="2020-08-23T15:10:00Z">
              <w:rPr/>
            </w:rPrChange>
          </w:rPr>
          <w:delText xml:space="preserve">support a </w:delText>
        </w:r>
        <w:r w:rsidR="00935C6B" w:rsidRPr="00D237BC" w:rsidDel="00B72452">
          <w:rPr>
            <w:color w:val="000000" w:themeColor="text1"/>
            <w:rPrChange w:id="669" w:author="Perica, Tina" w:date="2020-08-23T15:10:00Z">
              <w:rPr/>
            </w:rPrChange>
          </w:rPr>
          <w:delText xml:space="preserve">molecular </w:delText>
        </w:r>
        <w:r w:rsidR="004F0C3E" w:rsidRPr="00D237BC" w:rsidDel="00B72452">
          <w:rPr>
            <w:color w:val="000000" w:themeColor="text1"/>
            <w:rPrChange w:id="670" w:author="Perica, Tina" w:date="2020-08-23T15:10:00Z">
              <w:rPr/>
            </w:rPrChange>
          </w:rPr>
          <w:delText>mechanism whereby</w:delText>
        </w:r>
        <w:r w:rsidR="00B05DA4" w:rsidRPr="00D237BC" w:rsidDel="00B72452">
          <w:rPr>
            <w:color w:val="000000" w:themeColor="text1"/>
            <w:rPrChange w:id="671" w:author="Perica, Tina" w:date="2020-08-23T15:10:00Z">
              <w:rPr/>
            </w:rPrChange>
          </w:rPr>
          <w:delText xml:space="preserve"> Gsp1 interface mutations</w:delText>
        </w:r>
        <w:r w:rsidR="00884C3E" w:rsidRPr="00D237BC" w:rsidDel="00B72452">
          <w:rPr>
            <w:color w:val="000000" w:themeColor="text1"/>
            <w:rPrChange w:id="672" w:author="Perica, Tina" w:date="2020-08-23T15:10:00Z">
              <w:rPr/>
            </w:rPrChange>
          </w:rPr>
          <w:delText xml:space="preserve"> allosteric</w:delText>
        </w:r>
        <w:r w:rsidR="00B05DA4" w:rsidRPr="00D237BC" w:rsidDel="00B72452">
          <w:rPr>
            <w:color w:val="000000" w:themeColor="text1"/>
            <w:rPrChange w:id="673" w:author="Perica, Tina" w:date="2020-08-23T15:10:00Z">
              <w:rPr/>
            </w:rPrChange>
          </w:rPr>
          <w:delText>ally</w:delText>
        </w:r>
        <w:r w:rsidR="00884C3E" w:rsidRPr="00D237BC" w:rsidDel="00B72452">
          <w:rPr>
            <w:color w:val="000000" w:themeColor="text1"/>
            <w:rPrChange w:id="674" w:author="Perica, Tina" w:date="2020-08-23T15:10:00Z">
              <w:rPr/>
            </w:rPrChange>
          </w:rPr>
          <w:delText xml:space="preserve"> </w:delText>
        </w:r>
        <w:r w:rsidR="00954E33" w:rsidRPr="00D237BC" w:rsidDel="00B72452">
          <w:rPr>
            <w:color w:val="000000" w:themeColor="text1"/>
            <w:rPrChange w:id="675" w:author="Perica, Tina" w:date="2020-08-23T15:10:00Z">
              <w:rPr/>
            </w:rPrChange>
          </w:rPr>
          <w:delText xml:space="preserve">shift </w:delText>
        </w:r>
        <w:r w:rsidR="00B05DA4" w:rsidRPr="00D237BC" w:rsidDel="00B72452">
          <w:rPr>
            <w:color w:val="000000" w:themeColor="text1"/>
            <w:rPrChange w:id="676" w:author="Perica, Tina" w:date="2020-08-23T15:10:00Z">
              <w:rPr/>
            </w:rPrChange>
          </w:rPr>
          <w:delText>the</w:delText>
        </w:r>
        <w:r w:rsidR="00884C3E" w:rsidRPr="00D237BC" w:rsidDel="00B72452">
          <w:rPr>
            <w:color w:val="000000" w:themeColor="text1"/>
            <w:rPrChange w:id="677" w:author="Perica, Tina" w:date="2020-08-23T15:10:00Z">
              <w:rPr/>
            </w:rPrChange>
          </w:rPr>
          <w:delText xml:space="preserve"> conformational distribution at the active site</w:delText>
        </w:r>
        <w:r w:rsidR="006915FF" w:rsidRPr="00D237BC" w:rsidDel="00B72452">
          <w:rPr>
            <w:color w:val="000000" w:themeColor="text1"/>
            <w:rPrChange w:id="678" w:author="Perica, Tina" w:date="2020-08-23T15:10:00Z">
              <w:rPr/>
            </w:rPrChange>
          </w:rPr>
          <w:delText xml:space="preserve"> </w:delText>
        </w:r>
        <w:r w:rsidR="00F66A5B" w:rsidRPr="00D237BC" w:rsidDel="00B72452">
          <w:rPr>
            <w:color w:val="000000" w:themeColor="text1"/>
            <w:rPrChange w:id="679" w:author="Perica, Tina" w:date="2020-08-23T15:10:00Z">
              <w:rPr/>
            </w:rPrChange>
          </w:rPr>
          <w:delText xml:space="preserve">which </w:delText>
        </w:r>
        <w:r w:rsidR="002810E6" w:rsidRPr="00D237BC" w:rsidDel="00B72452">
          <w:rPr>
            <w:color w:val="000000" w:themeColor="text1"/>
            <w:rPrChange w:id="680" w:author="Perica, Tina" w:date="2020-08-23T15:10:00Z">
              <w:rPr/>
            </w:rPrChange>
          </w:rPr>
          <w:delText xml:space="preserve">in turn </w:delText>
        </w:r>
        <w:r w:rsidR="00914489" w:rsidRPr="00D237BC" w:rsidDel="00B72452">
          <w:rPr>
            <w:color w:val="000000" w:themeColor="text1"/>
            <w:rPrChange w:id="681" w:author="Perica, Tina" w:date="2020-08-23T15:10:00Z">
              <w:rPr/>
            </w:rPrChange>
          </w:rPr>
          <w:delText>alters</w:delText>
        </w:r>
        <w:r w:rsidR="007530AE" w:rsidRPr="00D237BC" w:rsidDel="00B72452">
          <w:rPr>
            <w:color w:val="000000" w:themeColor="text1"/>
            <w:rPrChange w:id="682" w:author="Perica, Tina" w:date="2020-08-23T15:10:00Z">
              <w:rPr/>
            </w:rPrChange>
          </w:rPr>
          <w:delText xml:space="preserve"> </w:delText>
        </w:r>
        <w:r w:rsidR="00387D9F" w:rsidRPr="00D237BC" w:rsidDel="00B72452">
          <w:rPr>
            <w:color w:val="000000" w:themeColor="text1"/>
            <w:rPrChange w:id="683" w:author="Perica, Tina" w:date="2020-08-23T15:10:00Z">
              <w:rPr/>
            </w:rPrChange>
          </w:rPr>
          <w:delText xml:space="preserve">the GTPase switch cycle. </w:delText>
        </w:r>
        <w:r w:rsidR="00FA54BE" w:rsidRPr="00D237BC" w:rsidDel="00B72452">
          <w:rPr>
            <w:color w:val="000000" w:themeColor="text1"/>
            <w:rPrChange w:id="684" w:author="Perica, Tina" w:date="2020-08-23T15:10:00Z">
              <w:rPr/>
            </w:rPrChange>
          </w:rPr>
          <w:delText>Interestingly, t</w:delText>
        </w:r>
        <w:r w:rsidR="00A15E26" w:rsidRPr="00D237BC" w:rsidDel="00B72452">
          <w:rPr>
            <w:color w:val="000000" w:themeColor="text1"/>
            <w:rPrChange w:id="685" w:author="Perica, Tina" w:date="2020-08-23T15:10:00Z">
              <w:rPr/>
            </w:rPrChange>
          </w:rPr>
          <w:delText xml:space="preserve">he </w:delText>
        </w:r>
        <w:r w:rsidR="00C012FE" w:rsidRPr="00D237BC" w:rsidDel="00B72452">
          <w:rPr>
            <w:color w:val="000000" w:themeColor="text1"/>
            <w:rPrChange w:id="686" w:author="Perica, Tina" w:date="2020-08-23T15:10:00Z">
              <w:rPr/>
            </w:rPrChange>
          </w:rPr>
          <w:delText xml:space="preserve">allosteric </w:delText>
        </w:r>
        <w:r w:rsidR="00A15E26" w:rsidRPr="00D237BC" w:rsidDel="00B72452">
          <w:rPr>
            <w:color w:val="000000" w:themeColor="text1"/>
            <w:rPrChange w:id="687" w:author="Perica, Tina" w:date="2020-08-23T15:10:00Z">
              <w:rPr/>
            </w:rPrChange>
          </w:rPr>
          <w:delText>mutatio</w:delText>
        </w:r>
        <w:r w:rsidR="00C46516" w:rsidRPr="00D237BC" w:rsidDel="00B72452">
          <w:rPr>
            <w:color w:val="000000" w:themeColor="text1"/>
            <w:rPrChange w:id="688" w:author="Perica, Tina" w:date="2020-08-23T15:10:00Z">
              <w:rPr/>
            </w:rPrChange>
          </w:rPr>
          <w:delText>ns</w:delText>
        </w:r>
        <w:r w:rsidR="00EA15FD" w:rsidRPr="00D237BC" w:rsidDel="00B72452">
          <w:rPr>
            <w:color w:val="000000" w:themeColor="text1"/>
            <w:rPrChange w:id="689" w:author="Perica, Tina" w:date="2020-08-23T15:10:00Z">
              <w:rPr/>
            </w:rPrChange>
          </w:rPr>
          <w:delText xml:space="preserve"> </w:delText>
        </w:r>
        <w:r w:rsidR="00F97C49" w:rsidRPr="00D237BC" w:rsidDel="00B72452">
          <w:rPr>
            <w:color w:val="000000" w:themeColor="text1"/>
            <w:rPrChange w:id="690" w:author="Perica, Tina" w:date="2020-08-23T15:10:00Z">
              <w:rPr/>
            </w:rPrChange>
          </w:rPr>
          <w:delText xml:space="preserve">we </w:delText>
        </w:r>
        <w:r w:rsidR="009A64CD" w:rsidRPr="00D237BC" w:rsidDel="00B72452">
          <w:rPr>
            <w:color w:val="000000" w:themeColor="text1"/>
            <w:rPrChange w:id="691" w:author="Perica, Tina" w:date="2020-08-23T15:10:00Z">
              <w:rPr/>
            </w:rPrChange>
          </w:rPr>
          <w:delText>show here</w:delText>
        </w:r>
        <w:r w:rsidR="00405650" w:rsidRPr="00D237BC" w:rsidDel="00B72452">
          <w:rPr>
            <w:color w:val="000000" w:themeColor="text1"/>
            <w:rPrChange w:id="692" w:author="Perica, Tina" w:date="2020-08-23T15:10:00Z">
              <w:rPr/>
            </w:rPrChange>
          </w:rPr>
          <w:delText xml:space="preserve"> </w:delText>
        </w:r>
        <w:r w:rsidR="007136DC" w:rsidRPr="00D237BC" w:rsidDel="00B72452">
          <w:rPr>
            <w:color w:val="000000" w:themeColor="text1"/>
            <w:rPrChange w:id="693" w:author="Perica, Tina" w:date="2020-08-23T15:10:00Z">
              <w:rPr/>
            </w:rPrChange>
          </w:rPr>
          <w:delText xml:space="preserve">to </w:delText>
        </w:r>
        <w:r w:rsidR="00C46516" w:rsidRPr="00D237BC" w:rsidDel="00B72452">
          <w:rPr>
            <w:color w:val="000000" w:themeColor="text1"/>
            <w:rPrChange w:id="694" w:author="Perica, Tina" w:date="2020-08-23T15:10:00Z">
              <w:rPr/>
            </w:rPrChange>
          </w:rPr>
          <w:delText>tu</w:delText>
        </w:r>
        <w:r w:rsidR="00351E80" w:rsidRPr="00D237BC" w:rsidDel="00B72452">
          <w:rPr>
            <w:color w:val="000000" w:themeColor="text1"/>
            <w:rPrChange w:id="695" w:author="Perica, Tina" w:date="2020-08-23T15:10:00Z">
              <w:rPr/>
            </w:rPrChange>
          </w:rPr>
          <w:delText xml:space="preserve">ne the </w:delText>
        </w:r>
        <w:r w:rsidR="005251DC" w:rsidRPr="00D237BC" w:rsidDel="00B72452">
          <w:rPr>
            <w:color w:val="000000" w:themeColor="text1"/>
            <w:rPrChange w:id="696" w:author="Perica, Tina" w:date="2020-08-23T15:10:00Z">
              <w:rPr/>
            </w:rPrChange>
          </w:rPr>
          <w:delText xml:space="preserve">distribution of the </w:delText>
        </w:r>
        <w:r w:rsidR="00351E80" w:rsidRPr="00D237BC" w:rsidDel="00B72452">
          <w:rPr>
            <w:color w:val="000000" w:themeColor="text1"/>
            <w:rPrChange w:id="697" w:author="Perica, Tina" w:date="2020-08-23T15:10:00Z">
              <w:rPr/>
            </w:rPrChange>
          </w:rPr>
          <w:delText>cataly</w:delText>
        </w:r>
        <w:r w:rsidR="00A15E26" w:rsidRPr="00D237BC" w:rsidDel="00B72452">
          <w:rPr>
            <w:color w:val="000000" w:themeColor="text1"/>
            <w:rPrChange w:id="698" w:author="Perica, Tina" w:date="2020-08-23T15:10:00Z">
              <w:rPr/>
            </w:rPrChange>
          </w:rPr>
          <w:delText xml:space="preserve">tically </w:delText>
        </w:r>
        <w:r w:rsidR="003E4633" w:rsidRPr="00D237BC" w:rsidDel="00B72452">
          <w:rPr>
            <w:color w:val="000000" w:themeColor="text1"/>
            <w:rPrChange w:id="699" w:author="Perica, Tina" w:date="2020-08-23T15:10:00Z">
              <w:rPr/>
            </w:rPrChange>
          </w:rPr>
          <w:delText xml:space="preserve">competent </w:delText>
        </w:r>
        <w:r w:rsidR="00A15E26" w:rsidRPr="00D237BC" w:rsidDel="00B72452">
          <w:rPr>
            <w:color w:val="000000" w:themeColor="text1"/>
            <w:rPrChange w:id="700" w:author="Perica, Tina" w:date="2020-08-23T15:10:00Z">
              <w:rPr/>
            </w:rPrChange>
          </w:rPr>
          <w:delText>state of Gsp1</w:delText>
        </w:r>
        <w:r w:rsidR="009E2B34" w:rsidRPr="00D237BC" w:rsidDel="00B72452">
          <w:rPr>
            <w:color w:val="000000" w:themeColor="text1"/>
            <w:rPrChange w:id="701" w:author="Perica, Tina" w:date="2020-08-23T15:10:00Z">
              <w:rPr/>
            </w:rPrChange>
          </w:rPr>
          <w:delText xml:space="preserve"> </w:delText>
        </w:r>
        <w:r w:rsidR="00A37A56" w:rsidRPr="00D237BC" w:rsidDel="00B72452">
          <w:rPr>
            <w:color w:val="000000" w:themeColor="text1"/>
            <w:rPrChange w:id="702" w:author="Perica, Tina" w:date="2020-08-23T15:10:00Z">
              <w:rPr/>
            </w:rPrChange>
          </w:rPr>
          <w:delText>(</w:delText>
        </w:r>
        <w:r w:rsidR="00405650" w:rsidRPr="00D237BC" w:rsidDel="00B72452">
          <w:rPr>
            <w:color w:val="000000" w:themeColor="text1"/>
            <w:rPrChange w:id="703" w:author="Perica, Tina" w:date="2020-08-23T15:10:00Z">
              <w:rPr/>
            </w:rPrChange>
          </w:rPr>
          <w:delText xml:space="preserve">T34, H141, Q147, and Y157, </w:delText>
        </w:r>
        <w:r w:rsidR="00A37A56" w:rsidRPr="00D237BC" w:rsidDel="00B72452">
          <w:rPr>
            <w:b/>
            <w:color w:val="000000" w:themeColor="text1"/>
            <w:rPrChange w:id="704" w:author="Perica, Tina" w:date="2020-08-23T15:10:00Z">
              <w:rPr>
                <w:b/>
              </w:rPr>
            </w:rPrChange>
          </w:rPr>
          <w:delText>Fig. 3</w:delText>
        </w:r>
        <w:r w:rsidR="00405650" w:rsidRPr="00D237BC" w:rsidDel="00B72452">
          <w:rPr>
            <w:b/>
            <w:color w:val="000000" w:themeColor="text1"/>
            <w:rPrChange w:id="705" w:author="Perica, Tina" w:date="2020-08-23T15:10:00Z">
              <w:rPr>
                <w:b/>
              </w:rPr>
            </w:rPrChange>
          </w:rPr>
          <w:delText>d</w:delText>
        </w:r>
        <w:r w:rsidR="00C012FE" w:rsidRPr="00D237BC" w:rsidDel="00B72452">
          <w:rPr>
            <w:b/>
            <w:color w:val="000000" w:themeColor="text1"/>
            <w:rPrChange w:id="706" w:author="Perica, Tina" w:date="2020-08-23T15:10:00Z">
              <w:rPr>
                <w:b/>
              </w:rPr>
            </w:rPrChange>
          </w:rPr>
          <w:delText>,</w:delText>
        </w:r>
        <w:r w:rsidR="00E6010E" w:rsidRPr="00D237BC" w:rsidDel="00B72452">
          <w:rPr>
            <w:b/>
            <w:color w:val="000000" w:themeColor="text1"/>
            <w:rPrChange w:id="707" w:author="Perica, Tina" w:date="2020-08-23T15:10:00Z">
              <w:rPr>
                <w:b/>
              </w:rPr>
            </w:rPrChange>
          </w:rPr>
          <w:delText xml:space="preserve"> </w:delText>
        </w:r>
        <w:r w:rsidR="00405650" w:rsidRPr="00D237BC" w:rsidDel="00B72452">
          <w:rPr>
            <w:b/>
            <w:color w:val="000000" w:themeColor="text1"/>
            <w:rPrChange w:id="708" w:author="Perica, Tina" w:date="2020-08-23T15:10:00Z">
              <w:rPr>
                <w:b/>
              </w:rPr>
            </w:rPrChange>
          </w:rPr>
          <w:delText>e</w:delText>
        </w:r>
        <w:r w:rsidR="00A37A56" w:rsidRPr="00D237BC" w:rsidDel="00B72452">
          <w:rPr>
            <w:color w:val="000000" w:themeColor="text1"/>
            <w:rPrChange w:id="709" w:author="Perica, Tina" w:date="2020-08-23T15:10:00Z">
              <w:rPr/>
            </w:rPrChange>
          </w:rPr>
          <w:delText>)</w:delText>
        </w:r>
        <w:r w:rsidR="00405650" w:rsidRPr="00D237BC" w:rsidDel="00B72452">
          <w:rPr>
            <w:color w:val="000000" w:themeColor="text1"/>
            <w:rPrChange w:id="710" w:author="Perica, Tina" w:date="2020-08-23T15:10:00Z">
              <w:rPr/>
            </w:rPrChange>
          </w:rPr>
          <w:delText xml:space="preserve"> </w:delText>
        </w:r>
        <w:r w:rsidR="00983222" w:rsidRPr="00D237BC" w:rsidDel="00B72452">
          <w:rPr>
            <w:color w:val="000000" w:themeColor="text1"/>
            <w:rPrChange w:id="711" w:author="Perica, Tina" w:date="2020-08-23T15:10:00Z">
              <w:rPr/>
            </w:rPrChange>
          </w:rPr>
          <w:delText>do not overlap with either</w:delText>
        </w:r>
        <w:r w:rsidR="002F3118" w:rsidRPr="00D237BC" w:rsidDel="00B72452">
          <w:rPr>
            <w:color w:val="000000" w:themeColor="text1"/>
            <w:rPrChange w:id="712" w:author="Perica, Tina" w:date="2020-08-23T15:10:00Z">
              <w:rPr/>
            </w:rPrChange>
          </w:rPr>
          <w:delText xml:space="preserve"> </w:delText>
        </w:r>
        <w:r w:rsidR="006E69C9" w:rsidRPr="00D237BC" w:rsidDel="00B72452">
          <w:rPr>
            <w:color w:val="000000" w:themeColor="text1"/>
            <w:rPrChange w:id="713" w:author="Perica, Tina" w:date="2020-08-23T15:10:00Z">
              <w:rPr/>
            </w:rPrChange>
          </w:rPr>
          <w:delText xml:space="preserve">allosteric </w:delText>
        </w:r>
        <w:r w:rsidR="00AA6DBD" w:rsidRPr="00D237BC" w:rsidDel="00B72452">
          <w:rPr>
            <w:color w:val="000000" w:themeColor="text1"/>
            <w:rPrChange w:id="714" w:author="Perica, Tina" w:date="2020-08-23T15:10:00Z">
              <w:rPr/>
            </w:rPrChange>
          </w:rPr>
          <w:delText>inhibitor pocket</w:delText>
        </w:r>
        <w:r w:rsidR="002F3118" w:rsidRPr="00D237BC" w:rsidDel="00B72452">
          <w:rPr>
            <w:color w:val="000000" w:themeColor="text1"/>
            <w:rPrChange w:id="715" w:author="Perica, Tina" w:date="2020-08-23T15:10:00Z">
              <w:rPr/>
            </w:rPrChange>
          </w:rPr>
          <w:delText xml:space="preserve"> successfully targeted by small molecule inhibitors</w:delText>
        </w:r>
        <w:r w:rsidR="004B4F4E" w:rsidRPr="00D237BC" w:rsidDel="00B72452">
          <w:rPr>
            <w:color w:val="000000" w:themeColor="text1"/>
            <w:rPrChange w:id="716" w:author="Perica, Tina" w:date="2020-08-23T15:10:00Z">
              <w:rPr/>
            </w:rPrChange>
          </w:rPr>
          <w:delText xml:space="preserve"> in Ras</w:delText>
        </w:r>
        <w:r w:rsidR="00186F9C" w:rsidRPr="00D237BC" w:rsidDel="00B72452">
          <w:rPr>
            <w:color w:val="000000" w:themeColor="text1"/>
            <w:rPrChange w:id="717" w:author="Perica, Tina" w:date="2020-08-23T15:10:00Z">
              <w:rPr/>
            </w:rPrChange>
          </w:rPr>
          <w:delText>{Canon, 2019, r05670;Kessler, 2019, r05463;Ostrem, 2013, r05039}</w:delText>
        </w:r>
        <w:r w:rsidR="00F77F62" w:rsidRPr="00D237BC" w:rsidDel="00B72452">
          <w:rPr>
            <w:color w:val="000000" w:themeColor="text1"/>
            <w:rPrChange w:id="718" w:author="Perica, Tina" w:date="2020-08-23T15:10:00Z">
              <w:rPr/>
            </w:rPrChange>
          </w:rPr>
          <w:delText xml:space="preserve"> </w:delText>
        </w:r>
        <w:r w:rsidR="006E69C9" w:rsidRPr="00D237BC" w:rsidDel="00B72452">
          <w:rPr>
            <w:color w:val="000000" w:themeColor="text1"/>
            <w:rPrChange w:id="719" w:author="Perica, Tina" w:date="2020-08-23T15:10:00Z">
              <w:rPr/>
            </w:rPrChange>
          </w:rPr>
          <w:delText>(</w:delText>
        </w:r>
        <w:r w:rsidR="006E69C9" w:rsidRPr="00D237BC" w:rsidDel="00B72452">
          <w:rPr>
            <w:b/>
            <w:color w:val="000000" w:themeColor="text1"/>
            <w:rPrChange w:id="720" w:author="Perica, Tina" w:date="2020-08-23T15:10:00Z">
              <w:rPr>
                <w:b/>
              </w:rPr>
            </w:rPrChange>
          </w:rPr>
          <w:delText>Extended Data Fig. 6d</w:delText>
        </w:r>
        <w:r w:rsidR="006E69C9" w:rsidRPr="00D237BC" w:rsidDel="00B72452">
          <w:rPr>
            <w:color w:val="000000" w:themeColor="text1"/>
            <w:rPrChange w:id="721" w:author="Perica, Tina" w:date="2020-08-23T15:10:00Z">
              <w:rPr/>
            </w:rPrChange>
          </w:rPr>
          <w:delText>)</w:delText>
        </w:r>
        <w:r w:rsidR="0043211A" w:rsidRPr="00D237BC" w:rsidDel="00B72452">
          <w:rPr>
            <w:color w:val="000000" w:themeColor="text1"/>
            <w:rPrChange w:id="722" w:author="Perica, Tina" w:date="2020-08-23T15:10:00Z">
              <w:rPr/>
            </w:rPrChange>
          </w:rPr>
          <w:delText>.</w:delText>
        </w:r>
      </w:del>
    </w:p>
    <w:p w14:paraId="36F95DFA" w14:textId="209CABF8" w:rsidR="00455431" w:rsidRPr="00D237BC" w:rsidRDefault="008A4BF2" w:rsidP="00766E8C">
      <w:pPr>
        <w:rPr>
          <w:b/>
          <w:color w:val="000000" w:themeColor="text1"/>
          <w:rPrChange w:id="723" w:author="Perica, Tina" w:date="2020-08-23T15:10:00Z">
            <w:rPr>
              <w:b/>
            </w:rPr>
          </w:rPrChange>
        </w:rPr>
      </w:pPr>
      <w:r w:rsidRPr="00D237BC">
        <w:rPr>
          <w:color w:val="000000" w:themeColor="text1"/>
          <w:rPrChange w:id="724" w:author="Perica, Tina" w:date="2020-08-23T15:10:00Z">
            <w:rPr/>
          </w:rPrChange>
        </w:rPr>
        <w:t xml:space="preserve">Our </w:t>
      </w:r>
      <w:r w:rsidRPr="00D237BC">
        <w:rPr>
          <w:i/>
          <w:color w:val="000000" w:themeColor="text1"/>
          <w:rPrChange w:id="725" w:author="Perica, Tina" w:date="2020-08-23T15:10:00Z">
            <w:rPr>
              <w:i/>
            </w:rPr>
          </w:rPrChange>
        </w:rPr>
        <w:t>in vitro</w:t>
      </w:r>
      <w:r w:rsidRPr="00D237BC">
        <w:rPr>
          <w:color w:val="000000" w:themeColor="text1"/>
          <w:rPrChange w:id="726" w:author="Perica, Tina" w:date="2020-08-23T15:10:00Z">
            <w:rPr/>
          </w:rPrChange>
        </w:rPr>
        <w:t xml:space="preserve"> analysis showed that m</w:t>
      </w:r>
      <w:r w:rsidR="003C7CAD" w:rsidRPr="00D237BC">
        <w:rPr>
          <w:color w:val="000000" w:themeColor="text1"/>
          <w:rPrChange w:id="727" w:author="Perica, Tina" w:date="2020-08-23T15:10:00Z">
            <w:rPr/>
          </w:rPrChange>
        </w:rPr>
        <w:t xml:space="preserve">ost </w:t>
      </w:r>
      <w:r w:rsidR="005B58F1" w:rsidRPr="00D237BC">
        <w:rPr>
          <w:color w:val="000000" w:themeColor="text1"/>
          <w:rPrChange w:id="728" w:author="Perica, Tina" w:date="2020-08-23T15:10:00Z">
            <w:rPr/>
          </w:rPrChange>
        </w:rPr>
        <w:t xml:space="preserve">Gsp1 </w:t>
      </w:r>
      <w:r w:rsidR="005E5F2A" w:rsidRPr="00D237BC">
        <w:rPr>
          <w:color w:val="000000" w:themeColor="text1"/>
          <w:rPrChange w:id="729" w:author="Perica, Tina" w:date="2020-08-23T15:10:00Z">
            <w:rPr/>
          </w:rPrChange>
        </w:rPr>
        <w:t xml:space="preserve">interface </w:t>
      </w:r>
      <w:r w:rsidR="005B58F1" w:rsidRPr="00D237BC">
        <w:rPr>
          <w:color w:val="000000" w:themeColor="text1"/>
          <w:rPrChange w:id="730" w:author="Perica, Tina" w:date="2020-08-23T15:10:00Z">
            <w:rPr/>
          </w:rPrChange>
        </w:rPr>
        <w:t>muta</w:t>
      </w:r>
      <w:r w:rsidR="003C7CAD" w:rsidRPr="00D237BC">
        <w:rPr>
          <w:color w:val="000000" w:themeColor="text1"/>
          <w:rPrChange w:id="731" w:author="Perica, Tina" w:date="2020-08-23T15:10:00Z">
            <w:rPr/>
          </w:rPrChange>
        </w:rPr>
        <w:t>tions</w:t>
      </w:r>
      <w:r w:rsidR="004201A1" w:rsidRPr="00D237BC">
        <w:rPr>
          <w:color w:val="000000" w:themeColor="text1"/>
          <w:rPrChange w:id="732" w:author="Perica, Tina" w:date="2020-08-23T15:10:00Z">
            <w:rPr/>
          </w:rPrChange>
        </w:rPr>
        <w:t xml:space="preserve"> </w:t>
      </w:r>
      <w:r w:rsidR="000F792E" w:rsidRPr="00D237BC">
        <w:rPr>
          <w:color w:val="000000" w:themeColor="text1"/>
          <w:rPrChange w:id="733" w:author="Perica, Tina" w:date="2020-08-23T15:10:00Z">
            <w:rPr/>
          </w:rPrChange>
        </w:rPr>
        <w:t xml:space="preserve">affect </w:t>
      </w:r>
      <w:r w:rsidR="00572A14" w:rsidRPr="00D237BC">
        <w:rPr>
          <w:color w:val="000000" w:themeColor="text1"/>
          <w:rPrChange w:id="734" w:author="Perica, Tina" w:date="2020-08-23T15:10:00Z">
            <w:rPr/>
          </w:rPrChange>
        </w:rPr>
        <w:t xml:space="preserve">GEF-catalyzed </w:t>
      </w:r>
      <w:r w:rsidR="00F37E47" w:rsidRPr="00D237BC">
        <w:rPr>
          <w:color w:val="000000" w:themeColor="text1"/>
          <w:rPrChange w:id="735" w:author="Perica, Tina" w:date="2020-08-23T15:10:00Z">
            <w:rPr/>
          </w:rPrChange>
        </w:rPr>
        <w:t>nucleotide exchange</w:t>
      </w:r>
      <w:r w:rsidR="00A30538" w:rsidRPr="00D237BC">
        <w:rPr>
          <w:color w:val="000000" w:themeColor="text1"/>
          <w:rPrChange w:id="736" w:author="Perica, Tina" w:date="2020-08-23T15:10:00Z">
            <w:rPr/>
          </w:rPrChange>
        </w:rPr>
        <w:t xml:space="preserve"> </w:t>
      </w:r>
      <w:r w:rsidR="00C13CDE" w:rsidRPr="00D237BC">
        <w:rPr>
          <w:color w:val="000000" w:themeColor="text1"/>
          <w:rPrChange w:id="737" w:author="Perica, Tina" w:date="2020-08-23T15:10:00Z">
            <w:rPr/>
          </w:rPrChange>
        </w:rPr>
        <w:t xml:space="preserve">and </w:t>
      </w:r>
      <w:r w:rsidR="00572A14" w:rsidRPr="00D237BC">
        <w:rPr>
          <w:color w:val="000000" w:themeColor="text1"/>
          <w:rPrChange w:id="738" w:author="Perica, Tina" w:date="2020-08-23T15:10:00Z">
            <w:rPr/>
          </w:rPrChange>
        </w:rPr>
        <w:t xml:space="preserve">GAP-catalyzed </w:t>
      </w:r>
      <w:r w:rsidR="00F37E47" w:rsidRPr="00D237BC">
        <w:rPr>
          <w:color w:val="000000" w:themeColor="text1"/>
          <w:rPrChange w:id="739" w:author="Perica, Tina" w:date="2020-08-23T15:10:00Z">
            <w:rPr/>
          </w:rPrChange>
        </w:rPr>
        <w:t>GTP hydrolysis</w:t>
      </w:r>
      <w:r w:rsidR="006C2BA3" w:rsidRPr="00D237BC">
        <w:rPr>
          <w:color w:val="000000" w:themeColor="text1"/>
          <w:rPrChange w:id="740" w:author="Perica, Tina" w:date="2020-08-23T15:10:00Z">
            <w:rPr/>
          </w:rPrChange>
        </w:rPr>
        <w:t xml:space="preserve"> </w:t>
      </w:r>
      <w:r w:rsidR="00176F87" w:rsidRPr="00D237BC">
        <w:rPr>
          <w:color w:val="000000" w:themeColor="text1"/>
          <w:rPrChange w:id="741" w:author="Perica, Tina" w:date="2020-08-23T15:10:00Z">
            <w:rPr/>
          </w:rPrChange>
        </w:rPr>
        <w:t>differentially</w:t>
      </w:r>
      <w:r w:rsidR="000B4A41" w:rsidRPr="00D237BC">
        <w:rPr>
          <w:color w:val="000000" w:themeColor="text1"/>
          <w:rPrChange w:id="742" w:author="Perica, Tina" w:date="2020-08-23T15:10:00Z">
            <w:rPr/>
          </w:rPrChange>
        </w:rPr>
        <w:t xml:space="preserve"> (</w:t>
      </w:r>
      <w:r w:rsidR="000B4A41" w:rsidRPr="00D237BC">
        <w:rPr>
          <w:b/>
          <w:color w:val="000000" w:themeColor="text1"/>
          <w:rPrChange w:id="743" w:author="Perica, Tina" w:date="2020-08-23T15:10:00Z">
            <w:rPr>
              <w:b/>
            </w:rPr>
          </w:rPrChange>
        </w:rPr>
        <w:t>Fig. 3</w:t>
      </w:r>
      <w:proofErr w:type="gramStart"/>
      <w:r w:rsidR="009F46DD" w:rsidRPr="00D237BC">
        <w:rPr>
          <w:b/>
          <w:color w:val="000000" w:themeColor="text1"/>
          <w:rPrChange w:id="744" w:author="Perica, Tina" w:date="2020-08-23T15:10:00Z">
            <w:rPr>
              <w:b/>
            </w:rPr>
          </w:rPrChange>
        </w:rPr>
        <w:t>a,b</w:t>
      </w:r>
      <w:proofErr w:type="gramEnd"/>
      <w:r w:rsidR="00D41E44" w:rsidRPr="00D237BC">
        <w:rPr>
          <w:b/>
          <w:color w:val="000000" w:themeColor="text1"/>
          <w:rPrChange w:id="745" w:author="Perica, Tina" w:date="2020-08-23T15:10:00Z">
            <w:rPr>
              <w:b/>
            </w:rPr>
          </w:rPrChange>
        </w:rPr>
        <w:t xml:space="preserve"> and</w:t>
      </w:r>
      <w:r w:rsidR="009721EF" w:rsidRPr="00D237BC">
        <w:rPr>
          <w:b/>
          <w:color w:val="000000" w:themeColor="text1"/>
          <w:rPrChange w:id="746" w:author="Perica, Tina" w:date="2020-08-23T15:10:00Z">
            <w:rPr>
              <w:b/>
            </w:rPr>
          </w:rPrChange>
        </w:rPr>
        <w:t xml:space="preserve"> Extended Data Fig. </w:t>
      </w:r>
      <w:ins w:id="747" w:author="Perica, Tina" w:date="2020-07-02T16:18:00Z">
        <w:r w:rsidR="008E5635" w:rsidRPr="00D237BC">
          <w:rPr>
            <w:b/>
            <w:color w:val="000000" w:themeColor="text1"/>
            <w:rPrChange w:id="748" w:author="Perica, Tina" w:date="2020-08-23T15:10:00Z">
              <w:rPr>
                <w:b/>
              </w:rPr>
            </w:rPrChange>
          </w:rPr>
          <w:t>6</w:t>
        </w:r>
      </w:ins>
      <w:r w:rsidR="009721EF" w:rsidRPr="00D237BC">
        <w:rPr>
          <w:b/>
          <w:color w:val="000000" w:themeColor="text1"/>
          <w:rPrChange w:id="749" w:author="Perica, Tina" w:date="2020-08-23T15:10:00Z">
            <w:rPr>
              <w:b/>
            </w:rPr>
          </w:rPrChange>
        </w:rPr>
        <w:t>e</w:t>
      </w:r>
      <w:r w:rsidR="000B4A41" w:rsidRPr="00D237BC">
        <w:rPr>
          <w:color w:val="000000" w:themeColor="text1"/>
          <w:rPrChange w:id="750" w:author="Perica, Tina" w:date="2020-08-23T15:10:00Z">
            <w:rPr/>
          </w:rPrChange>
        </w:rPr>
        <w:t>)</w:t>
      </w:r>
      <w:r w:rsidRPr="00D237BC">
        <w:rPr>
          <w:color w:val="000000" w:themeColor="text1"/>
          <w:rPrChange w:id="751" w:author="Perica, Tina" w:date="2020-08-23T15:10:00Z">
            <w:rPr/>
          </w:rPrChange>
        </w:rPr>
        <w:t>.</w:t>
      </w:r>
      <w:r w:rsidR="00FF284B" w:rsidRPr="00D237BC">
        <w:rPr>
          <w:color w:val="000000" w:themeColor="text1"/>
          <w:rPrChange w:id="752" w:author="Perica, Tina" w:date="2020-08-23T15:10:00Z">
            <w:rPr/>
          </w:rPrChange>
        </w:rPr>
        <w:t xml:space="preserve"> </w:t>
      </w:r>
      <w:r w:rsidR="0043185E" w:rsidRPr="00D237BC">
        <w:rPr>
          <w:color w:val="000000" w:themeColor="text1"/>
          <w:rPrChange w:id="753" w:author="Perica, Tina" w:date="2020-08-23T15:10:00Z">
            <w:rPr/>
          </w:rPrChange>
        </w:rPr>
        <w:t>To determine</w:t>
      </w:r>
      <w:r w:rsidR="005B58F1" w:rsidRPr="00D237BC">
        <w:rPr>
          <w:color w:val="000000" w:themeColor="text1"/>
          <w:rPrChange w:id="754" w:author="Perica, Tina" w:date="2020-08-23T15:10:00Z">
            <w:rPr/>
          </w:rPrChange>
        </w:rPr>
        <w:t xml:space="preserve"> </w:t>
      </w:r>
      <w:r w:rsidR="00D47ABE" w:rsidRPr="00D237BC">
        <w:rPr>
          <w:color w:val="000000" w:themeColor="text1"/>
          <w:rPrChange w:id="755" w:author="Perica, Tina" w:date="2020-08-23T15:10:00Z">
            <w:rPr/>
          </w:rPrChange>
        </w:rPr>
        <w:t>to what extent</w:t>
      </w:r>
      <w:r w:rsidR="009E2B34" w:rsidRPr="00D237BC">
        <w:rPr>
          <w:color w:val="000000" w:themeColor="text1"/>
          <w:rPrChange w:id="756" w:author="Perica, Tina" w:date="2020-08-23T15:10:00Z">
            <w:rPr/>
          </w:rPrChange>
        </w:rPr>
        <w:t xml:space="preserve"> </w:t>
      </w:r>
      <w:r w:rsidR="005B58F1" w:rsidRPr="00D237BC">
        <w:rPr>
          <w:color w:val="000000" w:themeColor="text1"/>
          <w:rPrChange w:id="757" w:author="Perica, Tina" w:date="2020-08-23T15:10:00Z">
            <w:rPr/>
          </w:rPrChange>
        </w:rPr>
        <w:t>the</w:t>
      </w:r>
      <w:r w:rsidR="008D1C02" w:rsidRPr="00D237BC">
        <w:rPr>
          <w:color w:val="000000" w:themeColor="text1"/>
          <w:rPrChange w:id="758" w:author="Perica, Tina" w:date="2020-08-23T15:10:00Z">
            <w:rPr/>
          </w:rPrChange>
        </w:rPr>
        <w:t>se</w:t>
      </w:r>
      <w:r w:rsidR="00FF284B" w:rsidRPr="00D237BC">
        <w:rPr>
          <w:color w:val="000000" w:themeColor="text1"/>
          <w:rPrChange w:id="759" w:author="Perica, Tina" w:date="2020-08-23T15:10:00Z">
            <w:rPr/>
          </w:rPrChange>
        </w:rPr>
        <w:t xml:space="preserve"> </w:t>
      </w:r>
      <w:r w:rsidR="002019E9" w:rsidRPr="00D237BC">
        <w:rPr>
          <w:color w:val="000000" w:themeColor="text1"/>
          <w:rPrChange w:id="760" w:author="Perica, Tina" w:date="2020-08-23T15:10:00Z">
            <w:rPr/>
          </w:rPrChange>
        </w:rPr>
        <w:t>effects</w:t>
      </w:r>
      <w:r w:rsidR="00CD2D78" w:rsidRPr="00D237BC">
        <w:rPr>
          <w:color w:val="000000" w:themeColor="text1"/>
          <w:rPrChange w:id="761" w:author="Perica, Tina" w:date="2020-08-23T15:10:00Z">
            <w:rPr/>
          </w:rPrChange>
        </w:rPr>
        <w:t xml:space="preserve"> </w:t>
      </w:r>
      <w:r w:rsidR="005E5F2A" w:rsidRPr="00D237BC">
        <w:rPr>
          <w:color w:val="000000" w:themeColor="text1"/>
          <w:rPrChange w:id="762" w:author="Perica, Tina" w:date="2020-08-23T15:10:00Z">
            <w:rPr/>
          </w:rPrChange>
        </w:rPr>
        <w:t xml:space="preserve">explain </w:t>
      </w:r>
      <w:r w:rsidR="00A626EB" w:rsidRPr="00D237BC">
        <w:rPr>
          <w:color w:val="000000" w:themeColor="text1"/>
          <w:rPrChange w:id="763" w:author="Perica, Tina" w:date="2020-08-23T15:10:00Z">
            <w:rPr/>
          </w:rPrChange>
        </w:rPr>
        <w:t>changes in</w:t>
      </w:r>
      <w:r w:rsidR="005F4A05" w:rsidRPr="00D237BC">
        <w:rPr>
          <w:color w:val="000000" w:themeColor="text1"/>
          <w:rPrChange w:id="764" w:author="Perica, Tina" w:date="2020-08-23T15:10:00Z">
            <w:rPr/>
          </w:rPrChange>
        </w:rPr>
        <w:t xml:space="preserve"> </w:t>
      </w:r>
      <w:r w:rsidR="00C13CDE" w:rsidRPr="00D237BC">
        <w:rPr>
          <w:color w:val="000000" w:themeColor="text1"/>
          <w:rPrChange w:id="765" w:author="Perica, Tina" w:date="2020-08-23T15:10:00Z">
            <w:rPr/>
          </w:rPrChange>
        </w:rPr>
        <w:t>the physical interaction network</w:t>
      </w:r>
      <w:r w:rsidR="00CE0334" w:rsidRPr="00D237BC">
        <w:rPr>
          <w:color w:val="000000" w:themeColor="text1"/>
          <w:rPrChange w:id="766" w:author="Perica, Tina" w:date="2020-08-23T15:10:00Z">
            <w:rPr/>
          </w:rPrChange>
        </w:rPr>
        <w:t xml:space="preserve"> of Gsp1</w:t>
      </w:r>
      <w:r w:rsidR="0040594C" w:rsidRPr="00D237BC">
        <w:rPr>
          <w:color w:val="000000" w:themeColor="text1"/>
          <w:rPrChange w:id="767" w:author="Perica, Tina" w:date="2020-08-23T15:10:00Z">
            <w:rPr/>
          </w:rPrChange>
        </w:rPr>
        <w:t xml:space="preserve"> (</w:t>
      </w:r>
      <w:r w:rsidR="0040594C" w:rsidRPr="00D237BC">
        <w:rPr>
          <w:b/>
          <w:color w:val="000000" w:themeColor="text1"/>
          <w:rPrChange w:id="768" w:author="Perica, Tina" w:date="2020-08-23T15:10:00Z">
            <w:rPr>
              <w:b/>
            </w:rPr>
          </w:rPrChange>
        </w:rPr>
        <w:t>Fig. 2</w:t>
      </w:r>
      <w:r w:rsidR="0040594C" w:rsidRPr="00D237BC">
        <w:rPr>
          <w:color w:val="000000" w:themeColor="text1"/>
          <w:rPrChange w:id="769" w:author="Perica, Tina" w:date="2020-08-23T15:10:00Z">
            <w:rPr/>
          </w:rPrChange>
        </w:rPr>
        <w:t>)</w:t>
      </w:r>
      <w:r w:rsidR="00C6540E" w:rsidRPr="00D237BC">
        <w:rPr>
          <w:color w:val="000000" w:themeColor="text1"/>
          <w:rPrChange w:id="770" w:author="Perica, Tina" w:date="2020-08-23T15:10:00Z">
            <w:rPr/>
          </w:rPrChange>
        </w:rPr>
        <w:t xml:space="preserve">, we compared </w:t>
      </w:r>
      <w:r w:rsidR="00C6540E" w:rsidRPr="00D237BC">
        <w:rPr>
          <w:i/>
          <w:color w:val="000000" w:themeColor="text1"/>
          <w:rPrChange w:id="771" w:author="Perica, Tina" w:date="2020-08-23T15:10:00Z">
            <w:rPr>
              <w:i/>
            </w:rPr>
          </w:rPrChange>
        </w:rPr>
        <w:t>in vitro</w:t>
      </w:r>
      <w:r w:rsidR="00C6540E" w:rsidRPr="00D237BC">
        <w:rPr>
          <w:color w:val="000000" w:themeColor="text1"/>
          <w:rPrChange w:id="772" w:author="Perica, Tina" w:date="2020-08-23T15:10:00Z">
            <w:rPr/>
          </w:rPrChange>
        </w:rPr>
        <w:t xml:space="preserve"> kinetic and</w:t>
      </w:r>
      <w:r w:rsidR="00CE0334" w:rsidRPr="00D237BC">
        <w:rPr>
          <w:color w:val="000000" w:themeColor="text1"/>
          <w:rPrChange w:id="773" w:author="Perica, Tina" w:date="2020-08-23T15:10:00Z">
            <w:rPr/>
          </w:rPrChange>
        </w:rPr>
        <w:t xml:space="preserve"> </w:t>
      </w:r>
      <w:r w:rsidR="00D90CB4" w:rsidRPr="00D237BC">
        <w:rPr>
          <w:color w:val="000000" w:themeColor="text1"/>
          <w:rPrChange w:id="774" w:author="Perica, Tina" w:date="2020-08-23T15:10:00Z">
            <w:rPr/>
          </w:rPrChange>
        </w:rPr>
        <w:t xml:space="preserve">our </w:t>
      </w:r>
      <w:r w:rsidR="0072020B" w:rsidRPr="00D237BC">
        <w:rPr>
          <w:color w:val="000000" w:themeColor="text1"/>
          <w:rPrChange w:id="775" w:author="Perica, Tina" w:date="2020-08-23T15:10:00Z">
            <w:rPr/>
          </w:rPrChange>
        </w:rPr>
        <w:t>AP-MS</w:t>
      </w:r>
      <w:r w:rsidR="00C6540E" w:rsidRPr="00D237BC">
        <w:rPr>
          <w:color w:val="000000" w:themeColor="text1"/>
          <w:rPrChange w:id="776" w:author="Perica, Tina" w:date="2020-08-23T15:10:00Z">
            <w:rPr/>
          </w:rPrChange>
        </w:rPr>
        <w:t xml:space="preserve"> data</w:t>
      </w:r>
      <w:r w:rsidR="0040594C" w:rsidRPr="00D237BC">
        <w:rPr>
          <w:color w:val="000000" w:themeColor="text1"/>
          <w:rPrChange w:id="777" w:author="Perica, Tina" w:date="2020-08-23T15:10:00Z">
            <w:rPr/>
          </w:rPrChange>
        </w:rPr>
        <w:t xml:space="preserve"> (</w:t>
      </w:r>
      <w:ins w:id="778" w:author="Perica, Tina" w:date="2020-05-14T09:44:00Z">
        <w:r w:rsidR="00EB5589" w:rsidRPr="00D237BC">
          <w:rPr>
            <w:b/>
            <w:bCs/>
            <w:color w:val="000000" w:themeColor="text1"/>
            <w:rPrChange w:id="779" w:author="Perica, Tina" w:date="2020-08-23T15:10:00Z">
              <w:rPr>
                <w:b/>
                <w:bCs/>
              </w:rPr>
            </w:rPrChange>
          </w:rPr>
          <w:t>Extended Data</w:t>
        </w:r>
        <w:r w:rsidR="00EB5589" w:rsidRPr="00D237BC">
          <w:rPr>
            <w:color w:val="000000" w:themeColor="text1"/>
            <w:rPrChange w:id="780" w:author="Perica, Tina" w:date="2020-08-23T15:10:00Z">
              <w:rPr/>
            </w:rPrChange>
          </w:rPr>
          <w:t xml:space="preserve"> </w:t>
        </w:r>
      </w:ins>
      <w:r w:rsidR="0040594C" w:rsidRPr="00D237BC">
        <w:rPr>
          <w:b/>
          <w:color w:val="000000" w:themeColor="text1"/>
          <w:rPrChange w:id="781" w:author="Perica, Tina" w:date="2020-08-23T15:10:00Z">
            <w:rPr>
              <w:b/>
            </w:rPr>
          </w:rPrChange>
        </w:rPr>
        <w:t xml:space="preserve">Fig. </w:t>
      </w:r>
      <w:ins w:id="782" w:author="Perica, Tina" w:date="2020-05-14T09:44:00Z">
        <w:r w:rsidR="00EB5589" w:rsidRPr="00D237BC">
          <w:rPr>
            <w:b/>
            <w:color w:val="000000" w:themeColor="text1"/>
            <w:rPrChange w:id="783" w:author="Perica, Tina" w:date="2020-08-23T15:10:00Z">
              <w:rPr>
                <w:b/>
              </w:rPr>
            </w:rPrChange>
          </w:rPr>
          <w:t>7</w:t>
        </w:r>
      </w:ins>
      <w:r w:rsidR="0040594C" w:rsidRPr="00D237BC">
        <w:rPr>
          <w:b/>
          <w:color w:val="000000" w:themeColor="text1"/>
          <w:rPrChange w:id="784" w:author="Perica, Tina" w:date="2020-08-23T15:10:00Z">
            <w:rPr>
              <w:b/>
            </w:rPr>
          </w:rPrChange>
        </w:rPr>
        <w:t>a</w:t>
      </w:r>
      <w:r w:rsidR="0040594C" w:rsidRPr="00D237BC">
        <w:rPr>
          <w:color w:val="000000" w:themeColor="text1"/>
          <w:rPrChange w:id="785" w:author="Perica, Tina" w:date="2020-08-23T15:10:00Z">
            <w:rPr/>
          </w:rPrChange>
        </w:rPr>
        <w:t>)</w:t>
      </w:r>
      <w:r w:rsidR="005E5F2A" w:rsidRPr="00D237BC">
        <w:rPr>
          <w:color w:val="000000" w:themeColor="text1"/>
          <w:rPrChange w:id="786" w:author="Perica, Tina" w:date="2020-08-23T15:10:00Z">
            <w:rPr/>
          </w:rPrChange>
        </w:rPr>
        <w:t>.</w:t>
      </w:r>
      <w:r w:rsidR="001D212A" w:rsidRPr="00D237BC">
        <w:rPr>
          <w:color w:val="000000" w:themeColor="text1"/>
          <w:rPrChange w:id="787" w:author="Perica, Tina" w:date="2020-08-23T15:10:00Z">
            <w:rPr/>
          </w:rPrChange>
        </w:rPr>
        <w:t xml:space="preserve"> </w:t>
      </w:r>
      <w:r w:rsidR="00C13CDE" w:rsidRPr="00D237BC">
        <w:rPr>
          <w:color w:val="000000" w:themeColor="text1"/>
          <w:rPrChange w:id="788" w:author="Perica, Tina" w:date="2020-08-23T15:10:00Z">
            <w:rPr/>
          </w:rPrChange>
        </w:rPr>
        <w:t>We found</w:t>
      </w:r>
      <w:r w:rsidR="001D212A" w:rsidRPr="00D237BC">
        <w:rPr>
          <w:color w:val="000000" w:themeColor="text1"/>
          <w:rPrChange w:id="789" w:author="Perica, Tina" w:date="2020-08-23T15:10:00Z">
            <w:rPr/>
          </w:rPrChange>
        </w:rPr>
        <w:t xml:space="preserve"> </w:t>
      </w:r>
      <w:r w:rsidR="00880E39" w:rsidRPr="00D237BC">
        <w:rPr>
          <w:color w:val="000000" w:themeColor="text1"/>
          <w:rPrChange w:id="790" w:author="Perica, Tina" w:date="2020-08-23T15:10:00Z">
            <w:rPr/>
          </w:rPrChange>
        </w:rPr>
        <w:t xml:space="preserve">that </w:t>
      </w:r>
      <w:r w:rsidR="00A93770" w:rsidRPr="00D237BC">
        <w:rPr>
          <w:color w:val="000000" w:themeColor="text1"/>
          <w:rPrChange w:id="791" w:author="Perica, Tina" w:date="2020-08-23T15:10:00Z">
            <w:rPr/>
          </w:rPrChange>
        </w:rPr>
        <w:t xml:space="preserve">all </w:t>
      </w:r>
      <w:r w:rsidR="003A1354" w:rsidRPr="00D237BC">
        <w:rPr>
          <w:color w:val="000000" w:themeColor="text1"/>
          <w:rPrChange w:id="792" w:author="Perica, Tina" w:date="2020-08-23T15:10:00Z">
            <w:rPr/>
          </w:rPrChange>
        </w:rPr>
        <w:t xml:space="preserve">Gsp1 </w:t>
      </w:r>
      <w:r w:rsidR="006800F9" w:rsidRPr="00D237BC">
        <w:rPr>
          <w:color w:val="000000" w:themeColor="text1"/>
          <w:rPrChange w:id="793" w:author="Perica, Tina" w:date="2020-08-23T15:10:00Z">
            <w:rPr/>
          </w:rPrChange>
        </w:rPr>
        <w:t xml:space="preserve">mutants </w:t>
      </w:r>
      <w:r w:rsidR="002019E9" w:rsidRPr="00D237BC">
        <w:rPr>
          <w:color w:val="000000" w:themeColor="text1"/>
          <w:rPrChange w:id="794" w:author="Perica, Tina" w:date="2020-08-23T15:10:00Z">
            <w:rPr/>
          </w:rPrChange>
        </w:rPr>
        <w:t xml:space="preserve">that affected the </w:t>
      </w:r>
      <w:r w:rsidR="007270B1" w:rsidRPr="00D237BC">
        <w:rPr>
          <w:color w:val="000000" w:themeColor="text1"/>
          <w:rPrChange w:id="795" w:author="Perica, Tina" w:date="2020-08-23T15:10:00Z">
            <w:rPr/>
          </w:rPrChange>
        </w:rPr>
        <w:t>efficiency</w:t>
      </w:r>
      <w:r w:rsidR="0076337B" w:rsidRPr="00D237BC">
        <w:rPr>
          <w:color w:val="000000" w:themeColor="text1"/>
          <w:rPrChange w:id="796" w:author="Perica, Tina" w:date="2020-08-23T15:10:00Z">
            <w:rPr/>
          </w:rPrChange>
        </w:rPr>
        <w:t xml:space="preserve"> (</w:t>
      </w:r>
      <w:proofErr w:type="spellStart"/>
      <w:r w:rsidR="0076337B" w:rsidRPr="00D237BC">
        <w:rPr>
          <w:color w:val="000000" w:themeColor="text1"/>
          <w:rPrChange w:id="797" w:author="Perica, Tina" w:date="2020-08-23T15:10:00Z">
            <w:rPr/>
          </w:rPrChange>
        </w:rPr>
        <w:t>k</w:t>
      </w:r>
      <w:r w:rsidR="0076337B" w:rsidRPr="00D237BC">
        <w:rPr>
          <w:color w:val="000000" w:themeColor="text1"/>
          <w:vertAlign w:val="subscript"/>
          <w:rPrChange w:id="798" w:author="Perica, Tina" w:date="2020-08-23T15:10:00Z">
            <w:rPr>
              <w:vertAlign w:val="subscript"/>
            </w:rPr>
          </w:rPrChange>
        </w:rPr>
        <w:t>cat</w:t>
      </w:r>
      <w:proofErr w:type="spellEnd"/>
      <w:r w:rsidR="0076337B" w:rsidRPr="00D237BC">
        <w:rPr>
          <w:color w:val="000000" w:themeColor="text1"/>
          <w:rPrChange w:id="799" w:author="Perica, Tina" w:date="2020-08-23T15:10:00Z">
            <w:rPr/>
          </w:rPrChange>
        </w:rPr>
        <w:t>/K</w:t>
      </w:r>
      <w:r w:rsidR="002506C3" w:rsidRPr="00D237BC">
        <w:rPr>
          <w:color w:val="000000" w:themeColor="text1"/>
          <w:vertAlign w:val="subscript"/>
          <w:rPrChange w:id="800" w:author="Perica, Tina" w:date="2020-08-23T15:10:00Z">
            <w:rPr>
              <w:vertAlign w:val="subscript"/>
            </w:rPr>
          </w:rPrChange>
        </w:rPr>
        <w:t>m</w:t>
      </w:r>
      <w:r w:rsidR="0076337B" w:rsidRPr="00D237BC">
        <w:rPr>
          <w:color w:val="000000" w:themeColor="text1"/>
          <w:rPrChange w:id="801" w:author="Perica, Tina" w:date="2020-08-23T15:10:00Z">
            <w:rPr/>
          </w:rPrChange>
        </w:rPr>
        <w:t>)</w:t>
      </w:r>
      <w:r w:rsidR="007270B1" w:rsidRPr="00D237BC">
        <w:rPr>
          <w:color w:val="000000" w:themeColor="text1"/>
          <w:rPrChange w:id="802" w:author="Perica, Tina" w:date="2020-08-23T15:10:00Z">
            <w:rPr/>
          </w:rPrChange>
        </w:rPr>
        <w:t xml:space="preserve"> </w:t>
      </w:r>
      <w:r w:rsidR="006800F9" w:rsidRPr="00D237BC">
        <w:rPr>
          <w:color w:val="000000" w:themeColor="text1"/>
          <w:rPrChange w:id="803" w:author="Perica, Tina" w:date="2020-08-23T15:10:00Z">
            <w:rPr/>
          </w:rPrChange>
        </w:rPr>
        <w:t xml:space="preserve">of </w:t>
      </w:r>
      <w:r w:rsidR="00832E97" w:rsidRPr="00D237BC">
        <w:rPr>
          <w:color w:val="000000" w:themeColor="text1"/>
          <w:rPrChange w:id="804" w:author="Perica, Tina" w:date="2020-08-23T15:10:00Z">
            <w:rPr/>
          </w:rPrChange>
        </w:rPr>
        <w:t>GEF-catalyze</w:t>
      </w:r>
      <w:r w:rsidR="007452A4" w:rsidRPr="00D237BC">
        <w:rPr>
          <w:color w:val="000000" w:themeColor="text1"/>
          <w:rPrChange w:id="805" w:author="Perica, Tina" w:date="2020-08-23T15:10:00Z">
            <w:rPr/>
          </w:rPrChange>
        </w:rPr>
        <w:t xml:space="preserve">d </w:t>
      </w:r>
      <w:r w:rsidR="006800F9" w:rsidRPr="00D237BC">
        <w:rPr>
          <w:color w:val="000000" w:themeColor="text1"/>
          <w:rPrChange w:id="806" w:author="Perica, Tina" w:date="2020-08-23T15:10:00Z">
            <w:rPr/>
          </w:rPrChange>
        </w:rPr>
        <w:t xml:space="preserve">nucleotide exchange more than </w:t>
      </w:r>
      <w:r w:rsidR="002019E9" w:rsidRPr="00D237BC">
        <w:rPr>
          <w:color w:val="000000" w:themeColor="text1"/>
          <w:rPrChange w:id="807" w:author="Perica, Tina" w:date="2020-08-23T15:10:00Z">
            <w:rPr/>
          </w:rPrChange>
        </w:rPr>
        <w:t xml:space="preserve">the </w:t>
      </w:r>
      <w:r w:rsidR="005C671F" w:rsidRPr="00D237BC">
        <w:rPr>
          <w:color w:val="000000" w:themeColor="text1"/>
          <w:rPrChange w:id="808" w:author="Perica, Tina" w:date="2020-08-23T15:10:00Z">
            <w:rPr/>
          </w:rPrChange>
        </w:rPr>
        <w:t xml:space="preserve">efficiency </w:t>
      </w:r>
      <w:r w:rsidR="006800F9" w:rsidRPr="00D237BC">
        <w:rPr>
          <w:color w:val="000000" w:themeColor="text1"/>
          <w:rPrChange w:id="809" w:author="Perica, Tina" w:date="2020-08-23T15:10:00Z">
            <w:rPr/>
          </w:rPrChange>
        </w:rPr>
        <w:t xml:space="preserve">of </w:t>
      </w:r>
      <w:r w:rsidR="00AA6B4D" w:rsidRPr="00D237BC">
        <w:rPr>
          <w:color w:val="000000" w:themeColor="text1"/>
          <w:rPrChange w:id="810" w:author="Perica, Tina" w:date="2020-08-23T15:10:00Z">
            <w:rPr/>
          </w:rPrChange>
        </w:rPr>
        <w:t xml:space="preserve">GAP-catalyzed </w:t>
      </w:r>
      <w:r w:rsidR="006800F9" w:rsidRPr="00D237BC">
        <w:rPr>
          <w:color w:val="000000" w:themeColor="text1"/>
          <w:rPrChange w:id="811" w:author="Perica, Tina" w:date="2020-08-23T15:10:00Z">
            <w:rPr/>
          </w:rPrChange>
        </w:rPr>
        <w:t xml:space="preserve">GTP hydrolysis (points above the diagonal in </w:t>
      </w:r>
      <w:ins w:id="812" w:author="Perica, Tina" w:date="2020-05-14T09:44:00Z">
        <w:r w:rsidR="00EB5589" w:rsidRPr="00D237BC">
          <w:rPr>
            <w:b/>
            <w:bCs/>
            <w:color w:val="000000" w:themeColor="text1"/>
            <w:rPrChange w:id="813" w:author="Perica, Tina" w:date="2020-08-23T15:10:00Z">
              <w:rPr>
                <w:b/>
                <w:bCs/>
              </w:rPr>
            </w:rPrChange>
          </w:rPr>
          <w:t>Extended Data</w:t>
        </w:r>
        <w:r w:rsidR="00EB5589" w:rsidRPr="00D237BC">
          <w:rPr>
            <w:color w:val="000000" w:themeColor="text1"/>
            <w:rPrChange w:id="814" w:author="Perica, Tina" w:date="2020-08-23T15:10:00Z">
              <w:rPr/>
            </w:rPrChange>
          </w:rPr>
          <w:t xml:space="preserve"> </w:t>
        </w:r>
      </w:ins>
      <w:r w:rsidR="006800F9" w:rsidRPr="00D237BC">
        <w:rPr>
          <w:b/>
          <w:color w:val="000000" w:themeColor="text1"/>
          <w:rPrChange w:id="815" w:author="Perica, Tina" w:date="2020-08-23T15:10:00Z">
            <w:rPr>
              <w:b/>
            </w:rPr>
          </w:rPrChange>
        </w:rPr>
        <w:t xml:space="preserve">Fig. </w:t>
      </w:r>
      <w:ins w:id="816" w:author="Perica, Tina" w:date="2020-05-14T09:45:00Z">
        <w:r w:rsidR="00EB5589" w:rsidRPr="00D237BC">
          <w:rPr>
            <w:b/>
            <w:color w:val="000000" w:themeColor="text1"/>
            <w:rPrChange w:id="817" w:author="Perica, Tina" w:date="2020-08-23T15:10:00Z">
              <w:rPr>
                <w:b/>
              </w:rPr>
            </w:rPrChange>
          </w:rPr>
          <w:t>7</w:t>
        </w:r>
      </w:ins>
      <w:r w:rsidR="00164A2F" w:rsidRPr="00D237BC">
        <w:rPr>
          <w:b/>
          <w:color w:val="000000" w:themeColor="text1"/>
          <w:rPrChange w:id="818" w:author="Perica, Tina" w:date="2020-08-23T15:10:00Z">
            <w:rPr>
              <w:b/>
            </w:rPr>
          </w:rPrChange>
        </w:rPr>
        <w:t>a</w:t>
      </w:r>
      <w:r w:rsidR="006800F9" w:rsidRPr="00D237BC">
        <w:rPr>
          <w:color w:val="000000" w:themeColor="text1"/>
          <w:rPrChange w:id="819" w:author="Perica, Tina" w:date="2020-08-23T15:10:00Z">
            <w:rPr/>
          </w:rPrChange>
        </w:rPr>
        <w:t xml:space="preserve">) </w:t>
      </w:r>
      <w:r w:rsidR="0023365B" w:rsidRPr="00D237BC">
        <w:rPr>
          <w:color w:val="000000" w:themeColor="text1"/>
          <w:rPrChange w:id="820" w:author="Perica, Tina" w:date="2020-08-23T15:10:00Z">
            <w:rPr/>
          </w:rPrChange>
        </w:rPr>
        <w:t>show</w:t>
      </w:r>
      <w:r w:rsidR="009C6FCB" w:rsidRPr="00D237BC">
        <w:rPr>
          <w:color w:val="000000" w:themeColor="text1"/>
          <w:rPrChange w:id="821" w:author="Perica, Tina" w:date="2020-08-23T15:10:00Z">
            <w:rPr/>
          </w:rPrChange>
        </w:rPr>
        <w:t>e</w:t>
      </w:r>
      <w:r w:rsidR="004E71DA" w:rsidRPr="00D237BC">
        <w:rPr>
          <w:color w:val="000000" w:themeColor="text1"/>
          <w:rPrChange w:id="822" w:author="Perica, Tina" w:date="2020-08-23T15:10:00Z">
            <w:rPr/>
          </w:rPrChange>
        </w:rPr>
        <w:t>d</w:t>
      </w:r>
      <w:r w:rsidR="0023365B" w:rsidRPr="00D237BC">
        <w:rPr>
          <w:color w:val="000000" w:themeColor="text1"/>
          <w:rPrChange w:id="823" w:author="Perica, Tina" w:date="2020-08-23T15:10:00Z">
            <w:rPr/>
          </w:rPrChange>
        </w:rPr>
        <w:t xml:space="preserve"> a larger decrease </w:t>
      </w:r>
      <w:r w:rsidR="00FF0404" w:rsidRPr="00D237BC">
        <w:rPr>
          <w:color w:val="000000" w:themeColor="text1"/>
          <w:rPrChange w:id="824" w:author="Perica, Tina" w:date="2020-08-23T15:10:00Z">
            <w:rPr/>
          </w:rPrChange>
        </w:rPr>
        <w:t xml:space="preserve">in </w:t>
      </w:r>
      <w:r w:rsidR="002C1CC5" w:rsidRPr="00D237BC">
        <w:rPr>
          <w:color w:val="000000" w:themeColor="text1"/>
          <w:rPrChange w:id="825" w:author="Perica, Tina" w:date="2020-08-23T15:10:00Z">
            <w:rPr/>
          </w:rPrChange>
        </w:rPr>
        <w:t xml:space="preserve">the abundance of </w:t>
      </w:r>
      <w:r w:rsidR="006800F9" w:rsidRPr="00D237BC">
        <w:rPr>
          <w:color w:val="000000" w:themeColor="text1"/>
          <w:rPrChange w:id="826" w:author="Perica, Tina" w:date="2020-08-23T15:10:00Z">
            <w:rPr/>
          </w:rPrChange>
        </w:rPr>
        <w:t>pull</w:t>
      </w:r>
      <w:r w:rsidR="0023365B" w:rsidRPr="00D237BC">
        <w:rPr>
          <w:color w:val="000000" w:themeColor="text1"/>
          <w:rPrChange w:id="827" w:author="Perica, Tina" w:date="2020-08-23T15:10:00Z">
            <w:rPr/>
          </w:rPrChange>
        </w:rPr>
        <w:t>ed-</w:t>
      </w:r>
      <w:r w:rsidR="006800F9" w:rsidRPr="00D237BC">
        <w:rPr>
          <w:color w:val="000000" w:themeColor="text1"/>
          <w:rPrChange w:id="828" w:author="Perica, Tina" w:date="2020-08-23T15:10:00Z">
            <w:rPr/>
          </w:rPrChange>
        </w:rPr>
        <w:t xml:space="preserve">down </w:t>
      </w:r>
      <w:r w:rsidR="0023365B" w:rsidRPr="00D237BC">
        <w:rPr>
          <w:color w:val="000000" w:themeColor="text1"/>
          <w:rPrChange w:id="829" w:author="Perica, Tina" w:date="2020-08-23T15:10:00Z">
            <w:rPr/>
          </w:rPrChange>
        </w:rPr>
        <w:t xml:space="preserve">GEF </w:t>
      </w:r>
      <w:r w:rsidR="00FF0404" w:rsidRPr="00D237BC">
        <w:rPr>
          <w:color w:val="000000" w:themeColor="text1"/>
          <w:rPrChange w:id="830" w:author="Perica, Tina" w:date="2020-08-23T15:10:00Z">
            <w:rPr/>
          </w:rPrChange>
        </w:rPr>
        <w:t>compared to</w:t>
      </w:r>
      <w:r w:rsidR="0023365B" w:rsidRPr="00D237BC">
        <w:rPr>
          <w:color w:val="000000" w:themeColor="text1"/>
          <w:rPrChange w:id="831" w:author="Perica, Tina" w:date="2020-08-23T15:10:00Z">
            <w:rPr/>
          </w:rPrChange>
        </w:rPr>
        <w:t xml:space="preserve"> pulled-down GAP</w:t>
      </w:r>
      <w:r w:rsidR="00BE00AF" w:rsidRPr="00D237BC">
        <w:rPr>
          <w:color w:val="000000" w:themeColor="text1"/>
          <w:rPrChange w:id="832" w:author="Perica, Tina" w:date="2020-08-23T15:10:00Z">
            <w:rPr/>
          </w:rPrChange>
        </w:rPr>
        <w:t xml:space="preserve"> (teal points)</w:t>
      </w:r>
      <w:r w:rsidR="00B523C8" w:rsidRPr="00D237BC">
        <w:rPr>
          <w:color w:val="000000" w:themeColor="text1"/>
          <w:rPrChange w:id="833" w:author="Perica, Tina" w:date="2020-08-23T15:10:00Z">
            <w:rPr/>
          </w:rPrChange>
        </w:rPr>
        <w:t>, while</w:t>
      </w:r>
      <w:r w:rsidR="0023365B" w:rsidRPr="00D237BC">
        <w:rPr>
          <w:color w:val="000000" w:themeColor="text1"/>
          <w:rPrChange w:id="834" w:author="Perica, Tina" w:date="2020-08-23T15:10:00Z">
            <w:rPr/>
          </w:rPrChange>
        </w:rPr>
        <w:t xml:space="preserve"> the opposite </w:t>
      </w:r>
      <w:r w:rsidR="00DF334B" w:rsidRPr="00D237BC">
        <w:rPr>
          <w:color w:val="000000" w:themeColor="text1"/>
          <w:rPrChange w:id="835" w:author="Perica, Tina" w:date="2020-08-23T15:10:00Z">
            <w:rPr/>
          </w:rPrChange>
        </w:rPr>
        <w:t>wa</w:t>
      </w:r>
      <w:r w:rsidR="0023365B" w:rsidRPr="00D237BC">
        <w:rPr>
          <w:color w:val="000000" w:themeColor="text1"/>
          <w:rPrChange w:id="836" w:author="Perica, Tina" w:date="2020-08-23T15:10:00Z">
            <w:rPr/>
          </w:rPrChange>
        </w:rPr>
        <w:t xml:space="preserve">s </w:t>
      </w:r>
      <w:r w:rsidR="00185A4D" w:rsidRPr="00D237BC">
        <w:rPr>
          <w:color w:val="000000" w:themeColor="text1"/>
          <w:rPrChange w:id="837" w:author="Perica, Tina" w:date="2020-08-23T15:10:00Z">
            <w:rPr/>
          </w:rPrChange>
        </w:rPr>
        <w:t xml:space="preserve">the case </w:t>
      </w:r>
      <w:r w:rsidR="0023365B" w:rsidRPr="00D237BC">
        <w:rPr>
          <w:color w:val="000000" w:themeColor="text1"/>
          <w:rPrChange w:id="838" w:author="Perica, Tina" w:date="2020-08-23T15:10:00Z">
            <w:rPr/>
          </w:rPrChange>
        </w:rPr>
        <w:t>for the mutants below the diagonal</w:t>
      </w:r>
      <w:r w:rsidR="00164A2F" w:rsidRPr="00D237BC">
        <w:rPr>
          <w:b/>
          <w:color w:val="000000" w:themeColor="text1"/>
          <w:rPrChange w:id="839" w:author="Perica, Tina" w:date="2020-08-23T15:10:00Z">
            <w:rPr>
              <w:b/>
            </w:rPr>
          </w:rPrChange>
        </w:rPr>
        <w:t xml:space="preserve"> </w:t>
      </w:r>
      <w:r w:rsidR="00164A2F" w:rsidRPr="00D237BC">
        <w:rPr>
          <w:color w:val="000000" w:themeColor="text1"/>
          <w:rPrChange w:id="840" w:author="Perica, Tina" w:date="2020-08-23T15:10:00Z">
            <w:rPr/>
          </w:rPrChange>
        </w:rPr>
        <w:t xml:space="preserve">(orange points in </w:t>
      </w:r>
      <w:ins w:id="841" w:author="Perica, Tina" w:date="2020-05-14T09:45:00Z">
        <w:r w:rsidR="00EB5589" w:rsidRPr="00D237BC">
          <w:rPr>
            <w:b/>
            <w:bCs/>
            <w:color w:val="000000" w:themeColor="text1"/>
            <w:rPrChange w:id="842" w:author="Perica, Tina" w:date="2020-08-23T15:10:00Z">
              <w:rPr>
                <w:b/>
                <w:bCs/>
              </w:rPr>
            </w:rPrChange>
          </w:rPr>
          <w:t>Extended Data</w:t>
        </w:r>
        <w:r w:rsidR="00EB5589" w:rsidRPr="00D237BC">
          <w:rPr>
            <w:color w:val="000000" w:themeColor="text1"/>
            <w:rPrChange w:id="843" w:author="Perica, Tina" w:date="2020-08-23T15:10:00Z">
              <w:rPr/>
            </w:rPrChange>
          </w:rPr>
          <w:t xml:space="preserve"> </w:t>
        </w:r>
      </w:ins>
      <w:r w:rsidR="00164A2F" w:rsidRPr="00D237BC">
        <w:rPr>
          <w:b/>
          <w:color w:val="000000" w:themeColor="text1"/>
          <w:rPrChange w:id="844" w:author="Perica, Tina" w:date="2020-08-23T15:10:00Z">
            <w:rPr>
              <w:b/>
            </w:rPr>
          </w:rPrChange>
        </w:rPr>
        <w:t xml:space="preserve">Fig. </w:t>
      </w:r>
      <w:ins w:id="845" w:author="Perica, Tina" w:date="2020-05-14T10:02:00Z">
        <w:r w:rsidR="00566C87" w:rsidRPr="00D237BC">
          <w:rPr>
            <w:b/>
            <w:color w:val="000000" w:themeColor="text1"/>
            <w:rPrChange w:id="846" w:author="Perica, Tina" w:date="2020-08-23T15:10:00Z">
              <w:rPr>
                <w:b/>
              </w:rPr>
            </w:rPrChange>
          </w:rPr>
          <w:t>7</w:t>
        </w:r>
      </w:ins>
      <w:r w:rsidR="00164A2F" w:rsidRPr="00D237BC">
        <w:rPr>
          <w:b/>
          <w:color w:val="000000" w:themeColor="text1"/>
          <w:rPrChange w:id="847" w:author="Perica, Tina" w:date="2020-08-23T15:10:00Z">
            <w:rPr>
              <w:b/>
            </w:rPr>
          </w:rPrChange>
        </w:rPr>
        <w:t>a</w:t>
      </w:r>
      <w:r w:rsidR="00164A2F" w:rsidRPr="00D237BC">
        <w:rPr>
          <w:color w:val="000000" w:themeColor="text1"/>
          <w:rPrChange w:id="848" w:author="Perica, Tina" w:date="2020-08-23T15:10:00Z">
            <w:rPr/>
          </w:rPrChange>
        </w:rPr>
        <w:t>).</w:t>
      </w:r>
      <w:r w:rsidR="00164A2F" w:rsidRPr="00D237BC">
        <w:rPr>
          <w:b/>
          <w:color w:val="000000" w:themeColor="text1"/>
          <w:rPrChange w:id="849" w:author="Perica, Tina" w:date="2020-08-23T15:10:00Z">
            <w:rPr>
              <w:b/>
            </w:rPr>
          </w:rPrChange>
        </w:rPr>
        <w:t xml:space="preserve"> </w:t>
      </w:r>
      <w:r w:rsidR="00E01916" w:rsidRPr="00D237BC">
        <w:rPr>
          <w:color w:val="000000" w:themeColor="text1"/>
          <w:rPrChange w:id="850" w:author="Perica, Tina" w:date="2020-08-23T15:10:00Z">
            <w:rPr/>
          </w:rPrChange>
        </w:rPr>
        <w:t xml:space="preserve">Similar but weaker </w:t>
      </w:r>
      <w:r w:rsidR="00024F9F" w:rsidRPr="00D237BC">
        <w:rPr>
          <w:color w:val="000000" w:themeColor="text1"/>
          <w:rPrChange w:id="851" w:author="Perica, Tina" w:date="2020-08-23T15:10:00Z">
            <w:rPr/>
          </w:rPrChange>
        </w:rPr>
        <w:t>relationships</w:t>
      </w:r>
      <w:r w:rsidR="00E01916" w:rsidRPr="00D237BC">
        <w:rPr>
          <w:color w:val="000000" w:themeColor="text1"/>
          <w:rPrChange w:id="852" w:author="Perica, Tina" w:date="2020-08-23T15:10:00Z">
            <w:rPr/>
          </w:rPrChange>
        </w:rPr>
        <w:t xml:space="preserve"> were observed </w:t>
      </w:r>
      <w:r w:rsidR="009F33AD" w:rsidRPr="00D237BC">
        <w:rPr>
          <w:color w:val="000000" w:themeColor="text1"/>
          <w:rPrChange w:id="853" w:author="Perica, Tina" w:date="2020-08-23T15:10:00Z">
            <w:rPr/>
          </w:rPrChange>
        </w:rPr>
        <w:t xml:space="preserve">for </w:t>
      </w:r>
      <w:r w:rsidR="00C13CDE" w:rsidRPr="00D237BC">
        <w:rPr>
          <w:color w:val="000000" w:themeColor="text1"/>
          <w:rPrChange w:id="854" w:author="Perica, Tina" w:date="2020-08-23T15:10:00Z">
            <w:rPr/>
          </w:rPrChange>
        </w:rPr>
        <w:t xml:space="preserve">other </w:t>
      </w:r>
      <w:r w:rsidR="002D1E5B" w:rsidRPr="00D237BC">
        <w:rPr>
          <w:color w:val="000000" w:themeColor="text1"/>
          <w:rPrChange w:id="855" w:author="Perica, Tina" w:date="2020-08-23T15:10:00Z">
            <w:rPr/>
          </w:rPrChange>
        </w:rPr>
        <w:t>prey proteins</w:t>
      </w:r>
      <w:r w:rsidR="002424A5" w:rsidRPr="00D237BC">
        <w:rPr>
          <w:color w:val="000000" w:themeColor="text1"/>
          <w:rPrChange w:id="856" w:author="Perica, Tina" w:date="2020-08-23T15:10:00Z">
            <w:rPr/>
          </w:rPrChange>
        </w:rPr>
        <w:t xml:space="preserve"> </w:t>
      </w:r>
      <w:r w:rsidR="00164A2F" w:rsidRPr="00D237BC">
        <w:rPr>
          <w:color w:val="000000" w:themeColor="text1"/>
          <w:rPrChange w:id="857" w:author="Perica, Tina" w:date="2020-08-23T15:10:00Z">
            <w:rPr/>
          </w:rPrChange>
        </w:rPr>
        <w:t>(</w:t>
      </w:r>
      <w:r w:rsidR="00164A2F" w:rsidRPr="00D237BC">
        <w:rPr>
          <w:b/>
          <w:color w:val="000000" w:themeColor="text1"/>
          <w:rPrChange w:id="858" w:author="Perica, Tina" w:date="2020-08-23T15:10:00Z">
            <w:rPr>
              <w:b/>
            </w:rPr>
          </w:rPrChange>
        </w:rPr>
        <w:t>Extended Data Fig. 7</w:t>
      </w:r>
      <w:ins w:id="859" w:author="Perica, Tina" w:date="2020-07-10T14:06:00Z">
        <w:r w:rsidR="00792A6D" w:rsidRPr="00D237BC">
          <w:rPr>
            <w:b/>
            <w:color w:val="000000" w:themeColor="text1"/>
            <w:rPrChange w:id="860" w:author="Perica, Tina" w:date="2020-08-23T15:10:00Z">
              <w:rPr>
                <w:b/>
              </w:rPr>
            </w:rPrChange>
          </w:rPr>
          <w:t>d</w:t>
        </w:r>
      </w:ins>
      <w:ins w:id="861" w:author="Perica, Tina" w:date="2020-05-14T10:03:00Z">
        <w:r w:rsidR="00E359C8" w:rsidRPr="00D237BC">
          <w:rPr>
            <w:b/>
            <w:color w:val="000000" w:themeColor="text1"/>
            <w:rPrChange w:id="862" w:author="Perica, Tina" w:date="2020-08-23T15:10:00Z">
              <w:rPr>
                <w:b/>
              </w:rPr>
            </w:rPrChange>
          </w:rPr>
          <w:t>-</w:t>
        </w:r>
      </w:ins>
      <w:ins w:id="863" w:author="Perica, Tina" w:date="2020-07-10T14:06:00Z">
        <w:r w:rsidR="00792A6D" w:rsidRPr="00D237BC">
          <w:rPr>
            <w:b/>
            <w:color w:val="000000" w:themeColor="text1"/>
            <w:rPrChange w:id="864" w:author="Perica, Tina" w:date="2020-08-23T15:10:00Z">
              <w:rPr>
                <w:b/>
              </w:rPr>
            </w:rPrChange>
          </w:rPr>
          <w:t>f</w:t>
        </w:r>
      </w:ins>
      <w:r w:rsidR="00164A2F" w:rsidRPr="00D237BC">
        <w:rPr>
          <w:color w:val="000000" w:themeColor="text1"/>
          <w:rPrChange w:id="865" w:author="Perica, Tina" w:date="2020-08-23T15:10:00Z">
            <w:rPr/>
          </w:rPrChange>
        </w:rPr>
        <w:t xml:space="preserve">). </w:t>
      </w:r>
      <w:r w:rsidR="006E3E2E" w:rsidRPr="00D237BC">
        <w:rPr>
          <w:color w:val="000000" w:themeColor="text1"/>
          <w:rPrChange w:id="866" w:author="Perica, Tina" w:date="2020-08-23T15:10:00Z">
            <w:rPr/>
          </w:rPrChange>
        </w:rPr>
        <w:t>W</w:t>
      </w:r>
      <w:r w:rsidR="00317F9E" w:rsidRPr="00D237BC">
        <w:rPr>
          <w:color w:val="000000" w:themeColor="text1"/>
          <w:rPrChange w:id="867" w:author="Perica, Tina" w:date="2020-08-23T15:10:00Z">
            <w:rPr/>
          </w:rPrChange>
        </w:rPr>
        <w:t xml:space="preserve">e </w:t>
      </w:r>
      <w:r w:rsidR="00B03396" w:rsidRPr="00D237BC">
        <w:rPr>
          <w:color w:val="000000" w:themeColor="text1"/>
          <w:rPrChange w:id="868" w:author="Perica, Tina" w:date="2020-08-23T15:10:00Z">
            <w:rPr/>
          </w:rPrChange>
        </w:rPr>
        <w:t>conclude</w:t>
      </w:r>
      <w:r w:rsidR="00317F9E" w:rsidRPr="00D237BC">
        <w:rPr>
          <w:color w:val="000000" w:themeColor="text1"/>
          <w:rPrChange w:id="869" w:author="Perica, Tina" w:date="2020-08-23T15:10:00Z">
            <w:rPr/>
          </w:rPrChange>
        </w:rPr>
        <w:t xml:space="preserve"> that Gsp1 interface mutations allosterically perturb the GTPase cycle, and that the direction of </w:t>
      </w:r>
      <w:r w:rsidR="00D05957" w:rsidRPr="00D237BC">
        <w:rPr>
          <w:color w:val="000000" w:themeColor="text1"/>
          <w:rPrChange w:id="870" w:author="Perica, Tina" w:date="2020-08-23T15:10:00Z">
            <w:rPr/>
          </w:rPrChange>
        </w:rPr>
        <w:t xml:space="preserve">the </w:t>
      </w:r>
      <w:r w:rsidR="00317F9E" w:rsidRPr="00D237BC">
        <w:rPr>
          <w:color w:val="000000" w:themeColor="text1"/>
          <w:rPrChange w:id="871" w:author="Perica, Tina" w:date="2020-08-23T15:10:00Z">
            <w:rPr/>
          </w:rPrChange>
        </w:rPr>
        <w:t xml:space="preserve">cycle perturbation is a good predictor of </w:t>
      </w:r>
      <w:r w:rsidR="001D2316" w:rsidRPr="00D237BC">
        <w:rPr>
          <w:color w:val="000000" w:themeColor="text1"/>
          <w:rPrChange w:id="872" w:author="Perica, Tina" w:date="2020-08-23T15:10:00Z">
            <w:rPr/>
          </w:rPrChange>
        </w:rPr>
        <w:t xml:space="preserve">altered </w:t>
      </w:r>
      <w:r w:rsidR="00317F9E" w:rsidRPr="00D237BC">
        <w:rPr>
          <w:color w:val="000000" w:themeColor="text1"/>
          <w:rPrChange w:id="873" w:author="Perica, Tina" w:date="2020-08-23T15:10:00Z">
            <w:rPr/>
          </w:rPrChange>
        </w:rPr>
        <w:t>physical interaction</w:t>
      </w:r>
      <w:r w:rsidR="00C95E18" w:rsidRPr="00D237BC">
        <w:rPr>
          <w:color w:val="000000" w:themeColor="text1"/>
          <w:rPrChange w:id="874" w:author="Perica, Tina" w:date="2020-08-23T15:10:00Z">
            <w:rPr/>
          </w:rPrChange>
        </w:rPr>
        <w:t>s</w:t>
      </w:r>
      <w:r w:rsidR="00317F9E" w:rsidRPr="00D237BC">
        <w:rPr>
          <w:color w:val="000000" w:themeColor="text1"/>
          <w:rPrChange w:id="875" w:author="Perica, Tina" w:date="2020-08-23T15:10:00Z">
            <w:rPr/>
          </w:rPrChange>
        </w:rPr>
        <w:t xml:space="preserve"> </w:t>
      </w:r>
      <w:r w:rsidR="00C95E18" w:rsidRPr="00D237BC">
        <w:rPr>
          <w:color w:val="000000" w:themeColor="text1"/>
          <w:rPrChange w:id="876" w:author="Perica, Tina" w:date="2020-08-23T15:10:00Z">
            <w:rPr/>
          </w:rPrChange>
        </w:rPr>
        <w:t xml:space="preserve">with the </w:t>
      </w:r>
      <w:r w:rsidR="004C6D06" w:rsidRPr="00D237BC">
        <w:rPr>
          <w:color w:val="000000" w:themeColor="text1"/>
          <w:rPrChange w:id="877" w:author="Perica, Tina" w:date="2020-08-23T15:10:00Z">
            <w:rPr/>
          </w:rPrChange>
        </w:rPr>
        <w:t xml:space="preserve">two </w:t>
      </w:r>
      <w:r w:rsidR="00C95E18" w:rsidRPr="00D237BC">
        <w:rPr>
          <w:color w:val="000000" w:themeColor="text1"/>
          <w:rPrChange w:id="878" w:author="Perica, Tina" w:date="2020-08-23T15:10:00Z">
            <w:rPr/>
          </w:rPrChange>
        </w:rPr>
        <w:t>main cycle regulators</w:t>
      </w:r>
      <w:r w:rsidR="001C5924" w:rsidRPr="00D237BC">
        <w:rPr>
          <w:color w:val="000000" w:themeColor="text1"/>
          <w:rPrChange w:id="879" w:author="Perica, Tina" w:date="2020-08-23T15:10:00Z">
            <w:rPr/>
          </w:rPrChange>
        </w:rPr>
        <w:t>,</w:t>
      </w:r>
      <w:r w:rsidR="00C95E18" w:rsidRPr="00D237BC">
        <w:rPr>
          <w:color w:val="000000" w:themeColor="text1"/>
          <w:rPrChange w:id="880" w:author="Perica, Tina" w:date="2020-08-23T15:10:00Z">
            <w:rPr/>
          </w:rPrChange>
        </w:rPr>
        <w:t xml:space="preserve"> </w:t>
      </w:r>
      <w:r w:rsidR="008A2EC6" w:rsidRPr="00D237BC">
        <w:rPr>
          <w:color w:val="000000" w:themeColor="text1"/>
          <w:rPrChange w:id="881" w:author="Perica, Tina" w:date="2020-08-23T15:10:00Z">
            <w:rPr/>
          </w:rPrChange>
        </w:rPr>
        <w:t xml:space="preserve">even in the context of </w:t>
      </w:r>
      <w:r w:rsidR="00543890" w:rsidRPr="00D237BC">
        <w:rPr>
          <w:color w:val="000000" w:themeColor="text1"/>
          <w:rPrChange w:id="882" w:author="Perica, Tina" w:date="2020-08-23T15:10:00Z">
            <w:rPr/>
          </w:rPrChange>
        </w:rPr>
        <w:t xml:space="preserve">many </w:t>
      </w:r>
      <w:r w:rsidR="00BD1F4E" w:rsidRPr="00D237BC">
        <w:rPr>
          <w:color w:val="000000" w:themeColor="text1"/>
          <w:rPrChange w:id="883" w:author="Perica, Tina" w:date="2020-08-23T15:10:00Z">
            <w:rPr/>
          </w:rPrChange>
        </w:rPr>
        <w:t xml:space="preserve">other </w:t>
      </w:r>
      <w:r w:rsidR="00D63F24" w:rsidRPr="00D237BC">
        <w:rPr>
          <w:color w:val="000000" w:themeColor="text1"/>
          <w:rPrChange w:id="884" w:author="Perica, Tina" w:date="2020-08-23T15:10:00Z">
            <w:rPr/>
          </w:rPrChange>
        </w:rPr>
        <w:t xml:space="preserve">potentially </w:t>
      </w:r>
      <w:r w:rsidR="003B600E" w:rsidRPr="00D237BC">
        <w:rPr>
          <w:color w:val="000000" w:themeColor="text1"/>
          <w:rPrChange w:id="885" w:author="Perica, Tina" w:date="2020-08-23T15:10:00Z">
            <w:rPr/>
          </w:rPrChange>
        </w:rPr>
        <w:t>competing partner proteins.</w:t>
      </w:r>
    </w:p>
    <w:p w14:paraId="4B4C7429" w14:textId="26B63419" w:rsidR="00E16CA1" w:rsidRPr="00D237BC" w:rsidRDefault="00F94FA4" w:rsidP="00766E8C">
      <w:pPr>
        <w:rPr>
          <w:b/>
          <w:color w:val="000000" w:themeColor="text1"/>
          <w:rPrChange w:id="886" w:author="Perica, Tina" w:date="2020-08-23T15:10:00Z">
            <w:rPr>
              <w:b/>
            </w:rPr>
          </w:rPrChange>
        </w:rPr>
      </w:pPr>
      <w:r w:rsidRPr="00D237BC">
        <w:rPr>
          <w:b/>
          <w:color w:val="000000" w:themeColor="text1"/>
          <w:rPrChange w:id="887" w:author="Perica, Tina" w:date="2020-08-23T15:10:00Z">
            <w:rPr>
              <w:b/>
            </w:rPr>
          </w:rPrChange>
        </w:rPr>
        <w:t>Encoding of Gsp1 multi-specificity.</w:t>
      </w:r>
    </w:p>
    <w:p w14:paraId="5FFE78AB" w14:textId="746E1B6F" w:rsidR="001841BD" w:rsidRPr="00E34AD9" w:rsidRDefault="002D700A" w:rsidP="00766E8C">
      <w:pPr>
        <w:rPr>
          <w:color w:val="000000" w:themeColor="text1"/>
        </w:rPr>
      </w:pPr>
      <w:r w:rsidRPr="00D237BC">
        <w:rPr>
          <w:color w:val="000000" w:themeColor="text1"/>
          <w:rPrChange w:id="888" w:author="Perica, Tina" w:date="2020-08-23T15:10:00Z">
            <w:rPr/>
          </w:rPrChange>
        </w:rPr>
        <w:t>We next</w:t>
      </w:r>
      <w:r w:rsidR="007A0E60" w:rsidRPr="00D237BC">
        <w:rPr>
          <w:color w:val="000000" w:themeColor="text1"/>
          <w:rPrChange w:id="889" w:author="Perica, Tina" w:date="2020-08-23T15:10:00Z">
            <w:rPr/>
          </w:rPrChange>
        </w:rPr>
        <w:t xml:space="preserve"> asked whether the allosteric effect of the mutations on the </w:t>
      </w:r>
      <w:r w:rsidR="00260537" w:rsidRPr="00D237BC">
        <w:rPr>
          <w:color w:val="000000" w:themeColor="text1"/>
          <w:rPrChange w:id="890" w:author="Perica, Tina" w:date="2020-08-23T15:10:00Z">
            <w:rPr/>
          </w:rPrChange>
        </w:rPr>
        <w:t>balance of the GTPase cycle</w:t>
      </w:r>
      <w:r w:rsidR="007A0E60" w:rsidRPr="00D237BC">
        <w:rPr>
          <w:color w:val="000000" w:themeColor="text1"/>
          <w:rPrChange w:id="891" w:author="Perica, Tina" w:date="2020-08-23T15:10:00Z">
            <w:rPr/>
          </w:rPrChange>
        </w:rPr>
        <w:t xml:space="preserve">, rather than the interface in which a mutation is made, </w:t>
      </w:r>
      <w:r w:rsidR="000C713A" w:rsidRPr="00D237BC">
        <w:rPr>
          <w:color w:val="000000" w:themeColor="text1"/>
          <w:rPrChange w:id="892" w:author="Perica, Tina" w:date="2020-08-23T15:10:00Z">
            <w:rPr/>
          </w:rPrChange>
        </w:rPr>
        <w:t xml:space="preserve">could </w:t>
      </w:r>
      <w:r w:rsidR="006A3792" w:rsidRPr="00D237BC">
        <w:rPr>
          <w:color w:val="000000" w:themeColor="text1"/>
          <w:rPrChange w:id="893" w:author="Perica, Tina" w:date="2020-08-23T15:10:00Z">
            <w:rPr/>
          </w:rPrChange>
        </w:rPr>
        <w:t xml:space="preserve">better </w:t>
      </w:r>
      <w:r w:rsidR="00260537" w:rsidRPr="00D237BC">
        <w:rPr>
          <w:color w:val="000000" w:themeColor="text1"/>
          <w:rPrChange w:id="894" w:author="Perica, Tina" w:date="2020-08-23T15:10:00Z">
            <w:rPr/>
          </w:rPrChange>
        </w:rPr>
        <w:t xml:space="preserve">explain the functional </w:t>
      </w:r>
      <w:r w:rsidR="004D3096" w:rsidRPr="00D237BC">
        <w:rPr>
          <w:color w:val="000000" w:themeColor="text1"/>
          <w:rPrChange w:id="895" w:author="Perica, Tina" w:date="2020-08-23T15:10:00Z">
            <w:rPr/>
          </w:rPrChange>
        </w:rPr>
        <w:t xml:space="preserve">effects </w:t>
      </w:r>
      <w:r w:rsidR="00260537" w:rsidRPr="00D237BC">
        <w:rPr>
          <w:color w:val="000000" w:themeColor="text1"/>
          <w:rPrChange w:id="896" w:author="Perica, Tina" w:date="2020-08-23T15:10:00Z">
            <w:rPr/>
          </w:rPrChange>
        </w:rPr>
        <w:t xml:space="preserve">observed in </w:t>
      </w:r>
      <w:r w:rsidR="00E40A41" w:rsidRPr="00D237BC">
        <w:rPr>
          <w:color w:val="000000" w:themeColor="text1"/>
          <w:rPrChange w:id="897" w:author="Perica, Tina" w:date="2020-08-23T15:10:00Z">
            <w:rPr/>
          </w:rPrChange>
        </w:rPr>
        <w:t xml:space="preserve">the </w:t>
      </w:r>
      <w:r w:rsidR="00323680" w:rsidRPr="00D237BC">
        <w:rPr>
          <w:color w:val="000000" w:themeColor="text1"/>
          <w:rPrChange w:id="898" w:author="Perica, Tina" w:date="2020-08-23T15:10:00Z">
            <w:rPr/>
          </w:rPrChange>
        </w:rPr>
        <w:t>cellu</w:t>
      </w:r>
      <w:r w:rsidR="00822BD8" w:rsidRPr="00D237BC">
        <w:rPr>
          <w:color w:val="000000" w:themeColor="text1"/>
          <w:rPrChange w:id="899" w:author="Perica, Tina" w:date="2020-08-23T15:10:00Z">
            <w:rPr/>
          </w:rPrChange>
        </w:rPr>
        <w:t>l</w:t>
      </w:r>
      <w:r w:rsidR="00323680" w:rsidRPr="00D237BC">
        <w:rPr>
          <w:color w:val="000000" w:themeColor="text1"/>
          <w:rPrChange w:id="900" w:author="Perica, Tina" w:date="2020-08-23T15:10:00Z">
            <w:rPr/>
          </w:rPrChange>
        </w:rPr>
        <w:t xml:space="preserve">ar </w:t>
      </w:r>
      <w:r w:rsidR="00260537" w:rsidRPr="00D237BC">
        <w:rPr>
          <w:color w:val="000000" w:themeColor="text1"/>
          <w:rPrChange w:id="901" w:author="Perica, Tina" w:date="2020-08-23T15:10:00Z">
            <w:rPr/>
          </w:rPrChange>
        </w:rPr>
        <w:t xml:space="preserve">GI </w:t>
      </w:r>
      <w:r w:rsidR="0062163A" w:rsidRPr="00D237BC">
        <w:rPr>
          <w:color w:val="000000" w:themeColor="text1"/>
          <w:rPrChange w:id="902" w:author="Perica, Tina" w:date="2020-08-23T15:10:00Z">
            <w:rPr/>
          </w:rPrChange>
        </w:rPr>
        <w:t>profiles</w:t>
      </w:r>
      <w:r w:rsidR="007A0E60" w:rsidRPr="00D237BC">
        <w:rPr>
          <w:color w:val="000000" w:themeColor="text1"/>
          <w:rPrChange w:id="903" w:author="Perica, Tina" w:date="2020-08-23T15:10:00Z">
            <w:rPr/>
          </w:rPrChange>
        </w:rPr>
        <w:t>.</w:t>
      </w:r>
      <w:r w:rsidR="00260537" w:rsidRPr="00D237BC">
        <w:rPr>
          <w:color w:val="000000" w:themeColor="text1"/>
          <w:rPrChange w:id="904" w:author="Perica, Tina" w:date="2020-08-23T15:10:00Z">
            <w:rPr/>
          </w:rPrChange>
        </w:rPr>
        <w:t xml:space="preserve"> </w:t>
      </w:r>
      <w:r w:rsidR="00AC7029" w:rsidRPr="00D237BC">
        <w:rPr>
          <w:color w:val="000000" w:themeColor="text1"/>
          <w:rPrChange w:id="905" w:author="Perica, Tina" w:date="2020-08-23T15:10:00Z">
            <w:rPr/>
          </w:rPrChange>
        </w:rPr>
        <w:t xml:space="preserve">We </w:t>
      </w:r>
      <w:r w:rsidR="0084163A" w:rsidRPr="00D237BC">
        <w:rPr>
          <w:color w:val="000000" w:themeColor="text1"/>
          <w:rPrChange w:id="906" w:author="Perica, Tina" w:date="2020-08-23T15:10:00Z">
            <w:rPr/>
          </w:rPrChange>
        </w:rPr>
        <w:t>cluste</w:t>
      </w:r>
      <w:r w:rsidR="00FE56D4" w:rsidRPr="00D237BC">
        <w:rPr>
          <w:color w:val="000000" w:themeColor="text1"/>
          <w:rPrChange w:id="907" w:author="Perica, Tina" w:date="2020-08-23T15:10:00Z">
            <w:rPr/>
          </w:rPrChange>
        </w:rPr>
        <w:t xml:space="preserve">red </w:t>
      </w:r>
      <w:r w:rsidR="00FF2B7D" w:rsidRPr="00D237BC">
        <w:rPr>
          <w:color w:val="000000" w:themeColor="text1"/>
          <w:rPrChange w:id="908" w:author="Perica, Tina" w:date="2020-08-23T15:10:00Z">
            <w:rPr/>
          </w:rPrChange>
        </w:rPr>
        <w:t xml:space="preserve">the </w:t>
      </w:r>
      <w:r w:rsidR="00DD193A" w:rsidRPr="00D237BC">
        <w:rPr>
          <w:color w:val="000000" w:themeColor="text1"/>
          <w:rPrChange w:id="909" w:author="Perica, Tina" w:date="2020-08-23T15:10:00Z">
            <w:rPr/>
          </w:rPrChange>
        </w:rPr>
        <w:t xml:space="preserve">GI profiles of the </w:t>
      </w:r>
      <w:r w:rsidR="0084163A" w:rsidRPr="00D237BC">
        <w:rPr>
          <w:color w:val="000000" w:themeColor="text1"/>
          <w:rPrChange w:id="910" w:author="Perica, Tina" w:date="2020-08-23T15:10:00Z">
            <w:rPr/>
          </w:rPrChange>
        </w:rPr>
        <w:t>Gsp1 mutant</w:t>
      </w:r>
      <w:r w:rsidR="00DD193A" w:rsidRPr="00D237BC">
        <w:rPr>
          <w:color w:val="000000" w:themeColor="text1"/>
          <w:rPrChange w:id="911" w:author="Perica, Tina" w:date="2020-08-23T15:10:00Z">
            <w:rPr/>
          </w:rPrChange>
        </w:rPr>
        <w:t xml:space="preserve">s </w:t>
      </w:r>
      <w:r w:rsidR="0084163A" w:rsidRPr="00D237BC">
        <w:rPr>
          <w:color w:val="000000" w:themeColor="text1"/>
          <w:rPrChange w:id="912" w:author="Perica, Tina" w:date="2020-08-23T15:10:00Z">
            <w:rPr/>
          </w:rPrChange>
        </w:rPr>
        <w:t>based on</w:t>
      </w:r>
      <w:r w:rsidR="00573958" w:rsidRPr="00D237BC">
        <w:rPr>
          <w:color w:val="000000" w:themeColor="text1"/>
          <w:rPrChange w:id="913" w:author="Perica, Tina" w:date="2020-08-23T15:10:00Z">
            <w:rPr/>
          </w:rPrChange>
        </w:rPr>
        <w:t xml:space="preserve"> </w:t>
      </w:r>
      <w:r w:rsidR="0084163A" w:rsidRPr="00D237BC">
        <w:rPr>
          <w:color w:val="000000" w:themeColor="text1"/>
          <w:rPrChange w:id="914" w:author="Perica, Tina" w:date="2020-08-23T15:10:00Z">
            <w:rPr/>
          </w:rPrChange>
        </w:rPr>
        <w:t xml:space="preserve">correlation </w:t>
      </w:r>
      <w:r w:rsidR="00147A56" w:rsidRPr="00D237BC">
        <w:rPr>
          <w:color w:val="000000" w:themeColor="text1"/>
          <w:rPrChange w:id="915" w:author="Perica, Tina" w:date="2020-08-23T15:10:00Z">
            <w:rPr/>
          </w:rPrChange>
        </w:rPr>
        <w:t xml:space="preserve">with </w:t>
      </w:r>
      <w:r w:rsidR="00C5275A" w:rsidRPr="00D237BC">
        <w:rPr>
          <w:color w:val="000000" w:themeColor="text1"/>
          <w:rPrChange w:id="916" w:author="Perica, Tina" w:date="2020-08-23T15:10:00Z">
            <w:rPr/>
          </w:rPrChange>
        </w:rPr>
        <w:t xml:space="preserve">the GI profiles </w:t>
      </w:r>
      <w:r w:rsidR="0084163A" w:rsidRPr="00D237BC">
        <w:rPr>
          <w:color w:val="000000" w:themeColor="text1"/>
          <w:rPrChange w:id="917" w:author="Perica, Tina" w:date="2020-08-23T15:10:00Z">
            <w:rPr/>
          </w:rPrChange>
        </w:rPr>
        <w:t xml:space="preserve">of </w:t>
      </w:r>
      <w:r w:rsidR="00FD33FE" w:rsidRPr="00D237BC">
        <w:rPr>
          <w:color w:val="000000" w:themeColor="text1"/>
          <w:rPrChange w:id="918" w:author="Perica, Tina" w:date="2020-08-23T15:10:00Z">
            <w:rPr/>
          </w:rPrChange>
        </w:rPr>
        <w:t>3358</w:t>
      </w:r>
      <w:r w:rsidR="008E64F5" w:rsidRPr="00D237BC">
        <w:rPr>
          <w:color w:val="000000" w:themeColor="text1"/>
          <w:rPrChange w:id="919" w:author="Perica, Tina" w:date="2020-08-23T15:10:00Z">
            <w:rPr/>
          </w:rPrChange>
        </w:rPr>
        <w:t xml:space="preserve"> </w:t>
      </w:r>
      <w:r w:rsidR="0084163A" w:rsidRPr="00D237BC">
        <w:rPr>
          <w:i/>
          <w:color w:val="000000" w:themeColor="text1"/>
          <w:rPrChange w:id="920" w:author="Perica, Tina" w:date="2020-08-23T15:10:00Z">
            <w:rPr>
              <w:i/>
            </w:rPr>
          </w:rPrChange>
        </w:rPr>
        <w:t>S. cerevis</w:t>
      </w:r>
      <w:r w:rsidR="00F37E47" w:rsidRPr="00D237BC">
        <w:rPr>
          <w:i/>
          <w:color w:val="000000" w:themeColor="text1"/>
          <w:rPrChange w:id="921" w:author="Perica, Tina" w:date="2020-08-23T15:10:00Z">
            <w:rPr>
              <w:i/>
            </w:rPr>
          </w:rPrChange>
        </w:rPr>
        <w:t>i</w:t>
      </w:r>
      <w:r w:rsidR="0084163A" w:rsidRPr="00D237BC">
        <w:rPr>
          <w:i/>
          <w:color w:val="000000" w:themeColor="text1"/>
          <w:rPrChange w:id="922" w:author="Perica, Tina" w:date="2020-08-23T15:10:00Z">
            <w:rPr>
              <w:i/>
            </w:rPr>
          </w:rPrChange>
        </w:rPr>
        <w:t>ae</w:t>
      </w:r>
      <w:r w:rsidR="0084163A" w:rsidRPr="00D237BC">
        <w:rPr>
          <w:color w:val="000000" w:themeColor="text1"/>
          <w:rPrChange w:id="923" w:author="Perica, Tina" w:date="2020-08-23T15:10:00Z">
            <w:rPr/>
          </w:rPrChange>
        </w:rPr>
        <w:t xml:space="preserve"> </w:t>
      </w:r>
      <w:proofErr w:type="gramStart"/>
      <w:r w:rsidR="0084163A" w:rsidRPr="00D237BC">
        <w:rPr>
          <w:color w:val="000000" w:themeColor="text1"/>
          <w:rPrChange w:id="924" w:author="Perica, Tina" w:date="2020-08-23T15:10:00Z">
            <w:rPr/>
          </w:rPrChange>
        </w:rPr>
        <w:t>genes</w:t>
      </w:r>
      <w:r w:rsidR="00186F9C" w:rsidRPr="00D237BC">
        <w:rPr>
          <w:color w:val="000000" w:themeColor="text1"/>
          <w:rPrChange w:id="925" w:author="Perica, Tina" w:date="2020-08-23T15:10:00Z">
            <w:rPr/>
          </w:rPrChange>
        </w:rPr>
        <w:t>{</w:t>
      </w:r>
      <w:proofErr w:type="gramEnd"/>
      <w:r w:rsidR="00186F9C" w:rsidRPr="00D237BC">
        <w:rPr>
          <w:color w:val="000000" w:themeColor="text1"/>
          <w:rPrChange w:id="926" w:author="Perica, Tina" w:date="2020-08-23T15:10:00Z">
            <w:rPr/>
          </w:rPrChange>
        </w:rPr>
        <w:t>Costanzo, 2016 #163}</w:t>
      </w:r>
      <w:r w:rsidR="001A3B82" w:rsidRPr="00D237BC">
        <w:rPr>
          <w:color w:val="000000" w:themeColor="text1"/>
          <w:rPrChange w:id="927" w:author="Perica, Tina" w:date="2020-08-23T15:10:00Z">
            <w:rPr/>
          </w:rPrChange>
        </w:rPr>
        <w:t xml:space="preserve">. We </w:t>
      </w:r>
      <w:r w:rsidR="00771656" w:rsidRPr="00D237BC">
        <w:rPr>
          <w:color w:val="000000" w:themeColor="text1"/>
          <w:rPrChange w:id="928" w:author="Perica, Tina" w:date="2020-08-23T15:10:00Z">
            <w:rPr/>
          </w:rPrChange>
        </w:rPr>
        <w:t xml:space="preserve">then </w:t>
      </w:r>
      <w:r w:rsidR="00FE56D4" w:rsidRPr="00D237BC">
        <w:rPr>
          <w:color w:val="000000" w:themeColor="text1"/>
          <w:rPrChange w:id="929" w:author="Perica, Tina" w:date="2020-08-23T15:10:00Z">
            <w:rPr/>
          </w:rPrChange>
        </w:rPr>
        <w:t xml:space="preserve">compared </w:t>
      </w:r>
      <w:r w:rsidR="001077C2" w:rsidRPr="00D237BC">
        <w:rPr>
          <w:color w:val="000000" w:themeColor="text1"/>
          <w:rPrChange w:id="930" w:author="Perica, Tina" w:date="2020-08-23T15:10:00Z">
            <w:rPr/>
          </w:rPrChange>
        </w:rPr>
        <w:t>clustering</w:t>
      </w:r>
      <w:r w:rsidR="00FE56D4" w:rsidRPr="00D237BC">
        <w:rPr>
          <w:color w:val="000000" w:themeColor="text1"/>
          <w:rPrChange w:id="931" w:author="Perica, Tina" w:date="2020-08-23T15:10:00Z">
            <w:rPr/>
          </w:rPrChange>
        </w:rPr>
        <w:t xml:space="preserve"> of </w:t>
      </w:r>
      <w:r w:rsidR="00300DC4" w:rsidRPr="00D237BC">
        <w:rPr>
          <w:color w:val="000000" w:themeColor="text1"/>
          <w:rPrChange w:id="932" w:author="Perica, Tina" w:date="2020-08-23T15:10:00Z">
            <w:rPr/>
          </w:rPrChange>
        </w:rPr>
        <w:t>the</w:t>
      </w:r>
      <w:r w:rsidR="00C44E6F" w:rsidRPr="00D237BC">
        <w:rPr>
          <w:color w:val="000000" w:themeColor="text1"/>
          <w:rPrChange w:id="933" w:author="Perica, Tina" w:date="2020-08-23T15:10:00Z">
            <w:rPr/>
          </w:rPrChange>
        </w:rPr>
        <w:t>se</w:t>
      </w:r>
      <w:r w:rsidR="00300DC4" w:rsidRPr="00D237BC">
        <w:rPr>
          <w:color w:val="000000" w:themeColor="text1"/>
          <w:rPrChange w:id="934" w:author="Perica, Tina" w:date="2020-08-23T15:10:00Z">
            <w:rPr/>
          </w:rPrChange>
        </w:rPr>
        <w:t xml:space="preserve"> </w:t>
      </w:r>
      <w:r w:rsidR="005B01A4" w:rsidRPr="00D237BC">
        <w:rPr>
          <w:color w:val="000000" w:themeColor="text1"/>
          <w:rPrChange w:id="935" w:author="Perica, Tina" w:date="2020-08-23T15:10:00Z">
            <w:rPr/>
          </w:rPrChange>
        </w:rPr>
        <w:t xml:space="preserve">GI </w:t>
      </w:r>
      <w:r w:rsidR="00EE1635" w:rsidRPr="00D237BC">
        <w:rPr>
          <w:color w:val="000000" w:themeColor="text1"/>
          <w:rPrChange w:id="936" w:author="Perica, Tina" w:date="2020-08-23T15:10:00Z">
            <w:rPr/>
          </w:rPrChange>
        </w:rPr>
        <w:t xml:space="preserve">profile </w:t>
      </w:r>
      <w:r w:rsidR="00FE56D4" w:rsidRPr="00D237BC">
        <w:rPr>
          <w:color w:val="000000" w:themeColor="text1"/>
          <w:rPrChange w:id="937" w:author="Perica, Tina" w:date="2020-08-23T15:10:00Z">
            <w:rPr/>
          </w:rPrChange>
        </w:rPr>
        <w:t>correlations</w:t>
      </w:r>
      <w:r w:rsidR="003B1D32" w:rsidRPr="00D237BC">
        <w:rPr>
          <w:color w:val="000000" w:themeColor="text1"/>
          <w:rPrChange w:id="938" w:author="Perica, Tina" w:date="2020-08-23T15:10:00Z">
            <w:rPr/>
          </w:rPrChange>
        </w:rPr>
        <w:t xml:space="preserve"> </w:t>
      </w:r>
      <w:r w:rsidR="006C3A4F" w:rsidRPr="00D237BC">
        <w:rPr>
          <w:color w:val="000000" w:themeColor="text1"/>
          <w:rPrChange w:id="939" w:author="Perica, Tina" w:date="2020-08-23T15:10:00Z">
            <w:rPr/>
          </w:rPrChange>
        </w:rPr>
        <w:t xml:space="preserve">(using </w:t>
      </w:r>
      <w:r w:rsidR="003B1D32" w:rsidRPr="00D237BC">
        <w:rPr>
          <w:color w:val="000000" w:themeColor="text1"/>
          <w:rPrChange w:id="940" w:author="Perica, Tina" w:date="2020-08-23T15:10:00Z">
            <w:rPr/>
          </w:rPrChange>
        </w:rPr>
        <w:t xml:space="preserve">the 278 </w:t>
      </w:r>
      <w:r w:rsidR="006C3A4F" w:rsidRPr="00D237BC">
        <w:rPr>
          <w:color w:val="000000" w:themeColor="text1"/>
          <w:rPrChange w:id="941" w:author="Perica, Tina" w:date="2020-08-23T15:10:00Z">
            <w:rPr/>
          </w:rPrChange>
        </w:rPr>
        <w:t>genes</w:t>
      </w:r>
      <w:r w:rsidR="0026727A" w:rsidRPr="00D237BC">
        <w:rPr>
          <w:color w:val="000000" w:themeColor="text1"/>
          <w:rPrChange w:id="942" w:author="Perica, Tina" w:date="2020-08-23T15:10:00Z">
            <w:rPr/>
          </w:rPrChange>
        </w:rPr>
        <w:t xml:space="preserve"> with significant </w:t>
      </w:r>
      <w:r w:rsidR="005327FB" w:rsidRPr="00D237BC">
        <w:rPr>
          <w:color w:val="000000" w:themeColor="text1"/>
          <w:rPrChange w:id="943" w:author="Perica, Tina" w:date="2020-08-23T15:10:00Z">
            <w:rPr/>
          </w:rPrChange>
        </w:rPr>
        <w:t>correlat</w:t>
      </w:r>
      <w:r w:rsidR="0026727A" w:rsidRPr="00D237BC">
        <w:rPr>
          <w:color w:val="000000" w:themeColor="text1"/>
          <w:rPrChange w:id="944" w:author="Perica, Tina" w:date="2020-08-23T15:10:00Z">
            <w:rPr/>
          </w:rPrChange>
        </w:rPr>
        <w:t>ions</w:t>
      </w:r>
      <w:r w:rsidR="005327FB" w:rsidRPr="00D237BC">
        <w:rPr>
          <w:color w:val="000000" w:themeColor="text1"/>
          <w:rPrChange w:id="945" w:author="Perica, Tina" w:date="2020-08-23T15:10:00Z">
            <w:rPr/>
          </w:rPrChange>
        </w:rPr>
        <w:t xml:space="preserve"> to </w:t>
      </w:r>
      <w:r w:rsidR="003B1D32" w:rsidRPr="00D237BC">
        <w:rPr>
          <w:color w:val="000000" w:themeColor="text1"/>
          <w:rPrChange w:id="946" w:author="Perica, Tina" w:date="2020-08-23T15:10:00Z">
            <w:rPr/>
          </w:rPrChange>
        </w:rPr>
        <w:t>Gsp1 mutants</w:t>
      </w:r>
      <w:r w:rsidR="00303E9C" w:rsidRPr="00D237BC">
        <w:rPr>
          <w:color w:val="000000" w:themeColor="text1"/>
          <w:rPrChange w:id="947" w:author="Perica, Tina" w:date="2020-08-23T15:10:00Z">
            <w:rPr/>
          </w:rPrChange>
        </w:rPr>
        <w:t>,</w:t>
      </w:r>
      <w:r w:rsidR="00907AFE" w:rsidRPr="00D237BC">
        <w:rPr>
          <w:color w:val="000000" w:themeColor="text1"/>
          <w:rPrChange w:id="948" w:author="Perica, Tina" w:date="2020-08-23T15:10:00Z">
            <w:rPr/>
          </w:rPrChange>
        </w:rPr>
        <w:t xml:space="preserve"> </w:t>
      </w:r>
      <w:r w:rsidR="00907AFE" w:rsidRPr="00D237BC">
        <w:rPr>
          <w:b/>
          <w:color w:val="000000" w:themeColor="text1"/>
          <w:rPrChange w:id="949" w:author="Perica, Tina" w:date="2020-08-23T15:10:00Z">
            <w:rPr>
              <w:b/>
            </w:rPr>
          </w:rPrChange>
        </w:rPr>
        <w:t>Fig. 4</w:t>
      </w:r>
      <w:ins w:id="950" w:author="Perica, Tina" w:date="2020-05-14T10:03:00Z">
        <w:r w:rsidR="00E359C8" w:rsidRPr="00D237BC">
          <w:rPr>
            <w:b/>
            <w:color w:val="000000" w:themeColor="text1"/>
            <w:rPrChange w:id="951" w:author="Perica, Tina" w:date="2020-08-23T15:10:00Z">
              <w:rPr>
                <w:b/>
              </w:rPr>
            </w:rPrChange>
          </w:rPr>
          <w:t>a</w:t>
        </w:r>
      </w:ins>
      <w:r w:rsidR="00A66627" w:rsidRPr="00D237BC">
        <w:rPr>
          <w:color w:val="000000" w:themeColor="text1"/>
          <w:rPrChange w:id="952" w:author="Perica, Tina" w:date="2020-08-23T15:10:00Z">
            <w:rPr/>
          </w:rPrChange>
        </w:rPr>
        <w:t xml:space="preserve">, </w:t>
      </w:r>
      <w:r w:rsidR="00A66627" w:rsidRPr="00D237BC">
        <w:rPr>
          <w:b/>
          <w:color w:val="000000" w:themeColor="text1"/>
          <w:rPrChange w:id="953" w:author="Perica, Tina" w:date="2020-08-23T15:10:00Z">
            <w:rPr>
              <w:b/>
            </w:rPr>
          </w:rPrChange>
        </w:rPr>
        <w:t xml:space="preserve">Extended Data Fig. </w:t>
      </w:r>
      <w:ins w:id="954" w:author="Perica, Tina" w:date="2020-07-10T14:24:00Z">
        <w:r w:rsidR="008F0B80" w:rsidRPr="00D237BC">
          <w:rPr>
            <w:b/>
            <w:color w:val="000000" w:themeColor="text1"/>
            <w:rPrChange w:id="955" w:author="Perica, Tina" w:date="2020-08-23T15:10:00Z">
              <w:rPr>
                <w:b/>
              </w:rPr>
            </w:rPrChange>
          </w:rPr>
          <w:t>9</w:t>
        </w:r>
      </w:ins>
      <w:r w:rsidR="009E159C" w:rsidRPr="00D237BC">
        <w:rPr>
          <w:b/>
          <w:color w:val="000000" w:themeColor="text1"/>
          <w:rPrChange w:id="956" w:author="Perica, Tina" w:date="2020-08-23T15:10:00Z">
            <w:rPr>
              <w:b/>
            </w:rPr>
          </w:rPrChange>
        </w:rPr>
        <w:t>a</w:t>
      </w:r>
      <w:r w:rsidR="00907AFE" w:rsidRPr="00D237BC">
        <w:rPr>
          <w:color w:val="000000" w:themeColor="text1"/>
          <w:rPrChange w:id="957" w:author="Perica, Tina" w:date="2020-08-23T15:10:00Z">
            <w:rPr/>
          </w:rPrChange>
        </w:rPr>
        <w:t>)</w:t>
      </w:r>
      <w:r w:rsidR="00FE56D4" w:rsidRPr="00D237BC">
        <w:rPr>
          <w:color w:val="000000" w:themeColor="text1"/>
          <w:rPrChange w:id="958" w:author="Perica, Tina" w:date="2020-08-23T15:10:00Z">
            <w:rPr/>
          </w:rPrChange>
        </w:rPr>
        <w:t xml:space="preserve"> with </w:t>
      </w:r>
      <w:r w:rsidR="00EF163A" w:rsidRPr="00D237BC">
        <w:rPr>
          <w:color w:val="000000" w:themeColor="text1"/>
          <w:rPrChange w:id="959" w:author="Perica, Tina" w:date="2020-08-23T15:10:00Z">
            <w:rPr/>
          </w:rPrChange>
        </w:rPr>
        <w:t xml:space="preserve">the </w:t>
      </w:r>
      <w:r w:rsidR="00AD5A7A" w:rsidRPr="00D237BC">
        <w:rPr>
          <w:color w:val="000000" w:themeColor="text1"/>
          <w:rPrChange w:id="960" w:author="Perica, Tina" w:date="2020-08-23T15:10:00Z">
            <w:rPr/>
          </w:rPrChange>
        </w:rPr>
        <w:t>biophysical</w:t>
      </w:r>
      <w:r w:rsidR="00EE1635" w:rsidRPr="00D237BC">
        <w:rPr>
          <w:color w:val="000000" w:themeColor="text1"/>
          <w:rPrChange w:id="961" w:author="Perica, Tina" w:date="2020-08-23T15:10:00Z">
            <w:rPr/>
          </w:rPrChange>
        </w:rPr>
        <w:t xml:space="preserve"> </w:t>
      </w:r>
      <w:r w:rsidR="002C06CE" w:rsidRPr="00D237BC">
        <w:rPr>
          <w:color w:val="000000" w:themeColor="text1"/>
          <w:rPrChange w:id="962" w:author="Perica, Tina" w:date="2020-08-23T15:10:00Z">
            <w:rPr/>
          </w:rPrChange>
        </w:rPr>
        <w:t xml:space="preserve">effects of the mutations on </w:t>
      </w:r>
      <w:r w:rsidR="000B302F" w:rsidRPr="00D237BC">
        <w:rPr>
          <w:color w:val="000000" w:themeColor="text1"/>
          <w:rPrChange w:id="963" w:author="Perica, Tina" w:date="2020-08-23T15:10:00Z">
            <w:rPr/>
          </w:rPrChange>
        </w:rPr>
        <w:t xml:space="preserve">the efficiencies of </w:t>
      </w:r>
      <w:r w:rsidR="00907AFE" w:rsidRPr="00D237BC">
        <w:rPr>
          <w:color w:val="000000" w:themeColor="text1"/>
          <w:rPrChange w:id="964" w:author="Perica, Tina" w:date="2020-08-23T15:10:00Z">
            <w:rPr/>
          </w:rPrChange>
        </w:rPr>
        <w:t>GAP</w:t>
      </w:r>
      <w:r w:rsidR="000B302F" w:rsidRPr="00D237BC">
        <w:rPr>
          <w:color w:val="000000" w:themeColor="text1"/>
          <w:rPrChange w:id="965" w:author="Perica, Tina" w:date="2020-08-23T15:10:00Z">
            <w:rPr/>
          </w:rPrChange>
        </w:rPr>
        <w:t xml:space="preserve">-catalyzed GTP hydrolysis </w:t>
      </w:r>
      <w:r w:rsidR="00EF163A" w:rsidRPr="00D237BC">
        <w:rPr>
          <w:color w:val="000000" w:themeColor="text1"/>
          <w:rPrChange w:id="966" w:author="Perica, Tina" w:date="2020-08-23T15:10:00Z">
            <w:rPr/>
          </w:rPrChange>
        </w:rPr>
        <w:t xml:space="preserve">and </w:t>
      </w:r>
      <w:r w:rsidR="00907AFE" w:rsidRPr="00D237BC">
        <w:rPr>
          <w:color w:val="000000" w:themeColor="text1"/>
          <w:rPrChange w:id="967" w:author="Perica, Tina" w:date="2020-08-23T15:10:00Z">
            <w:rPr/>
          </w:rPrChange>
        </w:rPr>
        <w:t>GEF</w:t>
      </w:r>
      <w:r w:rsidR="003F3EDB" w:rsidRPr="00D237BC">
        <w:rPr>
          <w:color w:val="000000" w:themeColor="text1"/>
          <w:rPrChange w:id="968" w:author="Perica, Tina" w:date="2020-08-23T15:10:00Z">
            <w:rPr/>
          </w:rPrChange>
        </w:rPr>
        <w:t>-catalyzed nucleotide exchange</w:t>
      </w:r>
      <w:r w:rsidR="00907AFE" w:rsidRPr="00D237BC">
        <w:rPr>
          <w:color w:val="000000" w:themeColor="text1"/>
          <w:rPrChange w:id="969" w:author="Perica, Tina" w:date="2020-08-23T15:10:00Z">
            <w:rPr/>
          </w:rPrChange>
        </w:rPr>
        <w:t xml:space="preserve">. </w:t>
      </w:r>
      <w:r w:rsidR="00551C4D" w:rsidRPr="00D237BC">
        <w:rPr>
          <w:color w:val="000000" w:themeColor="text1"/>
          <w:rPrChange w:id="970" w:author="Perica, Tina" w:date="2020-08-23T15:10:00Z">
            <w:rPr/>
          </w:rPrChange>
        </w:rPr>
        <w:t>Remarkably</w:t>
      </w:r>
      <w:r w:rsidR="00EF3878" w:rsidRPr="00D237BC">
        <w:rPr>
          <w:color w:val="000000" w:themeColor="text1"/>
          <w:rPrChange w:id="971" w:author="Perica, Tina" w:date="2020-08-23T15:10:00Z">
            <w:rPr/>
          </w:rPrChange>
        </w:rPr>
        <w:t xml:space="preserve">, </w:t>
      </w:r>
      <w:r w:rsidR="00DD346C" w:rsidRPr="00D237BC">
        <w:rPr>
          <w:color w:val="000000" w:themeColor="text1"/>
          <w:rPrChange w:id="972" w:author="Perica, Tina" w:date="2020-08-23T15:10:00Z">
            <w:rPr/>
          </w:rPrChange>
        </w:rPr>
        <w:t>the Gsp1 mutant</w:t>
      </w:r>
      <w:r w:rsidR="00B433DE" w:rsidRPr="00D237BC">
        <w:rPr>
          <w:color w:val="000000" w:themeColor="text1"/>
          <w:rPrChange w:id="973" w:author="Perica, Tina" w:date="2020-08-23T15:10:00Z">
            <w:rPr/>
          </w:rPrChange>
        </w:rPr>
        <w:t xml:space="preserve"> </w:t>
      </w:r>
      <w:r w:rsidR="00EF5818" w:rsidRPr="00D237BC">
        <w:rPr>
          <w:color w:val="000000" w:themeColor="text1"/>
          <w:rPrChange w:id="974" w:author="Perica, Tina" w:date="2020-08-23T15:10:00Z">
            <w:rPr/>
          </w:rPrChange>
        </w:rPr>
        <w:t xml:space="preserve">GI profile </w:t>
      </w:r>
      <w:r w:rsidR="00B433DE" w:rsidRPr="00D237BC">
        <w:rPr>
          <w:color w:val="000000" w:themeColor="text1"/>
          <w:rPrChange w:id="975" w:author="Perica, Tina" w:date="2020-08-23T15:10:00Z">
            <w:rPr/>
          </w:rPrChange>
        </w:rPr>
        <w:t>clustering</w:t>
      </w:r>
      <w:r w:rsidR="00DD346C" w:rsidRPr="00D237BC">
        <w:rPr>
          <w:color w:val="000000" w:themeColor="text1"/>
          <w:rPrChange w:id="976" w:author="Perica, Tina" w:date="2020-08-23T15:10:00Z">
            <w:rPr/>
          </w:rPrChange>
        </w:rPr>
        <w:t xml:space="preserve"> </w:t>
      </w:r>
      <w:r w:rsidR="00A530CC" w:rsidRPr="00D237BC">
        <w:rPr>
          <w:color w:val="000000" w:themeColor="text1"/>
          <w:rPrChange w:id="977" w:author="Perica, Tina" w:date="2020-08-23T15:10:00Z">
            <w:rPr/>
          </w:rPrChange>
        </w:rPr>
        <w:lastRenderedPageBreak/>
        <w:t>mirrored an approximate</w:t>
      </w:r>
      <w:r w:rsidR="0034687F" w:rsidRPr="00D237BC">
        <w:rPr>
          <w:color w:val="000000" w:themeColor="text1"/>
          <w:rPrChange w:id="978" w:author="Perica, Tina" w:date="2020-08-23T15:10:00Z">
            <w:rPr/>
          </w:rPrChange>
        </w:rPr>
        <w:t xml:space="preserve"> </w:t>
      </w:r>
      <w:r w:rsidR="001A108E" w:rsidRPr="00D237BC">
        <w:rPr>
          <w:color w:val="000000" w:themeColor="text1"/>
          <w:rPrChange w:id="979" w:author="Perica, Tina" w:date="2020-08-23T15:10:00Z">
            <w:rPr/>
          </w:rPrChange>
        </w:rPr>
        <w:t xml:space="preserve">ordering by </w:t>
      </w:r>
      <w:r w:rsidR="00D9467C" w:rsidRPr="00D237BC">
        <w:rPr>
          <w:color w:val="000000" w:themeColor="text1"/>
          <w:rPrChange w:id="980" w:author="Perica, Tina" w:date="2020-08-23T15:10:00Z">
            <w:rPr/>
          </w:rPrChange>
        </w:rPr>
        <w:t>the</w:t>
      </w:r>
      <w:r w:rsidR="00F37E47" w:rsidRPr="00D237BC">
        <w:rPr>
          <w:color w:val="000000" w:themeColor="text1"/>
          <w:rPrChange w:id="981" w:author="Perica, Tina" w:date="2020-08-23T15:10:00Z">
            <w:rPr/>
          </w:rPrChange>
        </w:rPr>
        <w:t xml:space="preserve"> </w:t>
      </w:r>
      <w:r w:rsidR="00F37E47" w:rsidRPr="00D237BC">
        <w:rPr>
          <w:i/>
          <w:color w:val="000000" w:themeColor="text1"/>
          <w:rPrChange w:id="982" w:author="Perica, Tina" w:date="2020-08-23T15:10:00Z">
            <w:rPr>
              <w:i/>
            </w:rPr>
          </w:rPrChange>
        </w:rPr>
        <w:t>in vitro</w:t>
      </w:r>
      <w:r w:rsidR="00D9467C" w:rsidRPr="00D237BC">
        <w:rPr>
          <w:color w:val="000000" w:themeColor="text1"/>
          <w:rPrChange w:id="983" w:author="Perica, Tina" w:date="2020-08-23T15:10:00Z">
            <w:rPr/>
          </w:rPrChange>
        </w:rPr>
        <w:t xml:space="preserve"> mutant effect</w:t>
      </w:r>
      <w:r w:rsidR="00F37E47" w:rsidRPr="00D237BC">
        <w:rPr>
          <w:color w:val="000000" w:themeColor="text1"/>
          <w:rPrChange w:id="984" w:author="Perica, Tina" w:date="2020-08-23T15:10:00Z">
            <w:rPr/>
          </w:rPrChange>
        </w:rPr>
        <w:t>s</w:t>
      </w:r>
      <w:r w:rsidR="00D9467C" w:rsidRPr="00D237BC">
        <w:rPr>
          <w:color w:val="000000" w:themeColor="text1"/>
          <w:rPrChange w:id="985" w:author="Perica, Tina" w:date="2020-08-23T15:10:00Z">
            <w:rPr/>
          </w:rPrChange>
        </w:rPr>
        <w:t xml:space="preserve"> on </w:t>
      </w:r>
      <w:r w:rsidR="00F37E47" w:rsidRPr="00D237BC">
        <w:rPr>
          <w:color w:val="000000" w:themeColor="text1"/>
          <w:rPrChange w:id="986" w:author="Perica, Tina" w:date="2020-08-23T15:10:00Z">
            <w:rPr/>
          </w:rPrChange>
        </w:rPr>
        <w:t>the GTPase cycle</w:t>
      </w:r>
      <w:r w:rsidR="00034A4C" w:rsidRPr="00D237BC">
        <w:rPr>
          <w:color w:val="000000" w:themeColor="text1"/>
          <w:rPrChange w:id="987" w:author="Perica, Tina" w:date="2020-08-23T15:10:00Z">
            <w:rPr/>
          </w:rPrChange>
        </w:rPr>
        <w:t>:</w:t>
      </w:r>
      <w:r w:rsidR="001A108E" w:rsidRPr="00D237BC">
        <w:rPr>
          <w:color w:val="000000" w:themeColor="text1"/>
          <w:rPrChange w:id="988" w:author="Perica, Tina" w:date="2020-08-23T15:10:00Z">
            <w:rPr/>
          </w:rPrChange>
        </w:rPr>
        <w:t xml:space="preserve"> </w:t>
      </w:r>
      <w:r w:rsidR="00CE5684" w:rsidRPr="00D237BC">
        <w:rPr>
          <w:color w:val="000000" w:themeColor="text1"/>
          <w:rPrChange w:id="989" w:author="Perica, Tina" w:date="2020-08-23T15:10:00Z">
            <w:rPr/>
          </w:rPrChange>
        </w:rPr>
        <w:t xml:space="preserve">relative </w:t>
      </w:r>
      <w:del w:id="990" w:author="Perica, Tina" w:date="2020-07-10T14:26:00Z">
        <w:r w:rsidR="001A108E" w:rsidRPr="00D237BC" w:rsidDel="008F0B80">
          <w:rPr>
            <w:color w:val="000000" w:themeColor="text1"/>
            <w:rPrChange w:id="991" w:author="Perica, Tina" w:date="2020-08-23T15:10:00Z">
              <w:rPr/>
            </w:rPrChange>
          </w:rPr>
          <w:delText xml:space="preserve">GEF </w:delText>
        </w:r>
      </w:del>
      <w:ins w:id="992" w:author="Perica, Tina" w:date="2020-07-10T14:26:00Z">
        <w:r w:rsidR="008F0B80" w:rsidRPr="00D237BC">
          <w:rPr>
            <w:color w:val="000000" w:themeColor="text1"/>
            <w:rPrChange w:id="993" w:author="Perica, Tina" w:date="2020-08-23T15:10:00Z">
              <w:rPr/>
            </w:rPrChange>
          </w:rPr>
          <w:t xml:space="preserve">GAP </w:t>
        </w:r>
      </w:ins>
      <w:r w:rsidR="001A108E" w:rsidRPr="00D237BC">
        <w:rPr>
          <w:color w:val="000000" w:themeColor="text1"/>
          <w:rPrChange w:id="994" w:author="Perica, Tina" w:date="2020-08-23T15:10:00Z">
            <w:rPr/>
          </w:rPrChange>
        </w:rPr>
        <w:t xml:space="preserve">efficiency systematically </w:t>
      </w:r>
      <w:del w:id="995" w:author="Perica, Tina" w:date="2020-07-10T14:26:00Z">
        <w:r w:rsidR="00CE5684" w:rsidRPr="00D237BC" w:rsidDel="008F0B80">
          <w:rPr>
            <w:color w:val="000000" w:themeColor="text1"/>
            <w:rPrChange w:id="996" w:author="Perica, Tina" w:date="2020-08-23T15:10:00Z">
              <w:rPr/>
            </w:rPrChange>
          </w:rPr>
          <w:delText>decrease</w:delText>
        </w:r>
        <w:r w:rsidR="00314572" w:rsidRPr="00D237BC" w:rsidDel="008F0B80">
          <w:rPr>
            <w:color w:val="000000" w:themeColor="text1"/>
            <w:rPrChange w:id="997" w:author="Perica, Tina" w:date="2020-08-23T15:10:00Z">
              <w:rPr/>
            </w:rPrChange>
          </w:rPr>
          <w:delText>d</w:delText>
        </w:r>
        <w:r w:rsidR="001A108E" w:rsidRPr="00D237BC" w:rsidDel="008F0B80">
          <w:rPr>
            <w:color w:val="000000" w:themeColor="text1"/>
            <w:rPrChange w:id="998" w:author="Perica, Tina" w:date="2020-08-23T15:10:00Z">
              <w:rPr/>
            </w:rPrChange>
          </w:rPr>
          <w:delText xml:space="preserve"> </w:delText>
        </w:r>
      </w:del>
      <w:ins w:id="999" w:author="Perica, Tina" w:date="2020-07-10T14:26:00Z">
        <w:r w:rsidR="008F0B80" w:rsidRPr="00D237BC">
          <w:rPr>
            <w:color w:val="000000" w:themeColor="text1"/>
            <w:rPrChange w:id="1000" w:author="Perica, Tina" w:date="2020-08-23T15:10:00Z">
              <w:rPr/>
            </w:rPrChange>
          </w:rPr>
          <w:t xml:space="preserve">increased </w:t>
        </w:r>
      </w:ins>
      <w:r w:rsidR="001A108E" w:rsidRPr="00D237BC">
        <w:rPr>
          <w:color w:val="000000" w:themeColor="text1"/>
          <w:rPrChange w:id="1001" w:author="Perica, Tina" w:date="2020-08-23T15:10:00Z">
            <w:rPr/>
          </w:rPrChange>
        </w:rPr>
        <w:t xml:space="preserve">with increasing </w:t>
      </w:r>
      <w:del w:id="1002" w:author="Perica, Tina" w:date="2020-07-10T14:25:00Z">
        <w:r w:rsidR="001A108E" w:rsidRPr="00D237BC" w:rsidDel="008F0B80">
          <w:rPr>
            <w:color w:val="000000" w:themeColor="text1"/>
            <w:rPrChange w:id="1003" w:author="Perica, Tina" w:date="2020-08-23T15:10:00Z">
              <w:rPr/>
            </w:rPrChange>
          </w:rPr>
          <w:delText xml:space="preserve">row </w:delText>
        </w:r>
      </w:del>
      <w:ins w:id="1004" w:author="Perica, Tina" w:date="2020-07-10T14:25:00Z">
        <w:r w:rsidR="008F0B80" w:rsidRPr="00D237BC">
          <w:rPr>
            <w:color w:val="000000" w:themeColor="text1"/>
            <w:rPrChange w:id="1005" w:author="Perica, Tina" w:date="2020-08-23T15:10:00Z">
              <w:rPr/>
            </w:rPrChange>
          </w:rPr>
          <w:t xml:space="preserve">column </w:t>
        </w:r>
      </w:ins>
      <w:r w:rsidR="001A108E" w:rsidRPr="00D237BC">
        <w:rPr>
          <w:color w:val="000000" w:themeColor="text1"/>
          <w:rPrChange w:id="1006" w:author="Perica, Tina" w:date="2020-08-23T15:10:00Z">
            <w:rPr/>
          </w:rPrChange>
        </w:rPr>
        <w:t xml:space="preserve">number and </w:t>
      </w:r>
      <w:r w:rsidR="00314572" w:rsidRPr="00D237BC">
        <w:rPr>
          <w:color w:val="000000" w:themeColor="text1"/>
          <w:rPrChange w:id="1007" w:author="Perica, Tina" w:date="2020-08-23T15:10:00Z">
            <w:rPr/>
          </w:rPrChange>
        </w:rPr>
        <w:t xml:space="preserve">relative </w:t>
      </w:r>
      <w:del w:id="1008" w:author="Perica, Tina" w:date="2020-07-10T14:26:00Z">
        <w:r w:rsidR="001A108E" w:rsidRPr="00D237BC" w:rsidDel="008F0B80">
          <w:rPr>
            <w:color w:val="000000" w:themeColor="text1"/>
            <w:rPrChange w:id="1009" w:author="Perica, Tina" w:date="2020-08-23T15:10:00Z">
              <w:rPr/>
            </w:rPrChange>
          </w:rPr>
          <w:delText xml:space="preserve">GAP </w:delText>
        </w:r>
      </w:del>
      <w:ins w:id="1010" w:author="Perica, Tina" w:date="2020-07-10T14:26:00Z">
        <w:r w:rsidR="008F0B80" w:rsidRPr="00D237BC">
          <w:rPr>
            <w:color w:val="000000" w:themeColor="text1"/>
            <w:rPrChange w:id="1011" w:author="Perica, Tina" w:date="2020-08-23T15:10:00Z">
              <w:rPr/>
            </w:rPrChange>
          </w:rPr>
          <w:t xml:space="preserve">GEF </w:t>
        </w:r>
      </w:ins>
      <w:r w:rsidR="001A108E" w:rsidRPr="00D237BC">
        <w:rPr>
          <w:color w:val="000000" w:themeColor="text1"/>
          <w:rPrChange w:id="1012" w:author="Perica, Tina" w:date="2020-08-23T15:10:00Z">
            <w:rPr/>
          </w:rPrChange>
        </w:rPr>
        <w:t xml:space="preserve">efficiency systematically </w:t>
      </w:r>
      <w:del w:id="1013" w:author="Perica, Tina" w:date="2020-07-10T14:26:00Z">
        <w:r w:rsidR="0054776B" w:rsidRPr="00D237BC" w:rsidDel="008F0B80">
          <w:rPr>
            <w:color w:val="000000" w:themeColor="text1"/>
            <w:rPrChange w:id="1014" w:author="Perica, Tina" w:date="2020-08-23T15:10:00Z">
              <w:rPr/>
            </w:rPrChange>
          </w:rPr>
          <w:delText>increased</w:delText>
        </w:r>
        <w:r w:rsidR="005B5B05" w:rsidRPr="00D237BC" w:rsidDel="008F0B80">
          <w:rPr>
            <w:color w:val="000000" w:themeColor="text1"/>
            <w:rPrChange w:id="1015" w:author="Perica, Tina" w:date="2020-08-23T15:10:00Z">
              <w:rPr/>
            </w:rPrChange>
          </w:rPr>
          <w:delText xml:space="preserve"> </w:delText>
        </w:r>
      </w:del>
      <w:ins w:id="1016" w:author="Perica, Tina" w:date="2020-07-10T14:26:00Z">
        <w:r w:rsidR="008F0B80" w:rsidRPr="00D237BC">
          <w:rPr>
            <w:color w:val="000000" w:themeColor="text1"/>
            <w:rPrChange w:id="1017" w:author="Perica, Tina" w:date="2020-08-23T15:10:00Z">
              <w:rPr/>
            </w:rPrChange>
          </w:rPr>
          <w:t xml:space="preserve">decreased </w:t>
        </w:r>
      </w:ins>
      <w:r w:rsidR="005B5B05" w:rsidRPr="00D237BC">
        <w:rPr>
          <w:color w:val="000000" w:themeColor="text1"/>
          <w:rPrChange w:id="1018" w:author="Perica, Tina" w:date="2020-08-23T15:10:00Z">
            <w:rPr/>
          </w:rPrChange>
        </w:rPr>
        <w:t>(</w:t>
      </w:r>
      <w:r w:rsidR="005B5B05" w:rsidRPr="00D237BC">
        <w:rPr>
          <w:b/>
          <w:color w:val="000000" w:themeColor="text1"/>
          <w:rPrChange w:id="1019" w:author="Perica, Tina" w:date="2020-08-23T15:10:00Z">
            <w:rPr>
              <w:b/>
            </w:rPr>
          </w:rPrChange>
        </w:rPr>
        <w:t>Fig. 4</w:t>
      </w:r>
      <w:ins w:id="1020" w:author="Perica, Tina" w:date="2020-07-10T14:25:00Z">
        <w:r w:rsidR="008F0B80" w:rsidRPr="00D237BC">
          <w:rPr>
            <w:b/>
            <w:color w:val="000000" w:themeColor="text1"/>
            <w:rPrChange w:id="1021" w:author="Perica, Tina" w:date="2020-08-23T15:10:00Z">
              <w:rPr>
                <w:b/>
              </w:rPr>
            </w:rPrChange>
          </w:rPr>
          <w:t>a</w:t>
        </w:r>
      </w:ins>
      <w:del w:id="1022" w:author="Perica, Tina" w:date="2020-07-10T14:25:00Z">
        <w:r w:rsidR="005B5B05" w:rsidRPr="00D237BC" w:rsidDel="008F0B80">
          <w:rPr>
            <w:b/>
            <w:color w:val="000000" w:themeColor="text1"/>
            <w:rPrChange w:id="1023" w:author="Perica, Tina" w:date="2020-08-23T15:10:00Z">
              <w:rPr>
                <w:b/>
              </w:rPr>
            </w:rPrChange>
          </w:rPr>
          <w:delText>b</w:delText>
        </w:r>
      </w:del>
      <w:r w:rsidR="005B5B05" w:rsidRPr="00D237BC">
        <w:rPr>
          <w:color w:val="000000" w:themeColor="text1"/>
          <w:rPrChange w:id="1024" w:author="Perica, Tina" w:date="2020-08-23T15:10:00Z">
            <w:rPr/>
          </w:rPrChange>
        </w:rPr>
        <w:t>)</w:t>
      </w:r>
      <w:r w:rsidR="001A108E" w:rsidRPr="00D237BC">
        <w:rPr>
          <w:color w:val="000000" w:themeColor="text1"/>
          <w:rPrChange w:id="1025" w:author="Perica, Tina" w:date="2020-08-23T15:10:00Z">
            <w:rPr/>
          </w:rPrChange>
        </w:rPr>
        <w:t xml:space="preserve">. </w:t>
      </w:r>
      <w:r w:rsidR="005E2073" w:rsidRPr="00D237BC">
        <w:rPr>
          <w:color w:val="000000" w:themeColor="text1"/>
          <w:rPrChange w:id="1026" w:author="Perica, Tina" w:date="2020-08-23T15:10:00Z">
            <w:rPr/>
          </w:rPrChange>
        </w:rPr>
        <w:t xml:space="preserve">A clear outlier </w:t>
      </w:r>
      <w:r w:rsidR="002D4C7E" w:rsidRPr="00D237BC">
        <w:rPr>
          <w:color w:val="000000" w:themeColor="text1"/>
          <w:rPrChange w:id="1027" w:author="Perica, Tina" w:date="2020-08-23T15:10:00Z">
            <w:rPr/>
          </w:rPrChange>
        </w:rPr>
        <w:t xml:space="preserve">of </w:t>
      </w:r>
      <w:r w:rsidR="005E2073" w:rsidRPr="00D237BC">
        <w:rPr>
          <w:color w:val="000000" w:themeColor="text1"/>
          <w:rPrChange w:id="1028" w:author="Perica, Tina" w:date="2020-08-23T15:10:00Z">
            <w:rPr/>
          </w:rPrChange>
        </w:rPr>
        <w:t>th</w:t>
      </w:r>
      <w:r w:rsidR="003E01D3" w:rsidRPr="00D237BC">
        <w:rPr>
          <w:color w:val="000000" w:themeColor="text1"/>
          <w:rPrChange w:id="1029" w:author="Perica, Tina" w:date="2020-08-23T15:10:00Z">
            <w:rPr/>
          </w:rPrChange>
        </w:rPr>
        <w:t>is</w:t>
      </w:r>
      <w:r w:rsidR="005E2073" w:rsidRPr="00D237BC">
        <w:rPr>
          <w:color w:val="000000" w:themeColor="text1"/>
          <w:rPrChange w:id="1030" w:author="Perica, Tina" w:date="2020-08-23T15:10:00Z">
            <w:rPr/>
          </w:rPrChange>
        </w:rPr>
        <w:t xml:space="preserve"> ordering is the K101R mutant</w:t>
      </w:r>
      <w:r w:rsidR="00160EB3" w:rsidRPr="00D237BC">
        <w:rPr>
          <w:color w:val="000000" w:themeColor="text1"/>
          <w:rPrChange w:id="1031" w:author="Perica, Tina" w:date="2020-08-23T15:10:00Z">
            <w:rPr/>
          </w:rPrChange>
        </w:rPr>
        <w:t>, which</w:t>
      </w:r>
      <w:r w:rsidR="005E2073" w:rsidRPr="00D237BC">
        <w:rPr>
          <w:color w:val="000000" w:themeColor="text1"/>
          <w:rPrChange w:id="1032" w:author="Perica, Tina" w:date="2020-08-23T15:10:00Z">
            <w:rPr/>
          </w:rPrChange>
        </w:rPr>
        <w:t xml:space="preserve"> </w:t>
      </w:r>
      <w:r w:rsidR="004F1B63" w:rsidRPr="00D237BC">
        <w:rPr>
          <w:color w:val="000000" w:themeColor="text1"/>
          <w:rPrChange w:id="1033" w:author="Perica, Tina" w:date="2020-08-23T15:10:00Z">
            <w:rPr/>
          </w:rPrChange>
        </w:rPr>
        <w:t xml:space="preserve">primarily affects GEF-mediated nucleotide exchange </w:t>
      </w:r>
      <w:r w:rsidR="004F1B63" w:rsidRPr="00D237BC">
        <w:rPr>
          <w:i/>
          <w:color w:val="000000" w:themeColor="text1"/>
          <w:rPrChange w:id="1034" w:author="Perica, Tina" w:date="2020-08-23T15:10:00Z">
            <w:rPr>
              <w:i/>
            </w:rPr>
          </w:rPrChange>
        </w:rPr>
        <w:t>in vitro</w:t>
      </w:r>
      <w:r w:rsidR="004F1B63" w:rsidRPr="00D237BC" w:rsidDel="00160EB3">
        <w:rPr>
          <w:color w:val="000000" w:themeColor="text1"/>
          <w:rPrChange w:id="1035" w:author="Perica, Tina" w:date="2020-08-23T15:10:00Z">
            <w:rPr/>
          </w:rPrChange>
        </w:rPr>
        <w:t xml:space="preserve"> </w:t>
      </w:r>
      <w:r w:rsidR="004F1B63" w:rsidRPr="00D237BC">
        <w:rPr>
          <w:color w:val="000000" w:themeColor="text1"/>
          <w:rPrChange w:id="1036" w:author="Perica, Tina" w:date="2020-08-23T15:10:00Z">
            <w:rPr/>
          </w:rPrChange>
        </w:rPr>
        <w:t>but</w:t>
      </w:r>
      <w:r w:rsidR="00D90CB4" w:rsidRPr="00D237BC">
        <w:rPr>
          <w:color w:val="000000" w:themeColor="text1"/>
          <w:rPrChange w:id="1037" w:author="Perica, Tina" w:date="2020-08-23T15:10:00Z">
            <w:rPr/>
          </w:rPrChange>
        </w:rPr>
        <w:t>,</w:t>
      </w:r>
      <w:r w:rsidR="004F1B63" w:rsidRPr="00D237BC">
        <w:rPr>
          <w:color w:val="000000" w:themeColor="text1"/>
          <w:rPrChange w:id="1038" w:author="Perica, Tina" w:date="2020-08-23T15:10:00Z">
            <w:rPr/>
          </w:rPrChange>
        </w:rPr>
        <w:t xml:space="preserve"> </w:t>
      </w:r>
      <w:r w:rsidR="00317809" w:rsidRPr="00D237BC">
        <w:rPr>
          <w:color w:val="000000" w:themeColor="text1"/>
          <w:rPrChange w:id="1039" w:author="Perica, Tina" w:date="2020-08-23T15:10:00Z">
            <w:rPr/>
          </w:rPrChange>
        </w:rPr>
        <w:t>by GI profiles</w:t>
      </w:r>
      <w:r w:rsidR="00D90CB4" w:rsidRPr="00D237BC">
        <w:rPr>
          <w:color w:val="000000" w:themeColor="text1"/>
          <w:rPrChange w:id="1040" w:author="Perica, Tina" w:date="2020-08-23T15:10:00Z">
            <w:rPr/>
          </w:rPrChange>
        </w:rPr>
        <w:t>,</w:t>
      </w:r>
      <w:r w:rsidR="005E2073" w:rsidRPr="00D237BC">
        <w:rPr>
          <w:color w:val="000000" w:themeColor="text1"/>
          <w:rPrChange w:id="1041" w:author="Perica, Tina" w:date="2020-08-23T15:10:00Z">
            <w:rPr/>
          </w:rPrChange>
        </w:rPr>
        <w:t xml:space="preserve"> </w:t>
      </w:r>
      <w:r w:rsidR="004F1B63" w:rsidRPr="00D237BC">
        <w:rPr>
          <w:color w:val="000000" w:themeColor="text1"/>
          <w:rPrChange w:id="1042" w:author="Perica, Tina" w:date="2020-08-23T15:10:00Z">
            <w:rPr/>
          </w:rPrChange>
        </w:rPr>
        <w:t xml:space="preserve">groups </w:t>
      </w:r>
      <w:r w:rsidR="005E2073" w:rsidRPr="00D237BC">
        <w:rPr>
          <w:color w:val="000000" w:themeColor="text1"/>
          <w:rPrChange w:id="1043" w:author="Perica, Tina" w:date="2020-08-23T15:10:00Z">
            <w:rPr/>
          </w:rPrChange>
        </w:rPr>
        <w:t xml:space="preserve">with mutations affecting the efficiency of GTP hydrolysis. </w:t>
      </w:r>
      <w:r w:rsidR="001F05F8" w:rsidRPr="000823A4">
        <w:rPr>
          <w:color w:val="FF0000"/>
        </w:rPr>
        <w:t>Th</w:t>
      </w:r>
      <w:r w:rsidR="005D6B0C" w:rsidRPr="000823A4">
        <w:rPr>
          <w:color w:val="FF0000"/>
        </w:rPr>
        <w:t>e</w:t>
      </w:r>
      <w:r w:rsidR="001F05F8" w:rsidRPr="00322875">
        <w:rPr>
          <w:color w:val="FF0000"/>
        </w:rPr>
        <w:t xml:space="preserve"> lysine</w:t>
      </w:r>
      <w:r w:rsidR="005D6B0C" w:rsidRPr="000823A4">
        <w:rPr>
          <w:color w:val="FF0000"/>
        </w:rPr>
        <w:t xml:space="preserve"> at this position</w:t>
      </w:r>
      <w:r w:rsidR="001F05F8" w:rsidRPr="000823A4">
        <w:rPr>
          <w:color w:val="FF0000"/>
        </w:rPr>
        <w:t xml:space="preserve"> </w:t>
      </w:r>
      <w:r w:rsidR="005D6B0C" w:rsidRPr="000823A4">
        <w:rPr>
          <w:color w:val="FF0000"/>
        </w:rPr>
        <w:t>was</w:t>
      </w:r>
      <w:r w:rsidR="001F05F8" w:rsidRPr="000823A4">
        <w:rPr>
          <w:color w:val="FF0000"/>
        </w:rPr>
        <w:t xml:space="preserve"> </w:t>
      </w:r>
      <w:r w:rsidR="005D6B0C" w:rsidRPr="000823A4">
        <w:rPr>
          <w:color w:val="FF0000"/>
        </w:rPr>
        <w:t>found to be</w:t>
      </w:r>
      <w:r w:rsidR="001F05F8" w:rsidRPr="000823A4">
        <w:rPr>
          <w:color w:val="FF0000"/>
        </w:rPr>
        <w:t xml:space="preserve"> acetylated in both </w:t>
      </w:r>
      <w:r w:rsidR="001F05F8" w:rsidRPr="000823A4">
        <w:rPr>
          <w:i/>
          <w:iCs/>
          <w:color w:val="FF0000"/>
        </w:rPr>
        <w:t xml:space="preserve">S. </w:t>
      </w:r>
      <w:proofErr w:type="gramStart"/>
      <w:r w:rsidR="001F05F8" w:rsidRPr="000823A4">
        <w:rPr>
          <w:i/>
          <w:iCs/>
          <w:color w:val="FF0000"/>
        </w:rPr>
        <w:t>cerevisiae</w:t>
      </w:r>
      <w:r w:rsidR="005D6B0C" w:rsidRPr="000823A4">
        <w:rPr>
          <w:color w:val="FF0000"/>
        </w:rPr>
        <w:t>{</w:t>
      </w:r>
      <w:proofErr w:type="gramEnd"/>
      <w:r w:rsidR="005D6B0C" w:rsidRPr="000823A4">
        <w:rPr>
          <w:color w:val="FF0000"/>
        </w:rPr>
        <w:t>Henriksen, 2012, r05820}</w:t>
      </w:r>
      <w:r w:rsidR="001F05F8" w:rsidRPr="000823A4">
        <w:rPr>
          <w:color w:val="FF0000"/>
        </w:rPr>
        <w:t xml:space="preserve"> and human cells</w:t>
      </w:r>
      <w:r w:rsidR="005D6B0C" w:rsidRPr="000823A4">
        <w:rPr>
          <w:color w:val="FF0000"/>
        </w:rPr>
        <w:t>{Choudhary, 2009, r01470}.</w:t>
      </w:r>
      <w:r w:rsidR="005D6B0C" w:rsidRPr="00D237BC">
        <w:rPr>
          <w:color w:val="000000" w:themeColor="text1"/>
          <w:rPrChange w:id="1044" w:author="Perica, Tina" w:date="2020-08-23T15:10:00Z">
            <w:rPr>
              <w:color w:val="FF0000"/>
            </w:rPr>
          </w:rPrChange>
        </w:rPr>
        <w:t xml:space="preserve"> The</w:t>
      </w:r>
      <w:r w:rsidR="005D6B0C" w:rsidRPr="00D237BC">
        <w:rPr>
          <w:color w:val="000000" w:themeColor="text1"/>
          <w:rPrChange w:id="1045" w:author="Perica, Tina" w:date="2020-08-23T15:10:00Z">
            <w:rPr/>
          </w:rPrChange>
        </w:rPr>
        <w:t xml:space="preserve"> </w:t>
      </w:r>
      <w:r w:rsidR="005D6B0C" w:rsidRPr="00D237BC">
        <w:rPr>
          <w:color w:val="000000" w:themeColor="text1"/>
          <w:rPrChange w:id="1046" w:author="Perica, Tina" w:date="2020-08-23T15:10:00Z">
            <w:rPr>
              <w:color w:val="FF0000"/>
            </w:rPr>
          </w:rPrChange>
        </w:rPr>
        <w:t xml:space="preserve">acetylation at this position in human RAN was shown to reduce the efficiency of nucleotide release from the </w:t>
      </w:r>
      <w:proofErr w:type="gramStart"/>
      <w:r w:rsidR="005D6B0C" w:rsidRPr="00D237BC">
        <w:rPr>
          <w:color w:val="000000" w:themeColor="text1"/>
          <w:rPrChange w:id="1047" w:author="Perica, Tina" w:date="2020-08-23T15:10:00Z">
            <w:rPr>
              <w:color w:val="FF0000"/>
            </w:rPr>
          </w:rPrChange>
        </w:rPr>
        <w:t>RAN:GDP</w:t>
      </w:r>
      <w:proofErr w:type="gramEnd"/>
      <w:r w:rsidR="005D6B0C" w:rsidRPr="00D237BC">
        <w:rPr>
          <w:color w:val="000000" w:themeColor="text1"/>
          <w:rPrChange w:id="1048" w:author="Perica, Tina" w:date="2020-08-23T15:10:00Z">
            <w:rPr>
              <w:color w:val="FF0000"/>
            </w:rPr>
          </w:rPrChange>
        </w:rPr>
        <w:t>:GEF complex</w:t>
      </w:r>
      <w:r w:rsidR="002E1729" w:rsidRPr="00D237BC">
        <w:rPr>
          <w:color w:val="000000" w:themeColor="text1"/>
          <w:rPrChange w:id="1049" w:author="Perica, Tina" w:date="2020-08-23T15:10:00Z">
            <w:rPr>
              <w:color w:val="FF0000"/>
            </w:rPr>
          </w:rPrChange>
        </w:rPr>
        <w:t>{de Boor, 2015, r05464}</w:t>
      </w:r>
      <w:r w:rsidR="005D6B0C" w:rsidRPr="00D237BC">
        <w:rPr>
          <w:color w:val="000000" w:themeColor="text1"/>
          <w:rPrChange w:id="1050" w:author="Perica, Tina" w:date="2020-08-23T15:10:00Z">
            <w:rPr>
              <w:color w:val="FF0000"/>
            </w:rPr>
          </w:rPrChange>
        </w:rPr>
        <w:t>.</w:t>
      </w:r>
      <w:r w:rsidR="005D6B0C" w:rsidRPr="00D237BC">
        <w:rPr>
          <w:color w:val="000000" w:themeColor="text1"/>
          <w:rPrChange w:id="1051" w:author="Perica, Tina" w:date="2020-08-23T15:10:00Z">
            <w:rPr/>
          </w:rPrChange>
        </w:rPr>
        <w:t xml:space="preserve"> </w:t>
      </w:r>
      <w:r w:rsidR="005E2073" w:rsidRPr="00D237BC">
        <w:rPr>
          <w:color w:val="000000" w:themeColor="text1"/>
          <w:rPrChange w:id="1052" w:author="Perica, Tina" w:date="2020-08-23T15:10:00Z">
            <w:rPr/>
          </w:rPrChange>
        </w:rPr>
        <w:t>We hypothesize that while our K101R mutation affected the interaction with the GEF, it also likely broke a critical mechanism by which the cell reduces GEF activity, phenocopying the mutants with reduced GTP hydrolysis activity.</w:t>
      </w:r>
      <w:r w:rsidR="004D3048" w:rsidRPr="00D237BC">
        <w:rPr>
          <w:color w:val="000000" w:themeColor="text1"/>
          <w:rPrChange w:id="1053" w:author="Perica, Tina" w:date="2020-08-23T15:10:00Z">
            <w:rPr/>
          </w:rPrChange>
        </w:rPr>
        <w:t xml:space="preserve"> </w:t>
      </w:r>
      <w:commentRangeStart w:id="1054"/>
      <w:r w:rsidR="004D3048" w:rsidRPr="00D237BC">
        <w:rPr>
          <w:color w:val="000000" w:themeColor="text1"/>
          <w:rPrChange w:id="1055" w:author="Perica, Tina" w:date="2020-08-23T15:10:00Z">
            <w:rPr/>
          </w:rPrChange>
        </w:rPr>
        <w:t xml:space="preserve">This observation </w:t>
      </w:r>
      <w:r w:rsidR="00EB6B78" w:rsidRPr="00D237BC">
        <w:rPr>
          <w:color w:val="000000" w:themeColor="text1"/>
          <w:rPrChange w:id="1056" w:author="Perica, Tina" w:date="2020-08-23T15:10:00Z">
            <w:rPr/>
          </w:rPrChange>
        </w:rPr>
        <w:t xml:space="preserve">suggests the possibility that </w:t>
      </w:r>
      <w:r w:rsidR="00106587" w:rsidRPr="00D237BC">
        <w:rPr>
          <w:color w:val="000000" w:themeColor="text1"/>
          <w:rPrChange w:id="1057" w:author="Perica, Tina" w:date="2020-08-23T15:10:00Z">
            <w:rPr/>
          </w:rPrChange>
        </w:rPr>
        <w:t xml:space="preserve">the allosteric sites discovered here </w:t>
      </w:r>
      <w:r w:rsidR="00DE3B2E" w:rsidRPr="00D237BC">
        <w:rPr>
          <w:color w:val="000000" w:themeColor="text1"/>
          <w:rPrChange w:id="1058" w:author="Perica, Tina" w:date="2020-08-23T15:10:00Z">
            <w:rPr/>
          </w:rPrChange>
        </w:rPr>
        <w:t>might</w:t>
      </w:r>
      <w:r w:rsidR="00106587" w:rsidRPr="00D237BC">
        <w:rPr>
          <w:color w:val="000000" w:themeColor="text1"/>
          <w:rPrChange w:id="1059" w:author="Perica, Tina" w:date="2020-08-23T15:10:00Z">
            <w:rPr/>
          </w:rPrChange>
        </w:rPr>
        <w:t xml:space="preserve"> be used to control cellular functions </w:t>
      </w:r>
      <w:r w:rsidR="00F915CF" w:rsidRPr="00D237BC">
        <w:rPr>
          <w:i/>
          <w:color w:val="000000" w:themeColor="text1"/>
          <w:rPrChange w:id="1060" w:author="Perica, Tina" w:date="2020-08-23T15:10:00Z">
            <w:rPr>
              <w:i/>
            </w:rPr>
          </w:rPrChange>
        </w:rPr>
        <w:t>via</w:t>
      </w:r>
      <w:r w:rsidR="00106587" w:rsidRPr="00D237BC">
        <w:rPr>
          <w:color w:val="000000" w:themeColor="text1"/>
          <w:rPrChange w:id="1061" w:author="Perica, Tina" w:date="2020-08-23T15:10:00Z">
            <w:rPr/>
          </w:rPrChange>
        </w:rPr>
        <w:t xml:space="preserve"> </w:t>
      </w:r>
      <w:r w:rsidR="00EB6B78" w:rsidRPr="00D237BC">
        <w:rPr>
          <w:color w:val="000000" w:themeColor="text1"/>
          <w:rPrChange w:id="1062" w:author="Perica, Tina" w:date="2020-08-23T15:10:00Z">
            <w:rPr/>
          </w:rPrChange>
        </w:rPr>
        <w:t>posttranslational m</w:t>
      </w:r>
      <w:r w:rsidR="00390BA1" w:rsidRPr="00D237BC">
        <w:rPr>
          <w:color w:val="000000" w:themeColor="text1"/>
          <w:rPrChange w:id="1063" w:author="Perica, Tina" w:date="2020-08-23T15:10:00Z">
            <w:rPr/>
          </w:rPrChange>
        </w:rPr>
        <w:t>odifications</w:t>
      </w:r>
      <w:r w:rsidR="00DD6C2B" w:rsidRPr="00D237BC">
        <w:rPr>
          <w:color w:val="000000" w:themeColor="text1"/>
          <w:rPrChange w:id="1064" w:author="Perica, Tina" w:date="2020-08-23T15:10:00Z">
            <w:rPr/>
          </w:rPrChange>
        </w:rPr>
        <w:t>.</w:t>
      </w:r>
      <w:commentRangeEnd w:id="1054"/>
      <w:r w:rsidR="008F0B80" w:rsidRPr="00E34AD9">
        <w:rPr>
          <w:rStyle w:val="CommentReference"/>
          <w:color w:val="000000" w:themeColor="text1"/>
        </w:rPr>
        <w:commentReference w:id="1054"/>
      </w:r>
    </w:p>
    <w:p w14:paraId="6B21D59B" w14:textId="568E3E51" w:rsidR="00210EA3" w:rsidRPr="00E34AD9" w:rsidRDefault="00907AFE" w:rsidP="00766E8C">
      <w:pPr>
        <w:rPr>
          <w:b/>
          <w:color w:val="000000" w:themeColor="text1"/>
        </w:rPr>
      </w:pPr>
      <w:r w:rsidRPr="00E34AD9">
        <w:rPr>
          <w:color w:val="000000" w:themeColor="text1"/>
        </w:rPr>
        <w:t xml:space="preserve">Finally, we asked whether </w:t>
      </w:r>
      <w:r w:rsidR="001D6C14" w:rsidRPr="00E34AD9">
        <w:rPr>
          <w:color w:val="000000" w:themeColor="text1"/>
        </w:rPr>
        <w:t xml:space="preserve">our </w:t>
      </w:r>
      <w:r w:rsidR="00F63734" w:rsidRPr="00E34AD9">
        <w:rPr>
          <w:color w:val="000000" w:themeColor="text1"/>
        </w:rPr>
        <w:t xml:space="preserve">biophysical </w:t>
      </w:r>
      <w:r w:rsidR="00BC7621" w:rsidRPr="00E34AD9">
        <w:rPr>
          <w:color w:val="000000" w:themeColor="text1"/>
        </w:rPr>
        <w:t>measurements of</w:t>
      </w:r>
      <w:r w:rsidR="001D6C14" w:rsidRPr="00E34AD9">
        <w:rPr>
          <w:color w:val="000000" w:themeColor="text1"/>
        </w:rPr>
        <w:t xml:space="preserve"> </w:t>
      </w:r>
      <w:r w:rsidR="00D6151A" w:rsidRPr="00E34AD9">
        <w:rPr>
          <w:color w:val="000000" w:themeColor="text1"/>
        </w:rPr>
        <w:t>how</w:t>
      </w:r>
      <w:r w:rsidR="008F5480" w:rsidRPr="00E34AD9">
        <w:rPr>
          <w:color w:val="000000" w:themeColor="text1"/>
        </w:rPr>
        <w:t xml:space="preserve"> the </w:t>
      </w:r>
      <w:r w:rsidR="00C92ABC" w:rsidRPr="00E34AD9">
        <w:rPr>
          <w:color w:val="000000" w:themeColor="text1"/>
        </w:rPr>
        <w:t xml:space="preserve">different </w:t>
      </w:r>
      <w:r w:rsidR="008F5480" w:rsidRPr="00E34AD9">
        <w:rPr>
          <w:color w:val="000000" w:themeColor="text1"/>
        </w:rPr>
        <w:t xml:space="preserve">Gsp1 mutants perturb the GTPase cycle </w:t>
      </w:r>
      <w:r w:rsidR="00916E45" w:rsidRPr="00E34AD9">
        <w:rPr>
          <w:color w:val="000000" w:themeColor="text1"/>
        </w:rPr>
        <w:t xml:space="preserve">regulation </w:t>
      </w:r>
      <w:r w:rsidRPr="00E34AD9">
        <w:rPr>
          <w:color w:val="000000" w:themeColor="text1"/>
        </w:rPr>
        <w:t xml:space="preserve">could provide insight into Gsp1’s functional multi-specificity, i.e. </w:t>
      </w:r>
      <w:r w:rsidR="00D90CB4" w:rsidRPr="00E34AD9">
        <w:rPr>
          <w:color w:val="000000" w:themeColor="text1"/>
        </w:rPr>
        <w:t>it</w:t>
      </w:r>
      <w:r w:rsidRPr="00E34AD9">
        <w:rPr>
          <w:color w:val="000000" w:themeColor="text1"/>
        </w:rPr>
        <w:t xml:space="preserve">s ability to distinctly regulate multiple biological processes. </w:t>
      </w:r>
      <w:r w:rsidR="00FA53D3" w:rsidRPr="00E34AD9">
        <w:rPr>
          <w:color w:val="000000" w:themeColor="text1"/>
        </w:rPr>
        <w:t>Clustering</w:t>
      </w:r>
      <w:r w:rsidR="004D50BA" w:rsidRPr="00E34AD9">
        <w:rPr>
          <w:color w:val="000000" w:themeColor="text1"/>
        </w:rPr>
        <w:t xml:space="preserve"> </w:t>
      </w:r>
      <w:r w:rsidR="00343155" w:rsidRPr="00E34AD9">
        <w:rPr>
          <w:color w:val="000000" w:themeColor="text1"/>
        </w:rPr>
        <w:t xml:space="preserve">the </w:t>
      </w:r>
      <w:r w:rsidR="0065382A" w:rsidRPr="00E34AD9">
        <w:rPr>
          <w:i/>
          <w:color w:val="000000" w:themeColor="text1"/>
        </w:rPr>
        <w:t>S. cerevis</w:t>
      </w:r>
      <w:r w:rsidR="00F37E47" w:rsidRPr="00E34AD9">
        <w:rPr>
          <w:i/>
          <w:color w:val="000000" w:themeColor="text1"/>
        </w:rPr>
        <w:t>i</w:t>
      </w:r>
      <w:r w:rsidR="0065382A" w:rsidRPr="00E34AD9">
        <w:rPr>
          <w:i/>
          <w:color w:val="000000" w:themeColor="text1"/>
        </w:rPr>
        <w:t>ae</w:t>
      </w:r>
      <w:r w:rsidR="0065382A" w:rsidRPr="00E34AD9" w:rsidDel="0065382A">
        <w:rPr>
          <w:color w:val="000000" w:themeColor="text1"/>
        </w:rPr>
        <w:t xml:space="preserve"> </w:t>
      </w:r>
      <w:r w:rsidR="007D6C6C" w:rsidRPr="00E34AD9">
        <w:rPr>
          <w:color w:val="000000" w:themeColor="text1"/>
        </w:rPr>
        <w:t>genes</w:t>
      </w:r>
      <w:r w:rsidR="00260537" w:rsidRPr="00E34AD9">
        <w:rPr>
          <w:color w:val="000000" w:themeColor="text1"/>
        </w:rPr>
        <w:t xml:space="preserve"> </w:t>
      </w:r>
      <w:r w:rsidR="00FA53D3" w:rsidRPr="00E34AD9">
        <w:rPr>
          <w:color w:val="000000" w:themeColor="text1"/>
        </w:rPr>
        <w:t xml:space="preserve">and Gsp1 mutants </w:t>
      </w:r>
      <w:r w:rsidR="00260537" w:rsidRPr="00E34AD9">
        <w:rPr>
          <w:color w:val="000000" w:themeColor="text1"/>
        </w:rPr>
        <w:t xml:space="preserve">based on correlations </w:t>
      </w:r>
      <w:r w:rsidR="006E1561" w:rsidRPr="00E34AD9">
        <w:rPr>
          <w:color w:val="000000" w:themeColor="text1"/>
        </w:rPr>
        <w:t xml:space="preserve">of their </w:t>
      </w:r>
      <w:r w:rsidR="00487401" w:rsidRPr="00E34AD9">
        <w:rPr>
          <w:color w:val="000000" w:themeColor="text1"/>
        </w:rPr>
        <w:t xml:space="preserve">respective </w:t>
      </w:r>
      <w:r w:rsidR="006E1561" w:rsidRPr="00E34AD9">
        <w:rPr>
          <w:color w:val="000000" w:themeColor="text1"/>
        </w:rPr>
        <w:t xml:space="preserve">GI profiles </w:t>
      </w:r>
      <w:r w:rsidR="00FA53D3" w:rsidRPr="00E34AD9">
        <w:rPr>
          <w:color w:val="000000" w:themeColor="text1"/>
        </w:rPr>
        <w:t>revealed that</w:t>
      </w:r>
      <w:r w:rsidR="00A511A3" w:rsidRPr="00E34AD9">
        <w:rPr>
          <w:color w:val="000000" w:themeColor="text1"/>
        </w:rPr>
        <w:t xml:space="preserve"> genes </w:t>
      </w:r>
      <w:r w:rsidR="00F37E47" w:rsidRPr="00E34AD9">
        <w:rPr>
          <w:color w:val="000000" w:themeColor="text1"/>
        </w:rPr>
        <w:t xml:space="preserve">fall </w:t>
      </w:r>
      <w:r w:rsidR="007D6C6C" w:rsidRPr="00E34AD9">
        <w:rPr>
          <w:color w:val="000000" w:themeColor="text1"/>
        </w:rPr>
        <w:t>into</w:t>
      </w:r>
      <w:r w:rsidR="00C57868" w:rsidRPr="00E34AD9">
        <w:rPr>
          <w:color w:val="000000" w:themeColor="text1"/>
        </w:rPr>
        <w:t xml:space="preserve"> one</w:t>
      </w:r>
      <w:r w:rsidR="007D6C6C" w:rsidRPr="00E34AD9">
        <w:rPr>
          <w:color w:val="000000" w:themeColor="text1"/>
        </w:rPr>
        <w:t xml:space="preserve"> </w:t>
      </w:r>
      <w:r w:rsidR="00C57868" w:rsidRPr="00E34AD9">
        <w:rPr>
          <w:color w:val="000000" w:themeColor="text1"/>
        </w:rPr>
        <w:t xml:space="preserve">of </w:t>
      </w:r>
      <w:r w:rsidR="00E26756" w:rsidRPr="00E34AD9">
        <w:rPr>
          <w:color w:val="000000" w:themeColor="text1"/>
        </w:rPr>
        <w:t xml:space="preserve">three </w:t>
      </w:r>
      <w:r w:rsidR="00132F29" w:rsidRPr="00E34AD9">
        <w:rPr>
          <w:color w:val="000000" w:themeColor="text1"/>
        </w:rPr>
        <w:t>categorie</w:t>
      </w:r>
      <w:r w:rsidR="00E26756" w:rsidRPr="00E34AD9">
        <w:rPr>
          <w:color w:val="000000" w:themeColor="text1"/>
        </w:rPr>
        <w:t>s</w:t>
      </w:r>
      <w:r w:rsidR="00F85821" w:rsidRPr="00E34AD9">
        <w:rPr>
          <w:color w:val="000000" w:themeColor="text1"/>
        </w:rPr>
        <w:t xml:space="preserve"> (</w:t>
      </w:r>
      <w:r w:rsidR="00F85821" w:rsidRPr="00E34AD9">
        <w:rPr>
          <w:b/>
          <w:color w:val="000000" w:themeColor="text1"/>
        </w:rPr>
        <w:t>Fig. 4</w:t>
      </w:r>
      <w:ins w:id="1065" w:author="Perica, Tina" w:date="2020-07-10T14:28:00Z">
        <w:r w:rsidR="00D4299D" w:rsidRPr="00E34AD9">
          <w:rPr>
            <w:b/>
            <w:color w:val="000000" w:themeColor="text1"/>
          </w:rPr>
          <w:t>a</w:t>
        </w:r>
      </w:ins>
      <w:del w:id="1066" w:author="Perica, Tina" w:date="2020-07-10T14:28:00Z">
        <w:r w:rsidR="00F85821" w:rsidRPr="00E34AD9" w:rsidDel="00D4299D">
          <w:rPr>
            <w:b/>
            <w:color w:val="000000" w:themeColor="text1"/>
          </w:rPr>
          <w:delText>b</w:delText>
        </w:r>
      </w:del>
      <w:r w:rsidR="009B7C8E" w:rsidRPr="00E34AD9">
        <w:rPr>
          <w:color w:val="000000" w:themeColor="text1"/>
        </w:rPr>
        <w:t xml:space="preserve">, </w:t>
      </w:r>
      <w:r w:rsidR="009B7C8E" w:rsidRPr="00E34AD9">
        <w:rPr>
          <w:b/>
          <w:color w:val="000000" w:themeColor="text1"/>
        </w:rPr>
        <w:t xml:space="preserve">Extended Data Fig. </w:t>
      </w:r>
      <w:ins w:id="1067" w:author="Perica, Tina" w:date="2020-07-10T14:28:00Z">
        <w:r w:rsidR="00D4299D" w:rsidRPr="00E34AD9">
          <w:rPr>
            <w:b/>
            <w:color w:val="000000" w:themeColor="text1"/>
          </w:rPr>
          <w:t>9</w:t>
        </w:r>
      </w:ins>
      <w:r w:rsidR="009E159C" w:rsidRPr="00E34AD9">
        <w:rPr>
          <w:b/>
          <w:color w:val="000000" w:themeColor="text1"/>
        </w:rPr>
        <w:t>a</w:t>
      </w:r>
      <w:r w:rsidR="00F85821" w:rsidRPr="00E34AD9">
        <w:rPr>
          <w:color w:val="000000" w:themeColor="text1"/>
        </w:rPr>
        <w:t>)</w:t>
      </w:r>
      <w:r w:rsidR="00132F29" w:rsidRPr="00E34AD9">
        <w:rPr>
          <w:color w:val="000000" w:themeColor="text1"/>
        </w:rPr>
        <w:t xml:space="preserve">: </w:t>
      </w:r>
      <w:r w:rsidR="00E46A4F" w:rsidRPr="00E34AD9">
        <w:rPr>
          <w:color w:val="000000" w:themeColor="text1"/>
        </w:rPr>
        <w:t>(</w:t>
      </w:r>
      <w:proofErr w:type="spellStart"/>
      <w:r w:rsidR="00E46A4F" w:rsidRPr="00E34AD9">
        <w:rPr>
          <w:color w:val="000000" w:themeColor="text1"/>
        </w:rPr>
        <w:t>i</w:t>
      </w:r>
      <w:proofErr w:type="spellEnd"/>
      <w:r w:rsidR="00E46A4F" w:rsidRPr="00E34AD9">
        <w:rPr>
          <w:color w:val="000000" w:themeColor="text1"/>
        </w:rPr>
        <w:t xml:space="preserve">) </w:t>
      </w:r>
      <w:r w:rsidR="00FD2ED1" w:rsidRPr="00E34AD9">
        <w:rPr>
          <w:color w:val="000000" w:themeColor="text1"/>
        </w:rPr>
        <w:t>genes that correlate strongly with all or most of the Gsp1 point mutants</w:t>
      </w:r>
      <w:r w:rsidR="00916320" w:rsidRPr="00E34AD9">
        <w:rPr>
          <w:color w:val="000000" w:themeColor="text1"/>
        </w:rPr>
        <w:t xml:space="preserve"> (most strikingly </w:t>
      </w:r>
      <w:r w:rsidR="004B2750" w:rsidRPr="00E34AD9">
        <w:rPr>
          <w:color w:val="000000" w:themeColor="text1"/>
        </w:rPr>
        <w:t xml:space="preserve">genes in </w:t>
      </w:r>
      <w:r w:rsidR="00916320" w:rsidRPr="00E34AD9">
        <w:rPr>
          <w:color w:val="000000" w:themeColor="text1"/>
        </w:rPr>
        <w:t>cluster 5</w:t>
      </w:r>
      <w:r w:rsidR="004D606D" w:rsidRPr="00E34AD9">
        <w:rPr>
          <w:color w:val="000000" w:themeColor="text1"/>
        </w:rPr>
        <w:t xml:space="preserve">, but also </w:t>
      </w:r>
      <w:r w:rsidR="00ED748E" w:rsidRPr="00E34AD9">
        <w:rPr>
          <w:color w:val="000000" w:themeColor="text1"/>
        </w:rPr>
        <w:t>clusters</w:t>
      </w:r>
      <w:r w:rsidR="004D606D" w:rsidRPr="00E34AD9">
        <w:rPr>
          <w:color w:val="000000" w:themeColor="text1"/>
        </w:rPr>
        <w:t xml:space="preserve"> </w:t>
      </w:r>
      <w:r w:rsidR="00ED748E" w:rsidRPr="00E34AD9">
        <w:rPr>
          <w:color w:val="000000" w:themeColor="text1"/>
        </w:rPr>
        <w:t>3</w:t>
      </w:r>
      <w:r w:rsidR="00183017" w:rsidRPr="00E34AD9">
        <w:rPr>
          <w:color w:val="000000" w:themeColor="text1"/>
        </w:rPr>
        <w:t xml:space="preserve">, </w:t>
      </w:r>
      <w:r w:rsidR="00ED748E" w:rsidRPr="00E34AD9">
        <w:rPr>
          <w:color w:val="000000" w:themeColor="text1"/>
        </w:rPr>
        <w:t>4</w:t>
      </w:r>
      <w:r w:rsidR="001C346D" w:rsidRPr="00E34AD9">
        <w:rPr>
          <w:color w:val="000000" w:themeColor="text1"/>
        </w:rPr>
        <w:t>,</w:t>
      </w:r>
      <w:r w:rsidR="00183017" w:rsidRPr="00E34AD9">
        <w:rPr>
          <w:color w:val="000000" w:themeColor="text1"/>
        </w:rPr>
        <w:t xml:space="preserve"> and 6</w:t>
      </w:r>
      <w:r w:rsidR="00916320" w:rsidRPr="00E34AD9">
        <w:rPr>
          <w:color w:val="000000" w:themeColor="text1"/>
        </w:rPr>
        <w:t>)</w:t>
      </w:r>
      <w:r w:rsidR="00FD2ED1" w:rsidRPr="00E34AD9">
        <w:rPr>
          <w:color w:val="000000" w:themeColor="text1"/>
        </w:rPr>
        <w:t xml:space="preserve">, irrespective of the direction of </w:t>
      </w:r>
      <w:r w:rsidR="003410B9" w:rsidRPr="00E34AD9">
        <w:rPr>
          <w:color w:val="000000" w:themeColor="text1"/>
        </w:rPr>
        <w:t>GTPase cycle</w:t>
      </w:r>
      <w:r w:rsidR="00BD44C1" w:rsidRPr="00E34AD9">
        <w:rPr>
          <w:color w:val="000000" w:themeColor="text1"/>
        </w:rPr>
        <w:t xml:space="preserve"> </w:t>
      </w:r>
      <w:r w:rsidR="00FD2ED1" w:rsidRPr="00E34AD9">
        <w:rPr>
          <w:color w:val="000000" w:themeColor="text1"/>
        </w:rPr>
        <w:t xml:space="preserve">perturbation; (ii) </w:t>
      </w:r>
      <w:r w:rsidR="00E26756" w:rsidRPr="00E34AD9">
        <w:rPr>
          <w:color w:val="000000" w:themeColor="text1"/>
        </w:rPr>
        <w:t>genes</w:t>
      </w:r>
      <w:r w:rsidR="00BC14EF" w:rsidRPr="00E34AD9">
        <w:rPr>
          <w:color w:val="000000" w:themeColor="text1"/>
        </w:rPr>
        <w:t xml:space="preserve"> </w:t>
      </w:r>
      <w:r w:rsidR="004239F8" w:rsidRPr="00E34AD9">
        <w:rPr>
          <w:color w:val="000000" w:themeColor="text1"/>
        </w:rPr>
        <w:t>in</w:t>
      </w:r>
      <w:r w:rsidR="004311EB" w:rsidRPr="00E34AD9">
        <w:rPr>
          <w:color w:val="000000" w:themeColor="text1"/>
        </w:rPr>
        <w:t xml:space="preserve"> cluster 1</w:t>
      </w:r>
      <w:r w:rsidR="00640021" w:rsidRPr="00E34AD9">
        <w:rPr>
          <w:color w:val="000000" w:themeColor="text1"/>
        </w:rPr>
        <w:t xml:space="preserve">, </w:t>
      </w:r>
      <w:r w:rsidR="00027F4A" w:rsidRPr="00E34AD9">
        <w:rPr>
          <w:color w:val="000000" w:themeColor="text1"/>
        </w:rPr>
        <w:t>but also</w:t>
      </w:r>
      <w:r w:rsidR="00640021" w:rsidRPr="00E34AD9">
        <w:rPr>
          <w:color w:val="000000" w:themeColor="text1"/>
        </w:rPr>
        <w:t xml:space="preserve"> cluster 2,</w:t>
      </w:r>
      <w:r w:rsidR="004311EB" w:rsidRPr="00E34AD9">
        <w:rPr>
          <w:color w:val="000000" w:themeColor="text1"/>
        </w:rPr>
        <w:t xml:space="preserve"> </w:t>
      </w:r>
      <w:r w:rsidR="00132F29" w:rsidRPr="00E34AD9">
        <w:rPr>
          <w:color w:val="000000" w:themeColor="text1"/>
        </w:rPr>
        <w:t xml:space="preserve">that correlate </w:t>
      </w:r>
      <w:r w:rsidR="00507EBD" w:rsidRPr="00E34AD9">
        <w:rPr>
          <w:color w:val="000000" w:themeColor="text1"/>
        </w:rPr>
        <w:t>p</w:t>
      </w:r>
      <w:r w:rsidR="0038250F" w:rsidRPr="00E34AD9">
        <w:rPr>
          <w:color w:val="000000" w:themeColor="text1"/>
        </w:rPr>
        <w:t>rimarily</w:t>
      </w:r>
      <w:r w:rsidR="00507EBD" w:rsidRPr="00E34AD9">
        <w:rPr>
          <w:color w:val="000000" w:themeColor="text1"/>
        </w:rPr>
        <w:t xml:space="preserve"> </w:t>
      </w:r>
      <w:r w:rsidR="00132F29" w:rsidRPr="00E34AD9">
        <w:rPr>
          <w:color w:val="000000" w:themeColor="text1"/>
        </w:rPr>
        <w:t>with</w:t>
      </w:r>
      <w:r w:rsidR="00E26756" w:rsidRPr="00E34AD9">
        <w:rPr>
          <w:color w:val="000000" w:themeColor="text1"/>
        </w:rPr>
        <w:t xml:space="preserve"> mutants </w:t>
      </w:r>
      <w:r w:rsidR="00FD2ED1" w:rsidRPr="00E34AD9">
        <w:rPr>
          <w:color w:val="000000" w:themeColor="text1"/>
        </w:rPr>
        <w:t>more perturbed in</w:t>
      </w:r>
      <w:r w:rsidR="00E26756" w:rsidRPr="00E34AD9">
        <w:rPr>
          <w:color w:val="000000" w:themeColor="text1"/>
        </w:rPr>
        <w:t xml:space="preserve"> the </w:t>
      </w:r>
      <w:r w:rsidR="00343155" w:rsidRPr="00E34AD9">
        <w:rPr>
          <w:color w:val="000000" w:themeColor="text1"/>
        </w:rPr>
        <w:t xml:space="preserve">GTP hydrolysis </w:t>
      </w:r>
      <w:r w:rsidR="00FD2ED1" w:rsidRPr="00E34AD9">
        <w:rPr>
          <w:color w:val="000000" w:themeColor="text1"/>
        </w:rPr>
        <w:t>side</w:t>
      </w:r>
      <w:r w:rsidR="00E26756" w:rsidRPr="00E34AD9">
        <w:rPr>
          <w:color w:val="000000" w:themeColor="text1"/>
        </w:rPr>
        <w:t xml:space="preserve"> of the cycle</w:t>
      </w:r>
      <w:r w:rsidR="00FD2ED1" w:rsidRPr="00E34AD9">
        <w:rPr>
          <w:color w:val="000000" w:themeColor="text1"/>
        </w:rPr>
        <w:t xml:space="preserve"> </w:t>
      </w:r>
      <w:r w:rsidR="00E26756" w:rsidRPr="00E34AD9">
        <w:rPr>
          <w:color w:val="000000" w:themeColor="text1"/>
        </w:rPr>
        <w:t>(orange bars</w:t>
      </w:r>
      <w:ins w:id="1068" w:author="Perica, Tina" w:date="2020-07-10T14:29:00Z">
        <w:r w:rsidR="00D4299D" w:rsidRPr="00E34AD9">
          <w:rPr>
            <w:color w:val="000000" w:themeColor="text1"/>
          </w:rPr>
          <w:t xml:space="preserve"> </w:t>
        </w:r>
        <w:r w:rsidR="00D4299D" w:rsidRPr="009759D0">
          <w:rPr>
            <w:color w:val="FF0000"/>
          </w:rPr>
          <w:t xml:space="preserve">in the </w:t>
        </w:r>
        <w:proofErr w:type="spellStart"/>
        <w:r w:rsidR="00D4299D" w:rsidRPr="009759D0">
          <w:rPr>
            <w:color w:val="FF0000"/>
          </w:rPr>
          <w:t>barplot</w:t>
        </w:r>
        <w:proofErr w:type="spellEnd"/>
        <w:r w:rsidR="00D4299D" w:rsidRPr="009759D0">
          <w:rPr>
            <w:color w:val="FF0000"/>
          </w:rPr>
          <w:t xml:space="preserve"> showing the ratio of r</w:t>
        </w:r>
      </w:ins>
      <w:ins w:id="1069" w:author="Perica, Tina" w:date="2020-07-10T14:30:00Z">
        <w:r w:rsidR="00D4299D" w:rsidRPr="009759D0">
          <w:rPr>
            <w:color w:val="FF0000"/>
          </w:rPr>
          <w:t>elative GAP and GEF efficiency</w:t>
        </w:r>
      </w:ins>
      <w:r w:rsidR="00E26756" w:rsidRPr="00E34AD9">
        <w:rPr>
          <w:color w:val="000000" w:themeColor="text1"/>
        </w:rPr>
        <w:t xml:space="preserve">) and </w:t>
      </w:r>
      <w:r w:rsidR="00E46A4F" w:rsidRPr="00E34AD9">
        <w:rPr>
          <w:color w:val="000000" w:themeColor="text1"/>
        </w:rPr>
        <w:t>(iii)</w:t>
      </w:r>
      <w:r w:rsidR="00E26756" w:rsidRPr="00E34AD9">
        <w:rPr>
          <w:color w:val="000000" w:themeColor="text1"/>
        </w:rPr>
        <w:t xml:space="preserve"> genes </w:t>
      </w:r>
      <w:r w:rsidR="000C0A50" w:rsidRPr="00E34AD9">
        <w:rPr>
          <w:color w:val="000000" w:themeColor="text1"/>
        </w:rPr>
        <w:t xml:space="preserve">in cluster 7 </w:t>
      </w:r>
      <w:r w:rsidR="00E26756" w:rsidRPr="00E34AD9">
        <w:rPr>
          <w:color w:val="000000" w:themeColor="text1"/>
        </w:rPr>
        <w:t xml:space="preserve">that correlate </w:t>
      </w:r>
      <w:r w:rsidR="000009F2" w:rsidRPr="00E34AD9">
        <w:rPr>
          <w:color w:val="000000" w:themeColor="text1"/>
        </w:rPr>
        <w:t xml:space="preserve">primarily </w:t>
      </w:r>
      <w:r w:rsidR="00E26756" w:rsidRPr="00E34AD9">
        <w:rPr>
          <w:color w:val="000000" w:themeColor="text1"/>
        </w:rPr>
        <w:t xml:space="preserve">with mutants </w:t>
      </w:r>
      <w:r w:rsidR="00FD2ED1" w:rsidRPr="00E34AD9">
        <w:rPr>
          <w:color w:val="000000" w:themeColor="text1"/>
        </w:rPr>
        <w:t>more perturbed in</w:t>
      </w:r>
      <w:r w:rsidR="00E26756" w:rsidRPr="00E34AD9">
        <w:rPr>
          <w:color w:val="000000" w:themeColor="text1"/>
        </w:rPr>
        <w:t xml:space="preserve"> the </w:t>
      </w:r>
      <w:r w:rsidR="00343155" w:rsidRPr="00E34AD9">
        <w:rPr>
          <w:color w:val="000000" w:themeColor="text1"/>
        </w:rPr>
        <w:t xml:space="preserve">nucleotide exchange </w:t>
      </w:r>
      <w:r w:rsidR="00FD2ED1" w:rsidRPr="00E34AD9">
        <w:rPr>
          <w:color w:val="000000" w:themeColor="text1"/>
        </w:rPr>
        <w:t>side</w:t>
      </w:r>
      <w:r w:rsidR="00E26756" w:rsidRPr="00E34AD9">
        <w:rPr>
          <w:color w:val="000000" w:themeColor="text1"/>
        </w:rPr>
        <w:t xml:space="preserve"> of the cycle (teal bars).</w:t>
      </w:r>
      <w:r w:rsidR="00432B12" w:rsidRPr="00E34AD9">
        <w:rPr>
          <w:color w:val="000000" w:themeColor="text1"/>
        </w:rPr>
        <w:t xml:space="preserve"> </w:t>
      </w:r>
      <w:r w:rsidR="004E22C9" w:rsidRPr="00E34AD9">
        <w:rPr>
          <w:color w:val="000000" w:themeColor="text1"/>
        </w:rPr>
        <w:t xml:space="preserve">Most </w:t>
      </w:r>
      <w:r w:rsidR="002F60E0" w:rsidRPr="00E34AD9">
        <w:rPr>
          <w:color w:val="000000" w:themeColor="text1"/>
        </w:rPr>
        <w:t>importantly</w:t>
      </w:r>
      <w:r w:rsidR="00B46A43" w:rsidRPr="00E34AD9">
        <w:rPr>
          <w:color w:val="000000" w:themeColor="text1"/>
        </w:rPr>
        <w:t xml:space="preserve">, </w:t>
      </w:r>
      <w:r w:rsidR="00957299" w:rsidRPr="00E34AD9">
        <w:rPr>
          <w:color w:val="000000" w:themeColor="text1"/>
        </w:rPr>
        <w:t xml:space="preserve">this clustering </w:t>
      </w:r>
      <w:r w:rsidR="00A2568B" w:rsidRPr="00E34AD9">
        <w:rPr>
          <w:color w:val="000000" w:themeColor="text1"/>
        </w:rPr>
        <w:t>distinguishe</w:t>
      </w:r>
      <w:r w:rsidR="00FB66AF" w:rsidRPr="00E34AD9">
        <w:rPr>
          <w:color w:val="000000" w:themeColor="text1"/>
        </w:rPr>
        <w:t>s</w:t>
      </w:r>
      <w:r w:rsidR="00A2568B" w:rsidRPr="00E34AD9">
        <w:rPr>
          <w:color w:val="000000" w:themeColor="text1"/>
        </w:rPr>
        <w:t xml:space="preserve"> </w:t>
      </w:r>
      <w:r w:rsidR="0024341C" w:rsidRPr="00E34AD9">
        <w:rPr>
          <w:color w:val="000000" w:themeColor="text1"/>
        </w:rPr>
        <w:t>between</w:t>
      </w:r>
      <w:r w:rsidR="00957299" w:rsidRPr="00E34AD9">
        <w:rPr>
          <w:color w:val="000000" w:themeColor="text1"/>
        </w:rPr>
        <w:t xml:space="preserve"> biological</w:t>
      </w:r>
      <w:r w:rsidR="003407F3" w:rsidRPr="00E34AD9">
        <w:rPr>
          <w:color w:val="000000" w:themeColor="text1"/>
        </w:rPr>
        <w:t xml:space="preserve"> </w:t>
      </w:r>
      <w:r w:rsidR="0016527A" w:rsidRPr="00E34AD9">
        <w:rPr>
          <w:color w:val="000000" w:themeColor="text1"/>
        </w:rPr>
        <w:t>processes</w:t>
      </w:r>
      <w:r w:rsidR="003407F3" w:rsidRPr="00E34AD9">
        <w:rPr>
          <w:color w:val="000000" w:themeColor="text1"/>
        </w:rPr>
        <w:t>, since</w:t>
      </w:r>
      <w:r w:rsidR="00957299" w:rsidRPr="00E34AD9">
        <w:rPr>
          <w:color w:val="000000" w:themeColor="text1"/>
        </w:rPr>
        <w:t xml:space="preserve"> </w:t>
      </w:r>
      <w:ins w:id="1070" w:author="Perica, Tina" w:date="2020-07-10T14:32:00Z">
        <w:r w:rsidR="00D4299D" w:rsidRPr="00E34AD9">
          <w:rPr>
            <w:color w:val="000000" w:themeColor="text1"/>
          </w:rPr>
          <w:t xml:space="preserve">we could identify </w:t>
        </w:r>
      </w:ins>
      <w:r w:rsidR="009C6D56" w:rsidRPr="00E34AD9">
        <w:rPr>
          <w:color w:val="000000" w:themeColor="text1"/>
        </w:rPr>
        <w:t xml:space="preserve">genes with shared biological </w:t>
      </w:r>
      <w:r w:rsidR="009C6D56" w:rsidRPr="00E34AD9">
        <w:rPr>
          <w:color w:val="000000" w:themeColor="text1"/>
        </w:rPr>
        <w:lastRenderedPageBreak/>
        <w:t>function</w:t>
      </w:r>
      <w:ins w:id="1071" w:author="Perica, Tina" w:date="2020-07-10T14:32:00Z">
        <w:r w:rsidR="00D4299D" w:rsidRPr="00E34AD9">
          <w:rPr>
            <w:color w:val="000000" w:themeColor="text1"/>
          </w:rPr>
          <w:t>s</w:t>
        </w:r>
      </w:ins>
      <w:r w:rsidR="009C6D56" w:rsidRPr="00E34AD9">
        <w:rPr>
          <w:color w:val="000000" w:themeColor="text1"/>
        </w:rPr>
        <w:t xml:space="preserve"> </w:t>
      </w:r>
      <w:r w:rsidR="006B7EB4" w:rsidRPr="00E34AD9">
        <w:rPr>
          <w:color w:val="000000" w:themeColor="text1"/>
        </w:rPr>
        <w:t>(</w:t>
      </w:r>
      <w:ins w:id="1072" w:author="Perica, Tina" w:date="2020-07-10T14:32:00Z">
        <w:r w:rsidR="00D4299D" w:rsidRPr="00E34AD9">
          <w:rPr>
            <w:color w:val="000000" w:themeColor="text1"/>
          </w:rPr>
          <w:t>gene se</w:t>
        </w:r>
      </w:ins>
      <w:ins w:id="1073" w:author="Perica, Tina" w:date="2020-07-10T14:33:00Z">
        <w:r w:rsidR="00D4299D" w:rsidRPr="00E34AD9">
          <w:rPr>
            <w:color w:val="000000" w:themeColor="text1"/>
          </w:rPr>
          <w:t xml:space="preserve">ts, </w:t>
        </w:r>
      </w:ins>
      <w:r w:rsidR="006B7EB4" w:rsidRPr="00E34AD9">
        <w:rPr>
          <w:b/>
          <w:color w:val="000000" w:themeColor="text1"/>
        </w:rPr>
        <w:t>Supplementary File 5</w:t>
      </w:r>
      <w:r w:rsidR="006B7EB4" w:rsidRPr="00E34AD9">
        <w:rPr>
          <w:color w:val="000000" w:themeColor="text1"/>
        </w:rPr>
        <w:t xml:space="preserve">) </w:t>
      </w:r>
      <w:ins w:id="1074" w:author="Perica, Tina" w:date="2020-07-10T14:33:00Z">
        <w:r w:rsidR="00D4299D" w:rsidRPr="00E34AD9">
          <w:rPr>
            <w:color w:val="000000" w:themeColor="text1"/>
          </w:rPr>
          <w:t xml:space="preserve">which </w:t>
        </w:r>
      </w:ins>
      <w:r w:rsidR="007E4475" w:rsidRPr="00E34AD9">
        <w:rPr>
          <w:color w:val="000000" w:themeColor="text1"/>
        </w:rPr>
        <w:t xml:space="preserve">all </w:t>
      </w:r>
      <w:r w:rsidR="00260537" w:rsidRPr="00E34AD9">
        <w:rPr>
          <w:color w:val="000000" w:themeColor="text1"/>
        </w:rPr>
        <w:t>predominantly</w:t>
      </w:r>
      <w:r w:rsidR="009C6D56" w:rsidRPr="00E34AD9">
        <w:rPr>
          <w:color w:val="000000" w:themeColor="text1"/>
        </w:rPr>
        <w:t xml:space="preserve"> fall into one of the three categories</w:t>
      </w:r>
      <w:r w:rsidR="00260537" w:rsidRPr="00E34AD9">
        <w:rPr>
          <w:color w:val="000000" w:themeColor="text1"/>
        </w:rPr>
        <w:t xml:space="preserve"> </w:t>
      </w:r>
      <w:r w:rsidR="007E4475" w:rsidRPr="00E34AD9">
        <w:rPr>
          <w:color w:val="000000" w:themeColor="text1"/>
        </w:rPr>
        <w:t xml:space="preserve">defined </w:t>
      </w:r>
      <w:r w:rsidR="00260537" w:rsidRPr="00E34AD9">
        <w:rPr>
          <w:color w:val="000000" w:themeColor="text1"/>
        </w:rPr>
        <w:t>above</w:t>
      </w:r>
      <w:ins w:id="1075" w:author="Perica, Tina" w:date="2020-07-10T14:35:00Z">
        <w:r w:rsidR="00886E79" w:rsidRPr="00E34AD9">
          <w:rPr>
            <w:color w:val="000000" w:themeColor="text1"/>
          </w:rPr>
          <w:t>, examples of which are shown in</w:t>
        </w:r>
      </w:ins>
      <w:r w:rsidR="004E22C9" w:rsidRPr="00E34AD9">
        <w:rPr>
          <w:color w:val="000000" w:themeColor="text1"/>
        </w:rPr>
        <w:t xml:space="preserve"> </w:t>
      </w:r>
      <w:del w:id="1076" w:author="Perica, Tina" w:date="2020-07-10T14:35:00Z">
        <w:r w:rsidR="000D1D77" w:rsidRPr="00E34AD9" w:rsidDel="00886E79">
          <w:rPr>
            <w:color w:val="000000" w:themeColor="text1"/>
          </w:rPr>
          <w:delText>(</w:delText>
        </w:r>
      </w:del>
      <w:r w:rsidR="000D1D77" w:rsidRPr="00E34AD9">
        <w:rPr>
          <w:b/>
          <w:color w:val="000000" w:themeColor="text1"/>
        </w:rPr>
        <w:t>Fig. 4</w:t>
      </w:r>
      <w:ins w:id="1077" w:author="Perica, Tina" w:date="2020-07-10T14:32:00Z">
        <w:r w:rsidR="00D4299D" w:rsidRPr="00E34AD9">
          <w:rPr>
            <w:b/>
            <w:color w:val="000000" w:themeColor="text1"/>
          </w:rPr>
          <w:t>b</w:t>
        </w:r>
      </w:ins>
      <w:ins w:id="1078" w:author="Perica, Tina" w:date="2020-07-10T14:35:00Z">
        <w:r w:rsidR="00886E79" w:rsidRPr="00E34AD9">
          <w:rPr>
            <w:b/>
            <w:color w:val="000000" w:themeColor="text1"/>
          </w:rPr>
          <w:t>,c</w:t>
        </w:r>
      </w:ins>
      <w:r w:rsidR="009D5B8D" w:rsidRPr="00E34AD9">
        <w:rPr>
          <w:color w:val="000000" w:themeColor="text1"/>
        </w:rPr>
        <w:t>.</w:t>
      </w:r>
      <w:r w:rsidR="00064C14" w:rsidRPr="00E34AD9">
        <w:rPr>
          <w:color w:val="000000" w:themeColor="text1"/>
        </w:rPr>
        <w:t xml:space="preserve"> </w:t>
      </w:r>
      <w:r w:rsidR="000D1D77" w:rsidRPr="00E34AD9">
        <w:rPr>
          <w:color w:val="000000" w:themeColor="text1"/>
        </w:rPr>
        <w:t>Overall</w:t>
      </w:r>
      <w:r w:rsidR="00AE36ED" w:rsidRPr="00E34AD9">
        <w:rPr>
          <w:color w:val="000000" w:themeColor="text1"/>
        </w:rPr>
        <w:t>,</w:t>
      </w:r>
      <w:r w:rsidR="000D1D77" w:rsidRPr="00E34AD9">
        <w:rPr>
          <w:color w:val="000000" w:themeColor="text1"/>
        </w:rPr>
        <w:t xml:space="preserve"> </w:t>
      </w:r>
      <w:r w:rsidR="008B03E3" w:rsidRPr="00E34AD9">
        <w:rPr>
          <w:color w:val="000000" w:themeColor="text1"/>
        </w:rPr>
        <w:t xml:space="preserve">our analysis </w:t>
      </w:r>
      <w:r w:rsidR="00904F26" w:rsidRPr="00E34AD9">
        <w:rPr>
          <w:color w:val="000000" w:themeColor="text1"/>
        </w:rPr>
        <w:t>suggests</w:t>
      </w:r>
      <w:r w:rsidR="008B03E3" w:rsidRPr="00E34AD9">
        <w:rPr>
          <w:color w:val="000000" w:themeColor="text1"/>
        </w:rPr>
        <w:t xml:space="preserve"> </w:t>
      </w:r>
      <w:r w:rsidR="000D1D77" w:rsidRPr="00E34AD9">
        <w:rPr>
          <w:color w:val="000000" w:themeColor="text1"/>
        </w:rPr>
        <w:t>that</w:t>
      </w:r>
      <w:r w:rsidR="00AE36ED" w:rsidRPr="00E34AD9">
        <w:rPr>
          <w:color w:val="000000" w:themeColor="text1"/>
        </w:rPr>
        <w:t xml:space="preserve"> distinct processes regulated by Gsp1</w:t>
      </w:r>
      <w:r w:rsidR="00643038" w:rsidRPr="00E34AD9">
        <w:rPr>
          <w:color w:val="000000" w:themeColor="text1"/>
        </w:rPr>
        <w:t xml:space="preserve">, such as </w:t>
      </w:r>
      <w:r w:rsidR="00831DE8" w:rsidRPr="00E34AD9">
        <w:rPr>
          <w:color w:val="000000" w:themeColor="text1"/>
        </w:rPr>
        <w:t>nuclear transport, spindle assembly, and tRNA modification</w:t>
      </w:r>
      <w:r w:rsidR="00EC1CAE" w:rsidRPr="00E34AD9">
        <w:rPr>
          <w:color w:val="000000" w:themeColor="text1"/>
        </w:rPr>
        <w:t xml:space="preserve"> (</w:t>
      </w:r>
      <w:r w:rsidR="00EC1CAE" w:rsidRPr="00E34AD9">
        <w:rPr>
          <w:b/>
          <w:color w:val="000000" w:themeColor="text1"/>
        </w:rPr>
        <w:t>Fig. 4c</w:t>
      </w:r>
      <w:r w:rsidR="00EC1CAE" w:rsidRPr="00E34AD9">
        <w:rPr>
          <w:color w:val="000000" w:themeColor="text1"/>
        </w:rPr>
        <w:t xml:space="preserve">) as well as </w:t>
      </w:r>
      <w:r w:rsidR="00A03430" w:rsidRPr="00E34AD9">
        <w:rPr>
          <w:color w:val="000000" w:themeColor="text1"/>
        </w:rPr>
        <w:t>5</w:t>
      </w:r>
      <w:r w:rsidR="001B264B" w:rsidRPr="00E34AD9">
        <w:rPr>
          <w:color w:val="000000" w:themeColor="text1"/>
        </w:rPr>
        <w:t>′</w:t>
      </w:r>
      <w:r w:rsidR="00A03430" w:rsidRPr="00E34AD9">
        <w:rPr>
          <w:color w:val="000000" w:themeColor="text1"/>
        </w:rPr>
        <w:t xml:space="preserve"> mRNA capping, transcription regulation, and cell polarity (</w:t>
      </w:r>
      <w:r w:rsidR="007B7900" w:rsidRPr="00E34AD9">
        <w:rPr>
          <w:b/>
          <w:color w:val="000000" w:themeColor="text1"/>
        </w:rPr>
        <w:t xml:space="preserve">Extended Data Fig. </w:t>
      </w:r>
      <w:ins w:id="1079" w:author="Perica, Tina" w:date="2020-07-10T14:34:00Z">
        <w:r w:rsidR="00D4299D" w:rsidRPr="00E34AD9">
          <w:rPr>
            <w:b/>
            <w:color w:val="000000" w:themeColor="text1"/>
          </w:rPr>
          <w:t>10</w:t>
        </w:r>
      </w:ins>
      <w:del w:id="1080" w:author="Perica, Tina" w:date="2020-07-10T14:34:00Z">
        <w:r w:rsidR="007B7900" w:rsidRPr="00E34AD9" w:rsidDel="00D4299D">
          <w:rPr>
            <w:b/>
            <w:color w:val="000000" w:themeColor="text1"/>
          </w:rPr>
          <w:delText>9</w:delText>
        </w:r>
      </w:del>
      <w:ins w:id="1081" w:author="Perica, Tina" w:date="2020-07-10T14:34:00Z">
        <w:r w:rsidR="00886E79" w:rsidRPr="00E34AD9">
          <w:rPr>
            <w:b/>
            <w:color w:val="000000" w:themeColor="text1"/>
          </w:rPr>
          <w:t>a-</w:t>
        </w:r>
      </w:ins>
      <w:del w:id="1082" w:author="Perica, Tina" w:date="2020-07-10T14:34:00Z">
        <w:r w:rsidR="007B7900" w:rsidRPr="00E34AD9" w:rsidDel="00886E79">
          <w:rPr>
            <w:b/>
            <w:color w:val="000000" w:themeColor="text1"/>
          </w:rPr>
          <w:delText>b</w:delText>
        </w:r>
        <w:r w:rsidR="007B7900" w:rsidRPr="00E34AD9" w:rsidDel="00D4299D">
          <w:rPr>
            <w:b/>
            <w:color w:val="000000" w:themeColor="text1"/>
          </w:rPr>
          <w:delText>-</w:delText>
        </w:r>
      </w:del>
      <w:ins w:id="1083" w:author="Perica, Tina" w:date="2020-07-10T14:34:00Z">
        <w:r w:rsidR="00D4299D" w:rsidRPr="00E34AD9">
          <w:rPr>
            <w:b/>
            <w:color w:val="000000" w:themeColor="text1"/>
          </w:rPr>
          <w:t>c</w:t>
        </w:r>
      </w:ins>
      <w:del w:id="1084" w:author="Perica, Tina" w:date="2020-07-10T14:34:00Z">
        <w:r w:rsidR="007B7900" w:rsidRPr="00E34AD9" w:rsidDel="00D4299D">
          <w:rPr>
            <w:b/>
            <w:color w:val="000000" w:themeColor="text1"/>
          </w:rPr>
          <w:delText>d</w:delText>
        </w:r>
      </w:del>
      <w:r w:rsidR="007B7900" w:rsidRPr="00E34AD9">
        <w:rPr>
          <w:color w:val="000000" w:themeColor="text1"/>
        </w:rPr>
        <w:t>)</w:t>
      </w:r>
      <w:r w:rsidR="000367A6" w:rsidRPr="00E34AD9">
        <w:rPr>
          <w:color w:val="000000" w:themeColor="text1"/>
        </w:rPr>
        <w:t xml:space="preserve"> </w:t>
      </w:r>
      <w:r w:rsidR="00AE36ED" w:rsidRPr="00E34AD9">
        <w:rPr>
          <w:color w:val="000000" w:themeColor="text1"/>
        </w:rPr>
        <w:t xml:space="preserve">are differentially sensitive to perturbations </w:t>
      </w:r>
      <w:r w:rsidR="002B3CD8" w:rsidRPr="00E34AD9">
        <w:rPr>
          <w:color w:val="000000" w:themeColor="text1"/>
        </w:rPr>
        <w:t xml:space="preserve">of </w:t>
      </w:r>
      <w:r w:rsidR="00AE36ED" w:rsidRPr="00E34AD9">
        <w:rPr>
          <w:color w:val="000000" w:themeColor="text1"/>
        </w:rPr>
        <w:t>each side of the cycle</w:t>
      </w:r>
      <w:r w:rsidR="004971FD" w:rsidRPr="00E34AD9">
        <w:rPr>
          <w:color w:val="000000" w:themeColor="text1"/>
        </w:rPr>
        <w:t>.</w:t>
      </w:r>
      <w:r w:rsidR="00FF59AE" w:rsidRPr="00E34AD9">
        <w:rPr>
          <w:color w:val="000000" w:themeColor="text1"/>
        </w:rPr>
        <w:t xml:space="preserve"> </w:t>
      </w:r>
    </w:p>
    <w:p w14:paraId="6A5D9C58" w14:textId="5C84AE9E" w:rsidR="00343155" w:rsidRPr="00E34AD9" w:rsidRDefault="00EC204B" w:rsidP="00766E8C">
      <w:pPr>
        <w:rPr>
          <w:b/>
          <w:color w:val="000000" w:themeColor="text1"/>
        </w:rPr>
      </w:pPr>
      <w:r w:rsidRPr="00E34AD9">
        <w:rPr>
          <w:b/>
          <w:color w:val="000000" w:themeColor="text1"/>
        </w:rPr>
        <w:t>Discussion</w:t>
      </w:r>
      <w:r w:rsidR="00B84D18" w:rsidRPr="00E34AD9">
        <w:rPr>
          <w:b/>
          <w:color w:val="000000" w:themeColor="text1"/>
        </w:rPr>
        <w:t>.</w:t>
      </w:r>
      <w:r w:rsidR="00B84D18" w:rsidRPr="00E34AD9">
        <w:rPr>
          <w:color w:val="000000" w:themeColor="text1"/>
        </w:rPr>
        <w:t xml:space="preserve"> </w:t>
      </w:r>
    </w:p>
    <w:p w14:paraId="368B13A4" w14:textId="169FF6C7" w:rsidR="00D011B1" w:rsidRPr="001C1B18" w:rsidRDefault="00DC5D71" w:rsidP="001340DE">
      <w:pPr>
        <w:rPr>
          <w:color w:val="000000" w:themeColor="text1"/>
        </w:rPr>
      </w:pPr>
      <w:r w:rsidRPr="00E34AD9">
        <w:rPr>
          <w:color w:val="000000" w:themeColor="text1"/>
        </w:rPr>
        <w:t>O</w:t>
      </w:r>
      <w:r w:rsidR="00C152B1" w:rsidRPr="00E34AD9">
        <w:rPr>
          <w:color w:val="000000" w:themeColor="text1"/>
        </w:rPr>
        <w:t>nly five years after the discovery of the small GTPase Ran, Rush et al.</w:t>
      </w:r>
      <w:r w:rsidR="00186F9C" w:rsidRPr="00E34AD9">
        <w:rPr>
          <w:color w:val="000000" w:themeColor="text1"/>
        </w:rPr>
        <w:t>{Rush, 1996, r05005}</w:t>
      </w:r>
      <w:r w:rsidR="00C152B1" w:rsidRPr="00E34AD9">
        <w:rPr>
          <w:color w:val="000000" w:themeColor="text1"/>
        </w:rPr>
        <w:t xml:space="preserve"> proposed that</w:t>
      </w:r>
      <w:r w:rsidR="004C79B3" w:rsidRPr="00E34AD9">
        <w:rPr>
          <w:color w:val="000000" w:themeColor="text1"/>
        </w:rPr>
        <w:t xml:space="preserve"> </w:t>
      </w:r>
      <w:r w:rsidR="00C152B1" w:rsidRPr="00E34AD9">
        <w:rPr>
          <w:color w:val="000000" w:themeColor="text1"/>
        </w:rPr>
        <w:t>Ran must act by two different mechanisms</w:t>
      </w:r>
      <w:r w:rsidR="000D1D77" w:rsidRPr="00E34AD9">
        <w:rPr>
          <w:color w:val="000000" w:themeColor="text1"/>
        </w:rPr>
        <w:t>:</w:t>
      </w:r>
      <w:r w:rsidR="00C152B1" w:rsidRPr="00E34AD9">
        <w:rPr>
          <w:color w:val="000000" w:themeColor="text1"/>
        </w:rPr>
        <w:t xml:space="preserve"> one </w:t>
      </w:r>
      <w:r w:rsidR="000D1D77" w:rsidRPr="00E34AD9">
        <w:rPr>
          <w:color w:val="000000" w:themeColor="text1"/>
        </w:rPr>
        <w:t xml:space="preserve">in which </w:t>
      </w:r>
      <w:r w:rsidR="00C152B1" w:rsidRPr="00E34AD9">
        <w:rPr>
          <w:color w:val="000000" w:themeColor="text1"/>
        </w:rPr>
        <w:t xml:space="preserve">the </w:t>
      </w:r>
      <w:r w:rsidR="008E36E0" w:rsidRPr="00E34AD9">
        <w:rPr>
          <w:i/>
          <w:color w:val="000000" w:themeColor="text1"/>
        </w:rPr>
        <w:t>cycling</w:t>
      </w:r>
      <w:r w:rsidR="008E36E0" w:rsidRPr="00E34AD9">
        <w:rPr>
          <w:color w:val="000000" w:themeColor="text1"/>
        </w:rPr>
        <w:t xml:space="preserve"> </w:t>
      </w:r>
      <w:r w:rsidR="00C152B1" w:rsidRPr="00E34AD9">
        <w:rPr>
          <w:color w:val="000000" w:themeColor="text1"/>
        </w:rPr>
        <w:t>of the GTPase is most important (‘</w:t>
      </w:r>
      <w:proofErr w:type="spellStart"/>
      <w:r w:rsidR="00C152B1" w:rsidRPr="00E34AD9">
        <w:rPr>
          <w:color w:val="000000" w:themeColor="text1"/>
        </w:rPr>
        <w:t>Rab</w:t>
      </w:r>
      <w:proofErr w:type="spellEnd"/>
      <w:r w:rsidR="00C152B1" w:rsidRPr="00E34AD9">
        <w:rPr>
          <w:color w:val="000000" w:themeColor="text1"/>
        </w:rPr>
        <w:t xml:space="preserve"> paradigm’), and the other </w:t>
      </w:r>
      <w:r w:rsidR="000D1D77" w:rsidRPr="00E34AD9">
        <w:rPr>
          <w:color w:val="000000" w:themeColor="text1"/>
        </w:rPr>
        <w:t xml:space="preserve">in which </w:t>
      </w:r>
      <w:r w:rsidR="00C152B1" w:rsidRPr="00E34AD9">
        <w:rPr>
          <w:color w:val="000000" w:themeColor="text1"/>
        </w:rPr>
        <w:t xml:space="preserve">the </w:t>
      </w:r>
      <w:r w:rsidR="00C152B1" w:rsidRPr="00E34AD9">
        <w:rPr>
          <w:i/>
          <w:color w:val="000000" w:themeColor="text1"/>
        </w:rPr>
        <w:t>amount</w:t>
      </w:r>
      <w:r w:rsidR="00C152B1" w:rsidRPr="00E34AD9">
        <w:rPr>
          <w:color w:val="000000" w:themeColor="text1"/>
        </w:rPr>
        <w:t xml:space="preserve"> of </w:t>
      </w:r>
      <w:r w:rsidR="00BA7F26" w:rsidRPr="00E34AD9">
        <w:rPr>
          <w:color w:val="000000" w:themeColor="text1"/>
        </w:rPr>
        <w:t>“</w:t>
      </w:r>
      <w:r w:rsidR="00F21EBF" w:rsidRPr="00E34AD9">
        <w:rPr>
          <w:color w:val="000000" w:themeColor="text1"/>
        </w:rPr>
        <w:t>active</w:t>
      </w:r>
      <w:r w:rsidR="00523A23" w:rsidRPr="00E34AD9">
        <w:rPr>
          <w:color w:val="000000" w:themeColor="text1"/>
        </w:rPr>
        <w:t>”</w:t>
      </w:r>
      <w:r w:rsidR="00F21EBF" w:rsidRPr="00E34AD9">
        <w:rPr>
          <w:color w:val="000000" w:themeColor="text1"/>
        </w:rPr>
        <w:t xml:space="preserve"> </w:t>
      </w:r>
      <w:proofErr w:type="spellStart"/>
      <w:r w:rsidR="00C152B1" w:rsidRPr="00E34AD9">
        <w:rPr>
          <w:color w:val="000000" w:themeColor="text1"/>
        </w:rPr>
        <w:t>Ran:GTP</w:t>
      </w:r>
      <w:proofErr w:type="spellEnd"/>
      <w:r w:rsidR="00C152B1" w:rsidRPr="00E34AD9">
        <w:rPr>
          <w:color w:val="000000" w:themeColor="text1"/>
        </w:rPr>
        <w:t xml:space="preserve"> is most important (‘Ras paradigm’). </w:t>
      </w:r>
      <w:r w:rsidR="00532AF8" w:rsidRPr="00E34AD9">
        <w:rPr>
          <w:color w:val="000000" w:themeColor="text1"/>
        </w:rPr>
        <w:t xml:space="preserve">Our findings </w:t>
      </w:r>
      <w:r w:rsidR="00465F40" w:rsidRPr="00E34AD9">
        <w:rPr>
          <w:color w:val="000000" w:themeColor="text1"/>
        </w:rPr>
        <w:t>lead to</w:t>
      </w:r>
      <w:r w:rsidR="00094CCD" w:rsidRPr="00E34AD9">
        <w:rPr>
          <w:color w:val="000000" w:themeColor="text1"/>
        </w:rPr>
        <w:t xml:space="preserve"> a model where </w:t>
      </w:r>
      <w:r w:rsidR="00C152B1" w:rsidRPr="00E34AD9">
        <w:rPr>
          <w:color w:val="000000" w:themeColor="text1"/>
        </w:rPr>
        <w:t xml:space="preserve">Ran/Gsp1 acts by </w:t>
      </w:r>
      <w:r w:rsidR="00C152B1" w:rsidRPr="00E34AD9">
        <w:rPr>
          <w:i/>
          <w:color w:val="000000" w:themeColor="text1"/>
        </w:rPr>
        <w:t>three</w:t>
      </w:r>
      <w:r w:rsidR="00C152B1" w:rsidRPr="00E34AD9">
        <w:rPr>
          <w:color w:val="000000" w:themeColor="text1"/>
        </w:rPr>
        <w:t xml:space="preserve"> different paradigms</w:t>
      </w:r>
      <w:r w:rsidR="005B57E3" w:rsidRPr="00E34AD9">
        <w:rPr>
          <w:color w:val="000000" w:themeColor="text1"/>
        </w:rPr>
        <w:t xml:space="preserve"> that </w:t>
      </w:r>
      <w:r w:rsidR="00C152B1" w:rsidRPr="00E34AD9">
        <w:rPr>
          <w:color w:val="000000" w:themeColor="text1"/>
        </w:rPr>
        <w:t>are defined by the</w:t>
      </w:r>
      <w:r w:rsidR="00A269CC" w:rsidRPr="00E34AD9">
        <w:rPr>
          <w:color w:val="000000" w:themeColor="text1"/>
        </w:rPr>
        <w:t xml:space="preserve"> </w:t>
      </w:r>
      <w:r w:rsidR="006446B3" w:rsidRPr="00E34AD9">
        <w:rPr>
          <w:color w:val="000000" w:themeColor="text1"/>
        </w:rPr>
        <w:t xml:space="preserve">sensitivity </w:t>
      </w:r>
      <w:r w:rsidR="00A269CC" w:rsidRPr="00E34AD9">
        <w:rPr>
          <w:color w:val="000000" w:themeColor="text1"/>
        </w:rPr>
        <w:t xml:space="preserve">of different biological processes to </w:t>
      </w:r>
      <w:r w:rsidR="006446B3" w:rsidRPr="00E34AD9">
        <w:rPr>
          <w:color w:val="000000" w:themeColor="text1"/>
        </w:rPr>
        <w:t>perturbations of</w:t>
      </w:r>
      <w:r w:rsidR="00A269CC" w:rsidRPr="00E34AD9">
        <w:rPr>
          <w:color w:val="000000" w:themeColor="text1"/>
        </w:rPr>
        <w:t xml:space="preserve"> </w:t>
      </w:r>
      <w:r w:rsidR="00153B71" w:rsidRPr="00E34AD9">
        <w:rPr>
          <w:color w:val="000000" w:themeColor="text1"/>
        </w:rPr>
        <w:t xml:space="preserve">different </w:t>
      </w:r>
      <w:r w:rsidR="00D011B1" w:rsidRPr="00E34AD9">
        <w:rPr>
          <w:color w:val="000000" w:themeColor="text1"/>
        </w:rPr>
        <w:t>characteristics</w:t>
      </w:r>
      <w:r w:rsidR="00364E4A" w:rsidRPr="00E34AD9">
        <w:rPr>
          <w:color w:val="000000" w:themeColor="text1"/>
        </w:rPr>
        <w:t xml:space="preserve"> </w:t>
      </w:r>
      <w:r w:rsidR="00153B71" w:rsidRPr="00E34AD9">
        <w:rPr>
          <w:color w:val="000000" w:themeColor="text1"/>
        </w:rPr>
        <w:t xml:space="preserve">of </w:t>
      </w:r>
      <w:r w:rsidR="00A269CC" w:rsidRPr="00E34AD9">
        <w:rPr>
          <w:color w:val="000000" w:themeColor="text1"/>
        </w:rPr>
        <w:t>the Gsp1</w:t>
      </w:r>
      <w:r w:rsidR="00FA6FE0" w:rsidRPr="00E34AD9">
        <w:rPr>
          <w:color w:val="000000" w:themeColor="text1"/>
        </w:rPr>
        <w:t xml:space="preserve"> GTPase</w:t>
      </w:r>
      <w:r w:rsidR="00A269CC" w:rsidRPr="00E34AD9">
        <w:rPr>
          <w:color w:val="000000" w:themeColor="text1"/>
        </w:rPr>
        <w:t xml:space="preserve"> cycle</w:t>
      </w:r>
      <w:r w:rsidR="0092604F" w:rsidRPr="00E34AD9">
        <w:rPr>
          <w:color w:val="000000" w:themeColor="text1"/>
        </w:rPr>
        <w:t>, i.e.</w:t>
      </w:r>
      <w:r w:rsidR="00B84D18" w:rsidRPr="00E34AD9">
        <w:rPr>
          <w:color w:val="000000" w:themeColor="text1"/>
        </w:rPr>
        <w:t xml:space="preserve"> </w:t>
      </w:r>
      <w:r w:rsidR="0092604F" w:rsidRPr="00E34AD9">
        <w:rPr>
          <w:color w:val="000000" w:themeColor="text1"/>
        </w:rPr>
        <w:t>the ability to</w:t>
      </w:r>
      <w:r w:rsidR="00343155" w:rsidRPr="00E34AD9">
        <w:rPr>
          <w:color w:val="000000" w:themeColor="text1"/>
        </w:rPr>
        <w:t xml:space="preserve"> (</w:t>
      </w:r>
      <w:proofErr w:type="spellStart"/>
      <w:r w:rsidR="00343155" w:rsidRPr="00E34AD9">
        <w:rPr>
          <w:color w:val="000000" w:themeColor="text1"/>
        </w:rPr>
        <w:t>i</w:t>
      </w:r>
      <w:proofErr w:type="spellEnd"/>
      <w:r w:rsidR="00343155" w:rsidRPr="00E34AD9">
        <w:rPr>
          <w:color w:val="000000" w:themeColor="text1"/>
        </w:rPr>
        <w:t>)</w:t>
      </w:r>
      <w:r w:rsidR="0092604F" w:rsidRPr="00E34AD9">
        <w:rPr>
          <w:color w:val="000000" w:themeColor="text1"/>
        </w:rPr>
        <w:t xml:space="preserve"> </w:t>
      </w:r>
      <w:r w:rsidR="0092604F" w:rsidRPr="00E34AD9">
        <w:rPr>
          <w:i/>
          <w:color w:val="000000" w:themeColor="text1"/>
        </w:rPr>
        <w:t>cycle</w:t>
      </w:r>
      <w:r w:rsidR="0092604F" w:rsidRPr="00E34AD9">
        <w:rPr>
          <w:color w:val="000000" w:themeColor="text1"/>
        </w:rPr>
        <w:t>,</w:t>
      </w:r>
      <w:r w:rsidR="00B84D18" w:rsidRPr="00E34AD9">
        <w:rPr>
          <w:color w:val="000000" w:themeColor="text1"/>
        </w:rPr>
        <w:t xml:space="preserve"> (ii)</w:t>
      </w:r>
      <w:r w:rsidR="00FE607C" w:rsidRPr="00E34AD9">
        <w:rPr>
          <w:color w:val="000000" w:themeColor="text1"/>
        </w:rPr>
        <w:t xml:space="preserve"> </w:t>
      </w:r>
      <w:r w:rsidR="00FE607C" w:rsidRPr="00E34AD9">
        <w:rPr>
          <w:i/>
          <w:color w:val="000000" w:themeColor="text1"/>
        </w:rPr>
        <w:t xml:space="preserve">turn </w:t>
      </w:r>
      <w:r w:rsidR="00363A46" w:rsidRPr="00E34AD9">
        <w:rPr>
          <w:i/>
          <w:color w:val="000000" w:themeColor="text1"/>
        </w:rPr>
        <w:t>off</w:t>
      </w:r>
      <w:r w:rsidR="00363A46" w:rsidRPr="00E34AD9">
        <w:rPr>
          <w:color w:val="000000" w:themeColor="text1"/>
        </w:rPr>
        <w:t xml:space="preserve"> by hydrolyzing to Gsp1:GDP</w:t>
      </w:r>
      <w:r w:rsidR="00B84D18" w:rsidRPr="00E34AD9">
        <w:rPr>
          <w:color w:val="000000" w:themeColor="text1"/>
        </w:rPr>
        <w:t xml:space="preserve">, and (iii) </w:t>
      </w:r>
      <w:del w:id="1085" w:author="Perica, Tina" w:date="2020-08-18T11:23:00Z">
        <w:r w:rsidR="00B84D18" w:rsidRPr="00E34AD9" w:rsidDel="00470BB4">
          <w:rPr>
            <w:i/>
            <w:color w:val="000000" w:themeColor="text1"/>
          </w:rPr>
          <w:delText>activate</w:delText>
        </w:r>
        <w:r w:rsidR="00B84D18" w:rsidRPr="00E34AD9" w:rsidDel="00470BB4">
          <w:rPr>
            <w:color w:val="000000" w:themeColor="text1"/>
          </w:rPr>
          <w:delText xml:space="preserve"> </w:delText>
        </w:r>
      </w:del>
      <w:ins w:id="1086" w:author="Perica, Tina" w:date="2020-08-18T11:23:00Z">
        <w:r w:rsidR="00470BB4" w:rsidRPr="00E34AD9">
          <w:rPr>
            <w:i/>
            <w:color w:val="000000" w:themeColor="text1"/>
          </w:rPr>
          <w:t>turn on</w:t>
        </w:r>
        <w:r w:rsidR="00470BB4" w:rsidRPr="00E34AD9">
          <w:rPr>
            <w:color w:val="000000" w:themeColor="text1"/>
          </w:rPr>
          <w:t xml:space="preserve"> </w:t>
        </w:r>
      </w:ins>
      <w:r w:rsidR="00B84D18" w:rsidRPr="00E34AD9">
        <w:rPr>
          <w:color w:val="000000" w:themeColor="text1"/>
        </w:rPr>
        <w:t>by producing Gsp1:GTP</w:t>
      </w:r>
      <w:r w:rsidR="00363A46" w:rsidRPr="00E34AD9">
        <w:rPr>
          <w:color w:val="000000" w:themeColor="text1"/>
        </w:rPr>
        <w:t>.</w:t>
      </w:r>
      <w:r w:rsidR="007A1EC0" w:rsidRPr="00E34AD9">
        <w:rPr>
          <w:color w:val="000000" w:themeColor="text1"/>
        </w:rPr>
        <w:t xml:space="preserve"> </w:t>
      </w:r>
      <w:r w:rsidR="00215827" w:rsidRPr="00E34AD9">
        <w:rPr>
          <w:color w:val="000000" w:themeColor="text1"/>
        </w:rPr>
        <w:t xml:space="preserve">Other effects such as direct perturbations of interactions, binding partner competition, and </w:t>
      </w:r>
      <w:ins w:id="1087" w:author="Perica, Tina" w:date="2020-08-31T11:33:00Z">
        <w:r w:rsidR="00CB73BE" w:rsidRPr="00CB73BE">
          <w:rPr>
            <w:color w:val="FF0000"/>
            <w:rPrChange w:id="1088" w:author="Perica, Tina" w:date="2020-08-31T11:34:00Z">
              <w:rPr>
                <w:color w:val="000000" w:themeColor="text1"/>
              </w:rPr>
            </w:rPrChange>
          </w:rPr>
          <w:t xml:space="preserve">small </w:t>
        </w:r>
      </w:ins>
      <w:del w:id="1089" w:author="Perica, Tina" w:date="2020-07-10T14:40:00Z">
        <w:r w:rsidR="00215827" w:rsidRPr="00CB73BE" w:rsidDel="008A218A">
          <w:rPr>
            <w:color w:val="FF0000"/>
            <w:rPrChange w:id="1090" w:author="Perica, Tina" w:date="2020-08-31T11:34:00Z">
              <w:rPr>
                <w:color w:val="000000" w:themeColor="text1"/>
              </w:rPr>
            </w:rPrChange>
          </w:rPr>
          <w:delText xml:space="preserve">small </w:delText>
        </w:r>
      </w:del>
      <w:r w:rsidR="00215827" w:rsidRPr="00CB73BE">
        <w:rPr>
          <w:color w:val="FF0000"/>
          <w:rPrChange w:id="1091" w:author="Perica, Tina" w:date="2020-08-31T11:34:00Z">
            <w:rPr>
              <w:color w:val="000000" w:themeColor="text1"/>
            </w:rPr>
          </w:rPrChange>
        </w:rPr>
        <w:t xml:space="preserve">changes in expression of Gsp1 </w:t>
      </w:r>
      <w:r w:rsidR="00215827" w:rsidRPr="00E34AD9">
        <w:rPr>
          <w:color w:val="000000" w:themeColor="text1"/>
        </w:rPr>
        <w:t xml:space="preserve">or its partners undoubtedly also play a role in modulating the </w:t>
      </w:r>
      <w:del w:id="1092" w:author="Perica, Tina" w:date="2020-08-31T11:34:00Z">
        <w:r w:rsidR="001421E1" w:rsidRPr="00E34AD9" w:rsidDel="00CB73BE">
          <w:rPr>
            <w:color w:val="000000" w:themeColor="text1"/>
          </w:rPr>
          <w:delText>phenotype</w:delText>
        </w:r>
        <w:r w:rsidR="00215827" w:rsidRPr="00E34AD9" w:rsidDel="00CB73BE">
          <w:rPr>
            <w:color w:val="000000" w:themeColor="text1"/>
          </w:rPr>
          <w:delText xml:space="preserve"> </w:delText>
        </w:r>
      </w:del>
      <w:ins w:id="1093" w:author="Perica, Tina" w:date="2020-08-31T11:34:00Z">
        <w:r w:rsidR="00CB73BE">
          <w:rPr>
            <w:color w:val="000000" w:themeColor="text1"/>
          </w:rPr>
          <w:t>functional effects</w:t>
        </w:r>
        <w:r w:rsidR="00CB73BE" w:rsidRPr="00E34AD9">
          <w:rPr>
            <w:color w:val="000000" w:themeColor="text1"/>
          </w:rPr>
          <w:t xml:space="preserve"> </w:t>
        </w:r>
      </w:ins>
      <w:r w:rsidR="00215827" w:rsidRPr="00E34AD9">
        <w:rPr>
          <w:color w:val="000000" w:themeColor="text1"/>
        </w:rPr>
        <w:t xml:space="preserve">of </w:t>
      </w:r>
      <w:r w:rsidR="001421E1" w:rsidRPr="00E34AD9">
        <w:rPr>
          <w:color w:val="000000" w:themeColor="text1"/>
        </w:rPr>
        <w:t xml:space="preserve">our </w:t>
      </w:r>
      <w:r w:rsidR="00215827" w:rsidRPr="00E34AD9">
        <w:rPr>
          <w:color w:val="000000" w:themeColor="text1"/>
        </w:rPr>
        <w:t>Gsp1 mutations.</w:t>
      </w:r>
      <w:r w:rsidR="00663F03" w:rsidRPr="00E34AD9">
        <w:rPr>
          <w:color w:val="000000" w:themeColor="text1"/>
        </w:rPr>
        <w:t xml:space="preserve"> </w:t>
      </w:r>
      <w:r w:rsidR="00A6671B" w:rsidRPr="00E34AD9">
        <w:rPr>
          <w:color w:val="000000" w:themeColor="text1"/>
        </w:rPr>
        <w:t>Nevertheless,</w:t>
      </w:r>
      <w:r w:rsidR="002F4442" w:rsidRPr="00E34AD9">
        <w:rPr>
          <w:color w:val="000000" w:themeColor="text1"/>
        </w:rPr>
        <w:t xml:space="preserve"> </w:t>
      </w:r>
      <w:r w:rsidR="00B2608F" w:rsidRPr="00E34AD9">
        <w:rPr>
          <w:color w:val="000000" w:themeColor="text1"/>
        </w:rPr>
        <w:t>our</w:t>
      </w:r>
      <w:r w:rsidR="00E70433" w:rsidRPr="00E34AD9">
        <w:rPr>
          <w:color w:val="000000" w:themeColor="text1"/>
        </w:rPr>
        <w:t xml:space="preserve"> model</w:t>
      </w:r>
      <w:r w:rsidR="00B9756B" w:rsidRPr="00E34AD9">
        <w:rPr>
          <w:color w:val="000000" w:themeColor="text1"/>
        </w:rPr>
        <w:t xml:space="preserve"> </w:t>
      </w:r>
      <w:r w:rsidR="00364E4A" w:rsidRPr="00E34AD9">
        <w:rPr>
          <w:color w:val="000000" w:themeColor="text1"/>
        </w:rPr>
        <w:t>explains</w:t>
      </w:r>
      <w:r w:rsidR="00B9756B" w:rsidRPr="00E34AD9">
        <w:rPr>
          <w:color w:val="000000" w:themeColor="text1"/>
        </w:rPr>
        <w:t xml:space="preserve"> </w:t>
      </w:r>
      <w:r w:rsidR="004E5FC1" w:rsidRPr="00E34AD9">
        <w:rPr>
          <w:color w:val="000000" w:themeColor="text1"/>
        </w:rPr>
        <w:t xml:space="preserve">to a </w:t>
      </w:r>
      <w:r w:rsidR="008B724C" w:rsidRPr="00E34AD9">
        <w:rPr>
          <w:color w:val="000000" w:themeColor="text1"/>
        </w:rPr>
        <w:t>remarkable</w:t>
      </w:r>
      <w:r w:rsidR="004E5FC1" w:rsidRPr="00E34AD9">
        <w:rPr>
          <w:color w:val="000000" w:themeColor="text1"/>
        </w:rPr>
        <w:t xml:space="preserve"> </w:t>
      </w:r>
      <w:r w:rsidR="003632F5" w:rsidRPr="00E34AD9">
        <w:rPr>
          <w:color w:val="000000" w:themeColor="text1"/>
        </w:rPr>
        <w:t xml:space="preserve">degree </w:t>
      </w:r>
      <w:r w:rsidR="00B9756B" w:rsidRPr="00E34AD9">
        <w:rPr>
          <w:color w:val="000000" w:themeColor="text1"/>
        </w:rPr>
        <w:t>how</w:t>
      </w:r>
      <w:r w:rsidR="000D1D77" w:rsidRPr="00E34AD9">
        <w:rPr>
          <w:color w:val="000000" w:themeColor="text1"/>
        </w:rPr>
        <w:t xml:space="preserve"> a single molecular switch motif</w:t>
      </w:r>
      <w:r w:rsidR="00C30512" w:rsidRPr="00E34AD9">
        <w:rPr>
          <w:color w:val="000000" w:themeColor="text1"/>
        </w:rPr>
        <w:t xml:space="preserve"> </w:t>
      </w:r>
      <w:r w:rsidR="004C79B3" w:rsidRPr="00E34AD9">
        <w:rPr>
          <w:color w:val="000000" w:themeColor="text1"/>
        </w:rPr>
        <w:t>can differentially control subset</w:t>
      </w:r>
      <w:r w:rsidR="00C11443" w:rsidRPr="00E34AD9">
        <w:rPr>
          <w:color w:val="000000" w:themeColor="text1"/>
        </w:rPr>
        <w:t>s</w:t>
      </w:r>
      <w:r w:rsidR="004C79B3" w:rsidRPr="00E34AD9">
        <w:rPr>
          <w:color w:val="000000" w:themeColor="text1"/>
        </w:rPr>
        <w:t xml:space="preserve"> of </w:t>
      </w:r>
      <w:r w:rsidR="000D1D77" w:rsidRPr="00E34AD9">
        <w:rPr>
          <w:color w:val="000000" w:themeColor="text1"/>
        </w:rPr>
        <w:t>biological process</w:t>
      </w:r>
      <w:r w:rsidR="00F07904" w:rsidRPr="00E34AD9">
        <w:rPr>
          <w:color w:val="000000" w:themeColor="text1"/>
        </w:rPr>
        <w:t>es</w:t>
      </w:r>
      <w:r w:rsidR="000D1D77" w:rsidRPr="00E34AD9">
        <w:rPr>
          <w:color w:val="000000" w:themeColor="text1"/>
        </w:rPr>
        <w:t xml:space="preserve"> </w:t>
      </w:r>
      <w:r w:rsidR="006D1486" w:rsidRPr="00E34AD9">
        <w:rPr>
          <w:color w:val="000000" w:themeColor="text1"/>
        </w:rPr>
        <w:t>by using</w:t>
      </w:r>
      <w:r w:rsidR="007E4B2D" w:rsidRPr="00E34AD9">
        <w:rPr>
          <w:color w:val="000000" w:themeColor="text1"/>
        </w:rPr>
        <w:t xml:space="preserve"> one of </w:t>
      </w:r>
      <w:r w:rsidR="005B60B0" w:rsidRPr="00E34AD9">
        <w:rPr>
          <w:color w:val="000000" w:themeColor="text1"/>
        </w:rPr>
        <w:t xml:space="preserve">the </w:t>
      </w:r>
      <w:r w:rsidR="007E4B2D" w:rsidRPr="00E34AD9">
        <w:rPr>
          <w:color w:val="000000" w:themeColor="text1"/>
        </w:rPr>
        <w:t>three functional mode</w:t>
      </w:r>
      <w:r w:rsidR="00F838F6" w:rsidRPr="00E34AD9">
        <w:rPr>
          <w:color w:val="000000" w:themeColor="text1"/>
        </w:rPr>
        <w:t>s</w:t>
      </w:r>
      <w:r w:rsidR="000D1D77" w:rsidRPr="00E34AD9">
        <w:rPr>
          <w:color w:val="000000" w:themeColor="text1"/>
        </w:rPr>
        <w:t>.</w:t>
      </w:r>
      <w:ins w:id="1094" w:author="Perica, Tina" w:date="2020-08-18T11:37:00Z">
        <w:r w:rsidR="00470BB4" w:rsidRPr="00E34AD9">
          <w:rPr>
            <w:color w:val="000000" w:themeColor="text1"/>
          </w:rPr>
          <w:t xml:space="preserve"> </w:t>
        </w:r>
        <w:r w:rsidR="00470BB4" w:rsidRPr="00D54CE3">
          <w:rPr>
            <w:color w:val="FF0000"/>
            <w:szCs w:val="22"/>
            <w:rPrChange w:id="1095" w:author="Perica, Tina" w:date="2020-08-31T13:34:00Z">
              <w:rPr>
                <w:color w:val="365F91" w:themeColor="accent1" w:themeShade="BF"/>
                <w:szCs w:val="22"/>
              </w:rPr>
            </w:rPrChange>
          </w:rPr>
          <w:t xml:space="preserve">Furthermore, our model is consistent with previous studies of canonical GTPase mutations in Ran, </w:t>
        </w:r>
      </w:ins>
      <w:ins w:id="1096" w:author="Perica, Tina" w:date="2020-08-31T13:34:00Z">
        <w:r w:rsidR="00D54CE3">
          <w:rPr>
            <w:color w:val="FF0000"/>
            <w:szCs w:val="22"/>
          </w:rPr>
          <w:t>where</w:t>
        </w:r>
      </w:ins>
      <w:ins w:id="1097" w:author="Perica, Tina" w:date="2020-08-18T11:37:00Z">
        <w:r w:rsidR="00470BB4" w:rsidRPr="00D54CE3">
          <w:rPr>
            <w:color w:val="FF0000"/>
            <w:szCs w:val="22"/>
            <w:rPrChange w:id="1098" w:author="Perica, Tina" w:date="2020-08-31T13:34:00Z">
              <w:rPr>
                <w:color w:val="365F91" w:themeColor="accent1" w:themeShade="BF"/>
                <w:szCs w:val="22"/>
              </w:rPr>
            </w:rPrChange>
          </w:rPr>
          <w:t xml:space="preserve"> mutants defective in </w:t>
        </w:r>
      </w:ins>
      <w:ins w:id="1099" w:author="Perica, Tina" w:date="2020-08-31T13:34:00Z">
        <w:r w:rsidR="00D54CE3">
          <w:rPr>
            <w:color w:val="FF0000"/>
            <w:szCs w:val="22"/>
          </w:rPr>
          <w:t xml:space="preserve">GTP </w:t>
        </w:r>
      </w:ins>
      <w:ins w:id="1100" w:author="Perica, Tina" w:date="2020-08-18T11:37:00Z">
        <w:r w:rsidR="00470BB4" w:rsidRPr="00D54CE3">
          <w:rPr>
            <w:color w:val="FF0000"/>
            <w:szCs w:val="22"/>
            <w:rPrChange w:id="1101" w:author="Perica, Tina" w:date="2020-08-31T13:34:00Z">
              <w:rPr>
                <w:color w:val="365F91" w:themeColor="accent1" w:themeShade="BF"/>
                <w:szCs w:val="22"/>
              </w:rPr>
            </w:rPrChange>
          </w:rPr>
          <w:t>hydrolysis or nucleotide exchange were exogenously expressed or injected into cells</w:t>
        </w:r>
      </w:ins>
      <w:ins w:id="1102" w:author="Perica, Tina" w:date="2020-08-31T13:34:00Z">
        <w:r w:rsidR="003B0315">
          <w:rPr>
            <w:color w:val="FF0000"/>
            <w:szCs w:val="22"/>
          </w:rPr>
          <w:t>.</w:t>
        </w:r>
      </w:ins>
      <w:ins w:id="1103" w:author="Perica, Tina" w:date="2020-08-18T11:37:00Z">
        <w:r w:rsidR="00470BB4" w:rsidRPr="00D54CE3">
          <w:rPr>
            <w:color w:val="FF0000"/>
            <w:szCs w:val="22"/>
            <w:rPrChange w:id="1104" w:author="Perica, Tina" w:date="2020-08-31T13:34:00Z">
              <w:rPr>
                <w:color w:val="365F91" w:themeColor="accent1" w:themeShade="BF"/>
                <w:szCs w:val="22"/>
              </w:rPr>
            </w:rPrChange>
          </w:rPr>
          <w:t xml:space="preserve"> For example, the </w:t>
        </w:r>
        <w:r w:rsidR="00470BB4" w:rsidRPr="00D54CE3">
          <w:rPr>
            <w:i/>
            <w:color w:val="FF0000"/>
            <w:szCs w:val="22"/>
            <w:rPrChange w:id="1105" w:author="Perica, Tina" w:date="2020-08-31T13:34:00Z">
              <w:rPr>
                <w:i/>
                <w:color w:val="365F91" w:themeColor="accent1" w:themeShade="BF"/>
                <w:szCs w:val="22"/>
              </w:rPr>
            </w:rPrChange>
          </w:rPr>
          <w:t>S. cerevisiae</w:t>
        </w:r>
        <w:r w:rsidR="00470BB4" w:rsidRPr="00D54CE3">
          <w:rPr>
            <w:color w:val="FF0000"/>
            <w:szCs w:val="22"/>
            <w:rPrChange w:id="1106" w:author="Perica, Tina" w:date="2020-08-31T13:34:00Z">
              <w:rPr>
                <w:color w:val="365F91" w:themeColor="accent1" w:themeShade="BF"/>
                <w:szCs w:val="22"/>
              </w:rPr>
            </w:rPrChange>
          </w:rPr>
          <w:t xml:space="preserve"> Gsp1 G21V mutant defective in GTP hydrolysis abrogated Mad1 turnover during spindle assembly checkpoint </w:t>
        </w:r>
        <w:proofErr w:type="gramStart"/>
        <w:r w:rsidR="00470BB4" w:rsidRPr="00D54CE3">
          <w:rPr>
            <w:color w:val="FF0000"/>
            <w:szCs w:val="22"/>
            <w:rPrChange w:id="1107" w:author="Perica, Tina" w:date="2020-08-31T13:34:00Z">
              <w:rPr>
                <w:color w:val="365F91" w:themeColor="accent1" w:themeShade="BF"/>
                <w:szCs w:val="22"/>
              </w:rPr>
            </w:rPrChange>
          </w:rPr>
          <w:t>regulation</w:t>
        </w:r>
      </w:ins>
      <w:ins w:id="1108" w:author="Perica, Tina" w:date="2020-08-18T11:45:00Z">
        <w:r w:rsidR="000E13EC" w:rsidRPr="00D54CE3">
          <w:rPr>
            <w:color w:val="FF0000"/>
            <w:szCs w:val="22"/>
            <w:rPrChange w:id="1109" w:author="Perica, Tina" w:date="2020-08-31T13:34:00Z">
              <w:rPr>
                <w:color w:val="365F91" w:themeColor="accent1" w:themeShade="BF"/>
                <w:szCs w:val="22"/>
              </w:rPr>
            </w:rPrChange>
          </w:rPr>
          <w:t>{</w:t>
        </w:r>
        <w:proofErr w:type="gramEnd"/>
        <w:r w:rsidR="000E13EC" w:rsidRPr="00D54CE3">
          <w:rPr>
            <w:color w:val="FF0000"/>
            <w:szCs w:val="22"/>
            <w:rPrChange w:id="1110" w:author="Perica, Tina" w:date="2020-08-31T13:34:00Z">
              <w:rPr>
                <w:color w:val="365F91" w:themeColor="accent1" w:themeShade="BF"/>
                <w:szCs w:val="22"/>
              </w:rPr>
            </w:rPrChange>
          </w:rPr>
          <w:t>Scott, 2009, r05161}</w:t>
        </w:r>
      </w:ins>
      <w:ins w:id="1111" w:author="Perica, Tina" w:date="2020-08-18T11:37:00Z">
        <w:r w:rsidR="00470BB4" w:rsidRPr="00D54CE3">
          <w:rPr>
            <w:color w:val="FF0000"/>
            <w:szCs w:val="22"/>
            <w:rPrChange w:id="1112" w:author="Perica, Tina" w:date="2020-08-31T13:34:00Z">
              <w:rPr>
                <w:color w:val="365F91" w:themeColor="accent1" w:themeShade="BF"/>
                <w:szCs w:val="22"/>
              </w:rPr>
            </w:rPrChange>
          </w:rPr>
          <w:t xml:space="preserve"> consistent with the functional effects of our Gsp1 mutants affecting hydrolysis (</w:t>
        </w:r>
        <w:r w:rsidR="00470BB4" w:rsidRPr="00D54CE3">
          <w:rPr>
            <w:b/>
            <w:color w:val="FF0000"/>
            <w:szCs w:val="22"/>
            <w:rPrChange w:id="1113" w:author="Perica, Tina" w:date="2020-08-31T13:34:00Z">
              <w:rPr>
                <w:b/>
                <w:color w:val="365F91" w:themeColor="accent1" w:themeShade="BF"/>
                <w:szCs w:val="22"/>
              </w:rPr>
            </w:rPrChange>
          </w:rPr>
          <w:t>Fig. 4c</w:t>
        </w:r>
        <w:r w:rsidR="00470BB4" w:rsidRPr="00D54CE3">
          <w:rPr>
            <w:color w:val="FF0000"/>
            <w:szCs w:val="22"/>
            <w:rPrChange w:id="1114" w:author="Perica, Tina" w:date="2020-08-31T13:34:00Z">
              <w:rPr>
                <w:color w:val="365F91" w:themeColor="accent1" w:themeShade="BF"/>
                <w:szCs w:val="22"/>
              </w:rPr>
            </w:rPrChange>
          </w:rPr>
          <w:t xml:space="preserve">). </w:t>
        </w:r>
      </w:ins>
      <w:ins w:id="1115" w:author="Perica, Tina" w:date="2020-08-20T11:42:00Z">
        <w:r w:rsidR="00241866" w:rsidRPr="00D54CE3">
          <w:rPr>
            <w:color w:val="FF0000"/>
            <w:szCs w:val="22"/>
            <w:rPrChange w:id="1116" w:author="Perica, Tina" w:date="2020-08-31T13:34:00Z">
              <w:rPr>
                <w:color w:val="365F91" w:themeColor="accent1" w:themeShade="BF"/>
                <w:szCs w:val="22"/>
              </w:rPr>
            </w:rPrChange>
          </w:rPr>
          <w:t xml:space="preserve">The </w:t>
        </w:r>
      </w:ins>
      <w:ins w:id="1117" w:author="Perica, Tina" w:date="2020-08-18T11:37:00Z">
        <w:r w:rsidR="00470BB4" w:rsidRPr="00D54CE3">
          <w:rPr>
            <w:color w:val="FF0000"/>
            <w:szCs w:val="22"/>
            <w:rPrChange w:id="1118" w:author="Perica, Tina" w:date="2020-08-31T13:34:00Z">
              <w:rPr>
                <w:color w:val="365F91" w:themeColor="accent1" w:themeShade="BF"/>
                <w:szCs w:val="22"/>
              </w:rPr>
            </w:rPrChange>
          </w:rPr>
          <w:t xml:space="preserve">Xenopus Ran T24N mutant with impaired nucleotide exchange disrupted </w:t>
        </w:r>
      </w:ins>
      <w:ins w:id="1119" w:author="Perica, Tina" w:date="2020-08-31T13:32:00Z">
        <w:r w:rsidR="00A9682B" w:rsidRPr="00D54CE3">
          <w:rPr>
            <w:color w:val="FF0000"/>
            <w:szCs w:val="22"/>
            <w:rPrChange w:id="1120" w:author="Perica, Tina" w:date="2020-08-31T13:34:00Z">
              <w:rPr>
                <w:color w:val="365F91" w:themeColor="accent1" w:themeShade="BF"/>
                <w:szCs w:val="22"/>
              </w:rPr>
            </w:rPrChange>
          </w:rPr>
          <w:lastRenderedPageBreak/>
          <w:t>microtubule</w:t>
        </w:r>
      </w:ins>
      <w:ins w:id="1121" w:author="Perica, Tina" w:date="2020-08-18T11:37:00Z">
        <w:r w:rsidR="00470BB4" w:rsidRPr="00D54CE3">
          <w:rPr>
            <w:color w:val="FF0000"/>
            <w:szCs w:val="22"/>
            <w:rPrChange w:id="1122" w:author="Perica, Tina" w:date="2020-08-31T13:34:00Z">
              <w:rPr>
                <w:color w:val="365F91" w:themeColor="accent1" w:themeShade="BF"/>
                <w:szCs w:val="22"/>
              </w:rPr>
            </w:rPrChange>
          </w:rPr>
          <w:t xml:space="preserve"> </w:t>
        </w:r>
        <w:proofErr w:type="gramStart"/>
        <w:r w:rsidR="00470BB4" w:rsidRPr="00D54CE3">
          <w:rPr>
            <w:color w:val="FF0000"/>
            <w:szCs w:val="22"/>
            <w:rPrChange w:id="1123" w:author="Perica, Tina" w:date="2020-08-31T13:34:00Z">
              <w:rPr>
                <w:color w:val="365F91" w:themeColor="accent1" w:themeShade="BF"/>
                <w:szCs w:val="22"/>
              </w:rPr>
            </w:rPrChange>
          </w:rPr>
          <w:t>assembly</w:t>
        </w:r>
      </w:ins>
      <w:ins w:id="1124" w:author="Perica, Tina" w:date="2020-08-18T11:48:00Z">
        <w:r w:rsidR="00A5753E" w:rsidRPr="00D54CE3">
          <w:rPr>
            <w:color w:val="FF0000"/>
            <w:szCs w:val="22"/>
            <w:rPrChange w:id="1125" w:author="Perica, Tina" w:date="2020-08-31T13:34:00Z">
              <w:rPr>
                <w:color w:val="365F91" w:themeColor="accent1" w:themeShade="BF"/>
                <w:szCs w:val="22"/>
              </w:rPr>
            </w:rPrChange>
          </w:rPr>
          <w:t>{</w:t>
        </w:r>
        <w:proofErr w:type="spellStart"/>
        <w:proofErr w:type="gramEnd"/>
        <w:r w:rsidR="00A5753E" w:rsidRPr="00D54CE3">
          <w:rPr>
            <w:color w:val="FF0000"/>
            <w:szCs w:val="22"/>
            <w:rPrChange w:id="1126" w:author="Perica, Tina" w:date="2020-08-31T13:34:00Z">
              <w:rPr>
                <w:color w:val="365F91" w:themeColor="accent1" w:themeShade="BF"/>
                <w:szCs w:val="22"/>
              </w:rPr>
            </w:rPrChange>
          </w:rPr>
          <w:t>Kalab</w:t>
        </w:r>
        <w:proofErr w:type="spellEnd"/>
        <w:r w:rsidR="00A5753E" w:rsidRPr="00D54CE3">
          <w:rPr>
            <w:color w:val="FF0000"/>
            <w:szCs w:val="22"/>
            <w:rPrChange w:id="1127" w:author="Perica, Tina" w:date="2020-08-31T13:34:00Z">
              <w:rPr>
                <w:color w:val="365F91" w:themeColor="accent1" w:themeShade="BF"/>
                <w:szCs w:val="22"/>
              </w:rPr>
            </w:rPrChange>
          </w:rPr>
          <w:t xml:space="preserve">, 1999, r05858} </w:t>
        </w:r>
      </w:ins>
      <w:ins w:id="1128" w:author="Perica, Tina" w:date="2020-08-18T11:37:00Z">
        <w:r w:rsidR="00470BB4" w:rsidRPr="00D54CE3">
          <w:rPr>
            <w:color w:val="FF0000"/>
            <w:szCs w:val="22"/>
            <w:rPrChange w:id="1129" w:author="Perica, Tina" w:date="2020-08-31T13:34:00Z">
              <w:rPr>
                <w:color w:val="365F91" w:themeColor="accent1" w:themeShade="BF"/>
                <w:szCs w:val="22"/>
              </w:rPr>
            </w:rPrChange>
          </w:rPr>
          <w:t>consistent with our observation that the effects of ON switch mutants correlate with actin</w:t>
        </w:r>
      </w:ins>
      <w:ins w:id="1130" w:author="Perica, Tina" w:date="2020-08-31T13:32:00Z">
        <w:r w:rsidR="00A9682B" w:rsidRPr="00D54CE3">
          <w:rPr>
            <w:color w:val="FF0000"/>
            <w:szCs w:val="22"/>
            <w:rPrChange w:id="1131" w:author="Perica, Tina" w:date="2020-08-31T13:34:00Z">
              <w:rPr>
                <w:color w:val="365F91" w:themeColor="accent1" w:themeShade="BF"/>
                <w:szCs w:val="22"/>
              </w:rPr>
            </w:rPrChange>
          </w:rPr>
          <w:t>, tubulin,</w:t>
        </w:r>
      </w:ins>
      <w:ins w:id="1132" w:author="Perica, Tina" w:date="2020-08-18T11:37:00Z">
        <w:r w:rsidR="00470BB4" w:rsidRPr="00D54CE3">
          <w:rPr>
            <w:color w:val="FF0000"/>
            <w:szCs w:val="22"/>
            <w:rPrChange w:id="1133" w:author="Perica, Tina" w:date="2020-08-31T13:34:00Z">
              <w:rPr>
                <w:color w:val="365F91" w:themeColor="accent1" w:themeShade="BF"/>
                <w:szCs w:val="22"/>
              </w:rPr>
            </w:rPrChange>
          </w:rPr>
          <w:t xml:space="preserve"> and polarity related genes (</w:t>
        </w:r>
        <w:r w:rsidR="00470BB4" w:rsidRPr="00D54CE3">
          <w:rPr>
            <w:b/>
            <w:color w:val="FF0000"/>
            <w:szCs w:val="22"/>
            <w:rPrChange w:id="1134" w:author="Perica, Tina" w:date="2020-08-31T13:34:00Z">
              <w:rPr>
                <w:b/>
                <w:color w:val="365F91" w:themeColor="accent1" w:themeShade="BF"/>
                <w:szCs w:val="22"/>
              </w:rPr>
            </w:rPrChange>
          </w:rPr>
          <w:t>Extended Data Fig. 10</w:t>
        </w:r>
        <w:r w:rsidR="00470BB4" w:rsidRPr="00D54CE3">
          <w:rPr>
            <w:color w:val="FF0000"/>
            <w:szCs w:val="22"/>
            <w:rPrChange w:id="1135" w:author="Perica, Tina" w:date="2020-08-31T13:34:00Z">
              <w:rPr>
                <w:color w:val="365F91" w:themeColor="accent1" w:themeShade="BF"/>
                <w:szCs w:val="22"/>
              </w:rPr>
            </w:rPrChange>
          </w:rPr>
          <w:t>).</w:t>
        </w:r>
        <w:r w:rsidR="00470BB4" w:rsidRPr="00D54CE3" w:rsidDel="003C552B">
          <w:rPr>
            <w:color w:val="FF0000"/>
            <w:szCs w:val="22"/>
            <w:rPrChange w:id="1136" w:author="Perica, Tina" w:date="2020-08-31T13:34:00Z">
              <w:rPr>
                <w:color w:val="365F91" w:themeColor="accent1" w:themeShade="BF"/>
                <w:szCs w:val="22"/>
              </w:rPr>
            </w:rPrChange>
          </w:rPr>
          <w:t xml:space="preserve"> </w:t>
        </w:r>
        <w:r w:rsidR="00470BB4" w:rsidRPr="00D54CE3">
          <w:rPr>
            <w:color w:val="FF0000"/>
            <w:szCs w:val="22"/>
            <w:rPrChange w:id="1137" w:author="Perica, Tina" w:date="2020-08-31T13:34:00Z">
              <w:rPr>
                <w:color w:val="365F91" w:themeColor="accent1" w:themeShade="BF"/>
                <w:szCs w:val="22"/>
              </w:rPr>
            </w:rPrChange>
          </w:rPr>
          <w:t xml:space="preserve">Due to the widespread allostery observed in Gsp1, precisely designing novel mutations to perturb individual Gsp1 functions remains a significant challenge, but our work provides a set of viable mutants with a range of effects on the GTPase cycle that can be used to </w:t>
        </w:r>
      </w:ins>
      <w:ins w:id="1138" w:author="Tanja Kortemme" w:date="2020-08-29T15:22:00Z">
        <w:r w:rsidR="003E29CC" w:rsidRPr="00D54CE3">
          <w:rPr>
            <w:color w:val="FF0000"/>
            <w:szCs w:val="22"/>
            <w:rPrChange w:id="1139" w:author="Perica, Tina" w:date="2020-08-31T13:34:00Z">
              <w:rPr>
                <w:color w:val="365F91" w:themeColor="accent1" w:themeShade="BF"/>
                <w:szCs w:val="22"/>
              </w:rPr>
            </w:rPrChange>
          </w:rPr>
          <w:t xml:space="preserve">further </w:t>
        </w:r>
      </w:ins>
      <w:ins w:id="1140" w:author="Perica, Tina" w:date="2020-08-18T11:37:00Z">
        <w:del w:id="1141" w:author="Tanja Kortemme" w:date="2020-08-29T15:22:00Z">
          <w:r w:rsidR="00470BB4" w:rsidRPr="00D54CE3" w:rsidDel="00FC34F7">
            <w:rPr>
              <w:color w:val="FF0000"/>
              <w:szCs w:val="22"/>
              <w:rPrChange w:id="1142" w:author="Perica, Tina" w:date="2020-08-31T13:34:00Z">
                <w:rPr>
                  <w:color w:val="365F91" w:themeColor="accent1" w:themeShade="BF"/>
                  <w:szCs w:val="22"/>
                </w:rPr>
              </w:rPrChange>
            </w:rPr>
            <w:delText>study further molecular details of the cellular functions of Gsp1</w:delText>
          </w:r>
        </w:del>
      </w:ins>
      <w:ins w:id="1143" w:author="Tanja Kortemme" w:date="2020-08-29T15:22:00Z">
        <w:r w:rsidR="00FC34F7" w:rsidRPr="00D54CE3">
          <w:rPr>
            <w:color w:val="FF0000"/>
            <w:szCs w:val="22"/>
            <w:rPrChange w:id="1144" w:author="Perica, Tina" w:date="2020-08-31T13:34:00Z">
              <w:rPr>
                <w:color w:val="365F91" w:themeColor="accent1" w:themeShade="BF"/>
                <w:szCs w:val="22"/>
              </w:rPr>
            </w:rPrChange>
          </w:rPr>
          <w:t>address open questions on how</w:t>
        </w:r>
      </w:ins>
      <w:ins w:id="1145" w:author="Tanja Kortemme" w:date="2020-08-29T15:17:00Z">
        <w:r w:rsidR="00956B6D" w:rsidRPr="00D54CE3">
          <w:rPr>
            <w:color w:val="FF0000"/>
            <w:szCs w:val="22"/>
            <w:rPrChange w:id="1146" w:author="Perica, Tina" w:date="2020-08-31T13:34:00Z">
              <w:rPr>
                <w:color w:val="365F91" w:themeColor="accent1" w:themeShade="BF"/>
                <w:szCs w:val="22"/>
              </w:rPr>
            </w:rPrChange>
          </w:rPr>
          <w:t xml:space="preserve"> </w:t>
        </w:r>
      </w:ins>
      <w:ins w:id="1147" w:author="Tanja Kortemme" w:date="2020-08-29T15:24:00Z">
        <w:r w:rsidR="003E29CC" w:rsidRPr="00D54CE3">
          <w:rPr>
            <w:color w:val="FF0000"/>
            <w:szCs w:val="22"/>
            <w:rPrChange w:id="1148" w:author="Perica, Tina" w:date="2020-08-31T13:34:00Z">
              <w:rPr>
                <w:color w:val="365F91" w:themeColor="accent1" w:themeShade="BF"/>
                <w:szCs w:val="22"/>
              </w:rPr>
            </w:rPrChange>
          </w:rPr>
          <w:t xml:space="preserve">switch </w:t>
        </w:r>
      </w:ins>
      <w:ins w:id="1149" w:author="Tanja Kortemme" w:date="2020-08-29T15:17:00Z">
        <w:r w:rsidR="00956B6D" w:rsidRPr="00D54CE3">
          <w:rPr>
            <w:color w:val="FF0000"/>
            <w:szCs w:val="22"/>
            <w:rPrChange w:id="1150" w:author="Perica, Tina" w:date="2020-08-31T13:34:00Z">
              <w:rPr>
                <w:color w:val="365F91" w:themeColor="accent1" w:themeShade="BF"/>
                <w:szCs w:val="22"/>
              </w:rPr>
            </w:rPrChange>
          </w:rPr>
          <w:t>cycle dy</w:t>
        </w:r>
      </w:ins>
      <w:ins w:id="1151" w:author="Tanja Kortemme" w:date="2020-08-29T15:18:00Z">
        <w:r w:rsidR="00C536A4" w:rsidRPr="00D54CE3">
          <w:rPr>
            <w:color w:val="FF0000"/>
            <w:szCs w:val="22"/>
            <w:rPrChange w:id="1152" w:author="Perica, Tina" w:date="2020-08-31T13:34:00Z">
              <w:rPr>
                <w:color w:val="365F91" w:themeColor="accent1" w:themeShade="BF"/>
                <w:szCs w:val="22"/>
              </w:rPr>
            </w:rPrChange>
          </w:rPr>
          <w:t>namics</w:t>
        </w:r>
        <w:r w:rsidR="00282DCE" w:rsidRPr="00D54CE3">
          <w:rPr>
            <w:color w:val="FF0000"/>
            <w:szCs w:val="22"/>
            <w:rPrChange w:id="1153" w:author="Perica, Tina" w:date="2020-08-31T13:34:00Z">
              <w:rPr>
                <w:color w:val="365F91" w:themeColor="accent1" w:themeShade="BF"/>
                <w:szCs w:val="22"/>
              </w:rPr>
            </w:rPrChange>
          </w:rPr>
          <w:t xml:space="preserve"> differentially</w:t>
        </w:r>
        <w:r w:rsidR="00C536A4" w:rsidRPr="00D54CE3">
          <w:rPr>
            <w:color w:val="FF0000"/>
            <w:szCs w:val="22"/>
            <w:rPrChange w:id="1154" w:author="Perica, Tina" w:date="2020-08-31T13:34:00Z">
              <w:rPr>
                <w:color w:val="365F91" w:themeColor="accent1" w:themeShade="BF"/>
                <w:szCs w:val="22"/>
              </w:rPr>
            </w:rPrChange>
          </w:rPr>
          <w:t xml:space="preserve"> impact </w:t>
        </w:r>
      </w:ins>
      <w:ins w:id="1155" w:author="Tanja Kortemme" w:date="2020-08-29T15:22:00Z">
        <w:r w:rsidR="003E29CC" w:rsidRPr="00D54CE3">
          <w:rPr>
            <w:color w:val="FF0000"/>
            <w:szCs w:val="22"/>
            <w:rPrChange w:id="1156" w:author="Perica, Tina" w:date="2020-08-31T13:34:00Z">
              <w:rPr>
                <w:color w:val="365F91" w:themeColor="accent1" w:themeShade="BF"/>
                <w:szCs w:val="22"/>
              </w:rPr>
            </w:rPrChange>
          </w:rPr>
          <w:t>the cellular functions of Gsp1</w:t>
        </w:r>
      </w:ins>
      <w:ins w:id="1157" w:author="Tanja Kortemme" w:date="2020-08-29T15:18:00Z">
        <w:r w:rsidR="00C536A4" w:rsidRPr="00D54CE3">
          <w:rPr>
            <w:color w:val="FF0000"/>
            <w:szCs w:val="22"/>
            <w:rPrChange w:id="1158" w:author="Perica, Tina" w:date="2020-08-31T13:34:00Z">
              <w:rPr>
                <w:color w:val="365F91" w:themeColor="accent1" w:themeShade="BF"/>
                <w:szCs w:val="22"/>
              </w:rPr>
            </w:rPrChange>
          </w:rPr>
          <w:t>.</w:t>
        </w:r>
      </w:ins>
      <w:ins w:id="1159" w:author="Perica, Tina" w:date="2020-08-18T11:37:00Z">
        <w:del w:id="1160" w:author="Tanja Kortemme" w:date="2020-08-29T15:17:00Z">
          <w:r w:rsidR="00470BB4" w:rsidRPr="00E34AD9" w:rsidDel="00956B6D">
            <w:rPr>
              <w:color w:val="365F91" w:themeColor="accent1" w:themeShade="BF"/>
              <w:szCs w:val="22"/>
            </w:rPr>
            <w:delText>.</w:delText>
          </w:r>
        </w:del>
      </w:ins>
    </w:p>
    <w:p w14:paraId="506736DE" w14:textId="35FD74FD" w:rsidR="006836A8" w:rsidRPr="001C1B18" w:rsidRDefault="00A46DF6" w:rsidP="00665748">
      <w:pPr>
        <w:rPr>
          <w:color w:val="000000" w:themeColor="text1"/>
        </w:rPr>
      </w:pPr>
      <w:r w:rsidRPr="001C1B18">
        <w:rPr>
          <w:color w:val="000000" w:themeColor="text1"/>
        </w:rPr>
        <w:t xml:space="preserve">The discovery of </w:t>
      </w:r>
      <w:r w:rsidR="00F85CE7" w:rsidRPr="001C1B18">
        <w:rPr>
          <w:color w:val="000000" w:themeColor="text1"/>
        </w:rPr>
        <w:t xml:space="preserve">several </w:t>
      </w:r>
      <w:r w:rsidRPr="001C1B18">
        <w:rPr>
          <w:color w:val="000000" w:themeColor="text1"/>
        </w:rPr>
        <w:t xml:space="preserve">allosteric </w:t>
      </w:r>
      <w:r w:rsidR="00FA6BC4" w:rsidRPr="001C1B18">
        <w:rPr>
          <w:color w:val="000000" w:themeColor="text1"/>
        </w:rPr>
        <w:t xml:space="preserve">sites </w:t>
      </w:r>
      <w:r w:rsidR="00A04962" w:rsidRPr="001C1B18">
        <w:rPr>
          <w:color w:val="000000" w:themeColor="text1"/>
        </w:rPr>
        <w:t>(positions 34, 141, 147, and 157)</w:t>
      </w:r>
      <w:r w:rsidR="00154E50" w:rsidRPr="001C1B18">
        <w:rPr>
          <w:color w:val="000000" w:themeColor="text1"/>
        </w:rPr>
        <w:t xml:space="preserve"> </w:t>
      </w:r>
      <w:r w:rsidR="00FA6BC4" w:rsidRPr="001C1B18">
        <w:rPr>
          <w:color w:val="000000" w:themeColor="text1"/>
        </w:rPr>
        <w:t xml:space="preserve">in the </w:t>
      </w:r>
      <w:r w:rsidR="00B71FDB" w:rsidRPr="001C1B18">
        <w:rPr>
          <w:color w:val="000000" w:themeColor="text1"/>
        </w:rPr>
        <w:t>model molecular switc</w:t>
      </w:r>
      <w:r w:rsidR="00D90CB4" w:rsidRPr="001C1B18">
        <w:rPr>
          <w:color w:val="000000" w:themeColor="text1"/>
        </w:rPr>
        <w:t>h</w:t>
      </w:r>
      <w:r w:rsidR="00B71FDB" w:rsidRPr="001C1B18">
        <w:rPr>
          <w:color w:val="000000" w:themeColor="text1"/>
        </w:rPr>
        <w:t xml:space="preserve"> </w:t>
      </w:r>
      <w:r w:rsidR="00FA6BC4" w:rsidRPr="001C1B18">
        <w:rPr>
          <w:color w:val="000000" w:themeColor="text1"/>
        </w:rPr>
        <w:t>Gsp1</w:t>
      </w:r>
      <w:r w:rsidR="00685AD5" w:rsidRPr="001C1B18">
        <w:rPr>
          <w:color w:val="000000" w:themeColor="text1"/>
        </w:rPr>
        <w:t xml:space="preserve"> </w:t>
      </w:r>
      <w:r w:rsidR="00FA6BC4" w:rsidRPr="001C1B18">
        <w:rPr>
          <w:color w:val="000000" w:themeColor="text1"/>
        </w:rPr>
        <w:t xml:space="preserve">both explains the widespread </w:t>
      </w:r>
      <w:r w:rsidR="00C14AB8" w:rsidRPr="001C1B18">
        <w:rPr>
          <w:color w:val="000000" w:themeColor="text1"/>
        </w:rPr>
        <w:t xml:space="preserve">functional </w:t>
      </w:r>
      <w:r w:rsidR="00FA6BC4" w:rsidRPr="001C1B18">
        <w:rPr>
          <w:color w:val="000000" w:themeColor="text1"/>
        </w:rPr>
        <w:t xml:space="preserve">consequences </w:t>
      </w:r>
      <w:r w:rsidR="00DD79FC" w:rsidRPr="001C1B18">
        <w:rPr>
          <w:color w:val="000000" w:themeColor="text1"/>
        </w:rPr>
        <w:t>we observe for</w:t>
      </w:r>
      <w:r w:rsidR="00FA6BC4" w:rsidRPr="001C1B18">
        <w:rPr>
          <w:color w:val="000000" w:themeColor="text1"/>
        </w:rPr>
        <w:t xml:space="preserve"> single amino acid point mutations </w:t>
      </w:r>
      <w:r w:rsidR="00AE3C3B" w:rsidRPr="001C1B18">
        <w:rPr>
          <w:color w:val="000000" w:themeColor="text1"/>
        </w:rPr>
        <w:t>at interaction surfa</w:t>
      </w:r>
      <w:r w:rsidR="00723A8A" w:rsidRPr="001C1B18">
        <w:rPr>
          <w:color w:val="000000" w:themeColor="text1"/>
        </w:rPr>
        <w:t>ces of Gsp</w:t>
      </w:r>
      <w:r w:rsidR="003C6ADF" w:rsidRPr="001C1B18">
        <w:rPr>
          <w:color w:val="000000" w:themeColor="text1"/>
        </w:rPr>
        <w:t>1</w:t>
      </w:r>
      <w:r w:rsidR="00AE3C3B" w:rsidRPr="001C1B18">
        <w:rPr>
          <w:color w:val="000000" w:themeColor="text1"/>
        </w:rPr>
        <w:t xml:space="preserve"> </w:t>
      </w:r>
      <w:r w:rsidR="00FA6BC4" w:rsidRPr="001C1B18">
        <w:rPr>
          <w:color w:val="000000" w:themeColor="text1"/>
        </w:rPr>
        <w:t xml:space="preserve">and has important implications for revising our </w:t>
      </w:r>
      <w:r w:rsidR="000F4BB7" w:rsidRPr="001C1B18">
        <w:rPr>
          <w:color w:val="000000" w:themeColor="text1"/>
        </w:rPr>
        <w:t>understanding</w:t>
      </w:r>
      <w:r w:rsidR="00FA6BC4" w:rsidRPr="001C1B18">
        <w:rPr>
          <w:color w:val="000000" w:themeColor="text1"/>
        </w:rPr>
        <w:t xml:space="preserve"> of GTPase </w:t>
      </w:r>
      <w:r w:rsidR="00345807" w:rsidRPr="001C1B18">
        <w:rPr>
          <w:color w:val="000000" w:themeColor="text1"/>
        </w:rPr>
        <w:t xml:space="preserve">switch </w:t>
      </w:r>
      <w:r w:rsidR="00FA6BC4" w:rsidRPr="001C1B18">
        <w:rPr>
          <w:color w:val="000000" w:themeColor="text1"/>
        </w:rPr>
        <w:t xml:space="preserve">regulation. </w:t>
      </w:r>
      <w:r w:rsidR="005272EC" w:rsidRPr="001C1B18">
        <w:rPr>
          <w:color w:val="000000" w:themeColor="text1"/>
        </w:rPr>
        <w:t xml:space="preserve">We show </w:t>
      </w:r>
      <w:r w:rsidR="008F5754" w:rsidRPr="001C1B18">
        <w:rPr>
          <w:color w:val="000000" w:themeColor="text1"/>
        </w:rPr>
        <w:t xml:space="preserve">that </w:t>
      </w:r>
      <w:r w:rsidR="00331C1F" w:rsidRPr="001C1B18">
        <w:rPr>
          <w:color w:val="000000" w:themeColor="text1"/>
        </w:rPr>
        <w:t>m</w:t>
      </w:r>
      <w:r w:rsidR="004670F9" w:rsidRPr="001C1B18">
        <w:rPr>
          <w:color w:val="000000" w:themeColor="text1"/>
        </w:rPr>
        <w:t xml:space="preserve">utations in </w:t>
      </w:r>
      <w:r w:rsidR="0000789A" w:rsidRPr="001C1B18">
        <w:rPr>
          <w:color w:val="000000" w:themeColor="text1"/>
        </w:rPr>
        <w:t xml:space="preserve">distal </w:t>
      </w:r>
      <w:del w:id="1161" w:author="Perica, Tina" w:date="2020-05-04T11:19:00Z">
        <w:r w:rsidR="004E4CDF" w:rsidRPr="001C1B18" w:rsidDel="00D869F1">
          <w:rPr>
            <w:color w:val="000000" w:themeColor="text1"/>
          </w:rPr>
          <w:delText xml:space="preserve">interaction </w:delText>
        </w:r>
      </w:del>
      <w:r w:rsidR="004670F9" w:rsidRPr="001C1B18">
        <w:rPr>
          <w:color w:val="000000" w:themeColor="text1"/>
        </w:rPr>
        <w:t>interface</w:t>
      </w:r>
      <w:r w:rsidR="008A230B" w:rsidRPr="001C1B18">
        <w:rPr>
          <w:color w:val="000000" w:themeColor="text1"/>
        </w:rPr>
        <w:t>s</w:t>
      </w:r>
      <w:r w:rsidR="004670F9" w:rsidRPr="001C1B18">
        <w:rPr>
          <w:color w:val="000000" w:themeColor="text1"/>
        </w:rPr>
        <w:t xml:space="preserve"> </w:t>
      </w:r>
      <w:r w:rsidR="008A230B" w:rsidRPr="001C1B18">
        <w:rPr>
          <w:color w:val="000000" w:themeColor="text1"/>
        </w:rPr>
        <w:t xml:space="preserve">allosterically </w:t>
      </w:r>
      <w:r w:rsidR="00D97AA5" w:rsidRPr="001C1B18">
        <w:rPr>
          <w:color w:val="000000" w:themeColor="text1"/>
        </w:rPr>
        <w:t>modulate</w:t>
      </w:r>
      <w:r w:rsidR="00773E86" w:rsidRPr="001C1B18">
        <w:rPr>
          <w:color w:val="000000" w:themeColor="text1"/>
        </w:rPr>
        <w:t xml:space="preserve"> the</w:t>
      </w:r>
      <w:r w:rsidR="004670F9" w:rsidRPr="001C1B18">
        <w:rPr>
          <w:color w:val="000000" w:themeColor="text1"/>
        </w:rPr>
        <w:t xml:space="preserve"> switch </w:t>
      </w:r>
      <w:r w:rsidR="006F4E9D" w:rsidRPr="001C1B18">
        <w:rPr>
          <w:color w:val="000000" w:themeColor="text1"/>
        </w:rPr>
        <w:t>cycle</w:t>
      </w:r>
      <w:r w:rsidR="00CD791C" w:rsidRPr="001C1B18">
        <w:rPr>
          <w:color w:val="000000" w:themeColor="text1"/>
        </w:rPr>
        <w:t>. This finding</w:t>
      </w:r>
      <w:r w:rsidR="00B270F0" w:rsidRPr="001C1B18">
        <w:rPr>
          <w:color w:val="000000" w:themeColor="text1"/>
        </w:rPr>
        <w:t xml:space="preserve"> demonstrat</w:t>
      </w:r>
      <w:r w:rsidR="00D01BC6" w:rsidRPr="001C1B18">
        <w:rPr>
          <w:color w:val="000000" w:themeColor="text1"/>
        </w:rPr>
        <w:t>es</w:t>
      </w:r>
      <w:r w:rsidR="00B32364" w:rsidRPr="001C1B18">
        <w:rPr>
          <w:color w:val="000000" w:themeColor="text1"/>
        </w:rPr>
        <w:t xml:space="preserve"> </w:t>
      </w:r>
      <w:r w:rsidR="008A230B" w:rsidRPr="001C1B18">
        <w:rPr>
          <w:color w:val="000000" w:themeColor="text1"/>
        </w:rPr>
        <w:t xml:space="preserve">thermodynamic coupling between </w:t>
      </w:r>
      <w:del w:id="1162" w:author="Perica, Tina" w:date="2020-05-04T11:38:00Z">
        <w:r w:rsidR="00F13EF9" w:rsidRPr="001C1B18" w:rsidDel="001E5F43">
          <w:rPr>
            <w:color w:val="000000" w:themeColor="text1"/>
          </w:rPr>
          <w:delText>interaction</w:delText>
        </w:r>
        <w:r w:rsidR="00A17B41" w:rsidRPr="001C1B18" w:rsidDel="001E5F43">
          <w:rPr>
            <w:color w:val="000000" w:themeColor="text1"/>
          </w:rPr>
          <w:delText xml:space="preserve"> </w:delText>
        </w:r>
      </w:del>
      <w:r w:rsidR="008A230B" w:rsidRPr="001C1B18">
        <w:rPr>
          <w:color w:val="000000" w:themeColor="text1"/>
        </w:rPr>
        <w:t xml:space="preserve">interfaces and the </w:t>
      </w:r>
      <w:r w:rsidR="00BF671B" w:rsidRPr="001C1B18">
        <w:rPr>
          <w:color w:val="000000" w:themeColor="text1"/>
        </w:rPr>
        <w:t xml:space="preserve">classical switch region in the </w:t>
      </w:r>
      <w:r w:rsidR="00E972BA" w:rsidRPr="001C1B18">
        <w:rPr>
          <w:color w:val="000000" w:themeColor="text1"/>
        </w:rPr>
        <w:t>active site</w:t>
      </w:r>
      <w:r w:rsidR="002F55A7" w:rsidRPr="001C1B18">
        <w:rPr>
          <w:color w:val="000000" w:themeColor="text1"/>
        </w:rPr>
        <w:t xml:space="preserve"> and</w:t>
      </w:r>
      <w:r w:rsidR="0025702E" w:rsidRPr="001C1B18">
        <w:rPr>
          <w:color w:val="000000" w:themeColor="text1"/>
        </w:rPr>
        <w:t xml:space="preserve"> </w:t>
      </w:r>
      <w:r w:rsidR="00D23E2B" w:rsidRPr="001C1B18">
        <w:rPr>
          <w:color w:val="000000" w:themeColor="text1"/>
        </w:rPr>
        <w:t xml:space="preserve">thereby </w:t>
      </w:r>
      <w:r w:rsidR="00211CE6" w:rsidRPr="001C1B18">
        <w:rPr>
          <w:color w:val="000000" w:themeColor="text1"/>
        </w:rPr>
        <w:t>suggest</w:t>
      </w:r>
      <w:r w:rsidR="00D3451D" w:rsidRPr="001C1B18">
        <w:rPr>
          <w:color w:val="000000" w:themeColor="text1"/>
        </w:rPr>
        <w:t>s</w:t>
      </w:r>
      <w:r w:rsidR="00211CE6" w:rsidRPr="001C1B18">
        <w:rPr>
          <w:color w:val="000000" w:themeColor="text1"/>
        </w:rPr>
        <w:t xml:space="preserve"> </w:t>
      </w:r>
      <w:r w:rsidR="009271A3" w:rsidRPr="001C1B18">
        <w:rPr>
          <w:color w:val="000000" w:themeColor="text1"/>
        </w:rPr>
        <w:t>that</w:t>
      </w:r>
      <w:r w:rsidR="00F9768B" w:rsidRPr="001C1B18">
        <w:rPr>
          <w:color w:val="000000" w:themeColor="text1"/>
        </w:rPr>
        <w:t xml:space="preserve"> </w:t>
      </w:r>
      <w:r w:rsidR="008A230B" w:rsidRPr="001C1B18">
        <w:rPr>
          <w:color w:val="000000" w:themeColor="text1"/>
        </w:rPr>
        <w:t xml:space="preserve">partners </w:t>
      </w:r>
      <w:r w:rsidR="00B50E7F" w:rsidRPr="001C1B18">
        <w:rPr>
          <w:color w:val="000000" w:themeColor="text1"/>
        </w:rPr>
        <w:t xml:space="preserve">binding to </w:t>
      </w:r>
      <w:r w:rsidR="00713CA1" w:rsidRPr="001C1B18">
        <w:rPr>
          <w:color w:val="000000" w:themeColor="text1"/>
        </w:rPr>
        <w:t>dista</w:t>
      </w:r>
      <w:r w:rsidR="00CD70A3" w:rsidRPr="001C1B18">
        <w:rPr>
          <w:color w:val="000000" w:themeColor="text1"/>
        </w:rPr>
        <w:t>l</w:t>
      </w:r>
      <w:r w:rsidR="00B50E7F" w:rsidRPr="001C1B18">
        <w:rPr>
          <w:color w:val="000000" w:themeColor="text1"/>
        </w:rPr>
        <w:t xml:space="preserve"> sites </w:t>
      </w:r>
      <w:r w:rsidR="00CB13D6" w:rsidRPr="001C1B18">
        <w:rPr>
          <w:color w:val="000000" w:themeColor="text1"/>
        </w:rPr>
        <w:t>also</w:t>
      </w:r>
      <w:r w:rsidR="004404FE" w:rsidRPr="001C1B18">
        <w:rPr>
          <w:color w:val="000000" w:themeColor="text1"/>
        </w:rPr>
        <w:t xml:space="preserve"> </w:t>
      </w:r>
      <w:r w:rsidR="0059670A" w:rsidRPr="001C1B18">
        <w:rPr>
          <w:color w:val="000000" w:themeColor="text1"/>
        </w:rPr>
        <w:t>regulate</w:t>
      </w:r>
      <w:r w:rsidR="008A230B" w:rsidRPr="001C1B18">
        <w:rPr>
          <w:color w:val="000000" w:themeColor="text1"/>
        </w:rPr>
        <w:t xml:space="preserve"> the switch by </w:t>
      </w:r>
      <w:r w:rsidR="00FD58F6" w:rsidRPr="001C1B18">
        <w:rPr>
          <w:color w:val="000000" w:themeColor="text1"/>
        </w:rPr>
        <w:t xml:space="preserve">affecting </w:t>
      </w:r>
      <w:r w:rsidR="008A230B" w:rsidRPr="001C1B18">
        <w:rPr>
          <w:color w:val="000000" w:themeColor="text1"/>
        </w:rPr>
        <w:t xml:space="preserve">conformational </w:t>
      </w:r>
      <w:r w:rsidR="00B53646" w:rsidRPr="001C1B18">
        <w:rPr>
          <w:color w:val="000000" w:themeColor="text1"/>
        </w:rPr>
        <w:t>equilibria at the active site</w:t>
      </w:r>
      <w:r w:rsidR="008A230B" w:rsidRPr="001C1B18">
        <w:rPr>
          <w:color w:val="000000" w:themeColor="text1"/>
        </w:rPr>
        <w:t xml:space="preserve">. </w:t>
      </w:r>
      <w:r w:rsidR="00D1198B" w:rsidRPr="001C1B18">
        <w:rPr>
          <w:color w:val="000000" w:themeColor="text1"/>
        </w:rPr>
        <w:t xml:space="preserve">This </w:t>
      </w:r>
      <w:r w:rsidR="007A5CDF" w:rsidRPr="001C1B18">
        <w:rPr>
          <w:color w:val="000000" w:themeColor="text1"/>
        </w:rPr>
        <w:t>hypothesis</w:t>
      </w:r>
      <w:r w:rsidR="00D1198B" w:rsidRPr="001C1B18">
        <w:rPr>
          <w:color w:val="000000" w:themeColor="text1"/>
        </w:rPr>
        <w:t xml:space="preserve"> is supported by evidence that</w:t>
      </w:r>
      <w:r w:rsidR="00EE1440" w:rsidRPr="001C1B18">
        <w:rPr>
          <w:color w:val="000000" w:themeColor="text1"/>
        </w:rPr>
        <w:t xml:space="preserve"> </w:t>
      </w:r>
      <w:r w:rsidR="000E1B93" w:rsidRPr="001C1B18">
        <w:rPr>
          <w:color w:val="000000" w:themeColor="text1"/>
        </w:rPr>
        <w:t xml:space="preserve">the Yrb1 homolog RanBP1 </w:t>
      </w:r>
      <w:r w:rsidR="00CC1B03" w:rsidRPr="001C1B18">
        <w:rPr>
          <w:color w:val="000000" w:themeColor="text1"/>
        </w:rPr>
        <w:t>modulate</w:t>
      </w:r>
      <w:r w:rsidR="00AF1C90" w:rsidRPr="001C1B18">
        <w:rPr>
          <w:color w:val="000000" w:themeColor="text1"/>
        </w:rPr>
        <w:t>s</w:t>
      </w:r>
      <w:r w:rsidR="00CC1B03" w:rsidRPr="001C1B18">
        <w:rPr>
          <w:color w:val="000000" w:themeColor="text1"/>
        </w:rPr>
        <w:t xml:space="preserve"> </w:t>
      </w:r>
      <w:r w:rsidR="00B75CF2" w:rsidRPr="001C1B18">
        <w:rPr>
          <w:color w:val="000000" w:themeColor="text1"/>
        </w:rPr>
        <w:t xml:space="preserve">GAP </w:t>
      </w:r>
      <w:proofErr w:type="gramStart"/>
      <w:r w:rsidR="008A230B" w:rsidRPr="001C1B18">
        <w:rPr>
          <w:color w:val="000000" w:themeColor="text1"/>
        </w:rPr>
        <w:t>activity</w:t>
      </w:r>
      <w:r w:rsidR="00186F9C" w:rsidRPr="001C1B18">
        <w:rPr>
          <w:color w:val="000000" w:themeColor="text1"/>
        </w:rPr>
        <w:t>{</w:t>
      </w:r>
      <w:proofErr w:type="gramEnd"/>
      <w:r w:rsidR="00186F9C" w:rsidRPr="001C1B18">
        <w:rPr>
          <w:color w:val="000000" w:themeColor="text1"/>
        </w:rPr>
        <w:t>Bischoff, 1995, r04759;Geyer, 1999, r04729;Seewald, 2002, r04903}</w:t>
      </w:r>
      <w:r w:rsidR="00F9768B" w:rsidRPr="001C1B18">
        <w:rPr>
          <w:color w:val="000000" w:themeColor="text1"/>
        </w:rPr>
        <w:t xml:space="preserve">. </w:t>
      </w:r>
      <w:r w:rsidR="00A262B3" w:rsidRPr="001C1B18">
        <w:rPr>
          <w:color w:val="000000" w:themeColor="text1"/>
        </w:rPr>
        <w:t xml:space="preserve">Our data provide a mechanistic explanation, where </w:t>
      </w:r>
      <w:r w:rsidR="00DB78A4" w:rsidRPr="001C1B18">
        <w:rPr>
          <w:color w:val="000000" w:themeColor="text1"/>
        </w:rPr>
        <w:t xml:space="preserve">mutations at </w:t>
      </w:r>
      <w:r w:rsidR="00E543FC" w:rsidRPr="001C1B18">
        <w:rPr>
          <w:color w:val="000000" w:themeColor="text1"/>
        </w:rPr>
        <w:t xml:space="preserve">allosteric sites, including </w:t>
      </w:r>
      <w:r w:rsidR="00DB78A4" w:rsidRPr="001C1B18">
        <w:rPr>
          <w:color w:val="000000" w:themeColor="text1"/>
        </w:rPr>
        <w:t xml:space="preserve">Thr34 </w:t>
      </w:r>
      <w:r w:rsidR="0045432D" w:rsidRPr="001C1B18">
        <w:rPr>
          <w:color w:val="000000" w:themeColor="text1"/>
        </w:rPr>
        <w:t xml:space="preserve">in the Yrb1 binding </w:t>
      </w:r>
      <w:r w:rsidR="00E543FC" w:rsidRPr="001C1B18">
        <w:rPr>
          <w:color w:val="000000" w:themeColor="text1"/>
        </w:rPr>
        <w:t>interface,</w:t>
      </w:r>
      <w:r w:rsidR="0045432D" w:rsidRPr="001C1B18">
        <w:rPr>
          <w:color w:val="000000" w:themeColor="text1"/>
        </w:rPr>
        <w:t xml:space="preserve"> </w:t>
      </w:r>
      <w:r w:rsidR="009368CB" w:rsidRPr="001C1B18">
        <w:rPr>
          <w:color w:val="000000" w:themeColor="text1"/>
        </w:rPr>
        <w:t>tune</w:t>
      </w:r>
      <w:r w:rsidR="003204CB" w:rsidRPr="001C1B18">
        <w:rPr>
          <w:color w:val="000000" w:themeColor="text1"/>
        </w:rPr>
        <w:t xml:space="preserve"> the population of Gsp1 in a</w:t>
      </w:r>
      <w:r w:rsidR="00DB78A4" w:rsidRPr="001C1B18">
        <w:rPr>
          <w:color w:val="000000" w:themeColor="text1"/>
        </w:rPr>
        <w:t xml:space="preserve"> hydrolytically-primed conformation</w:t>
      </w:r>
      <w:r w:rsidR="00E842A3" w:rsidRPr="001C1B18">
        <w:rPr>
          <w:color w:val="000000" w:themeColor="text1"/>
        </w:rPr>
        <w:t>.</w:t>
      </w:r>
      <w:r w:rsidR="00DB78A4" w:rsidRPr="001C1B18">
        <w:rPr>
          <w:color w:val="000000" w:themeColor="text1"/>
        </w:rPr>
        <w:t xml:space="preserve"> </w:t>
      </w:r>
      <w:r w:rsidR="003D4709" w:rsidRPr="001C1B18">
        <w:rPr>
          <w:color w:val="000000" w:themeColor="text1"/>
        </w:rPr>
        <w:t xml:space="preserve">Since the </w:t>
      </w:r>
      <w:r w:rsidR="008A61F0" w:rsidRPr="001C1B18">
        <w:rPr>
          <w:color w:val="000000" w:themeColor="text1"/>
        </w:rPr>
        <w:t xml:space="preserve">overall </w:t>
      </w:r>
      <w:r w:rsidR="003D4709" w:rsidRPr="001C1B18">
        <w:rPr>
          <w:color w:val="000000" w:themeColor="text1"/>
        </w:rPr>
        <w:t xml:space="preserve">switch mechanism is conserved </w:t>
      </w:r>
      <w:r w:rsidR="00F6485A" w:rsidRPr="001C1B18">
        <w:rPr>
          <w:color w:val="000000" w:themeColor="text1"/>
        </w:rPr>
        <w:t>across</w:t>
      </w:r>
      <w:r w:rsidR="00195967" w:rsidRPr="001C1B18">
        <w:rPr>
          <w:color w:val="000000" w:themeColor="text1"/>
        </w:rPr>
        <w:t xml:space="preserve"> the </w:t>
      </w:r>
      <w:r w:rsidR="00AC7F95" w:rsidRPr="001C1B18">
        <w:rPr>
          <w:color w:val="000000" w:themeColor="text1"/>
        </w:rPr>
        <w:t xml:space="preserve">small </w:t>
      </w:r>
      <w:r w:rsidR="00195967" w:rsidRPr="001C1B18">
        <w:rPr>
          <w:color w:val="000000" w:themeColor="text1"/>
        </w:rPr>
        <w:t xml:space="preserve">GTPase fold, </w:t>
      </w:r>
      <w:r w:rsidR="00017138" w:rsidRPr="001C1B18">
        <w:rPr>
          <w:color w:val="000000" w:themeColor="text1"/>
        </w:rPr>
        <w:t>we</w:t>
      </w:r>
      <w:r w:rsidR="00E16651" w:rsidRPr="001C1B18">
        <w:rPr>
          <w:color w:val="000000" w:themeColor="text1"/>
        </w:rPr>
        <w:t xml:space="preserve"> </w:t>
      </w:r>
      <w:r w:rsidR="00091A26" w:rsidRPr="001C1B18">
        <w:rPr>
          <w:color w:val="000000" w:themeColor="text1"/>
        </w:rPr>
        <w:t xml:space="preserve">propose </w:t>
      </w:r>
      <w:r w:rsidR="007B7D75" w:rsidRPr="001C1B18">
        <w:rPr>
          <w:color w:val="000000" w:themeColor="text1"/>
        </w:rPr>
        <w:t xml:space="preserve">that thermodynamic coupling between </w:t>
      </w:r>
      <w:r w:rsidR="0008460E" w:rsidRPr="001C1B18">
        <w:rPr>
          <w:color w:val="000000" w:themeColor="text1"/>
        </w:rPr>
        <w:t xml:space="preserve">distal </w:t>
      </w:r>
      <w:r w:rsidR="007B7D75" w:rsidRPr="001C1B18">
        <w:rPr>
          <w:color w:val="000000" w:themeColor="text1"/>
        </w:rPr>
        <w:t>interfaces and functional conformation</w:t>
      </w:r>
      <w:r w:rsidR="008A4FA2" w:rsidRPr="001C1B18">
        <w:rPr>
          <w:color w:val="000000" w:themeColor="text1"/>
        </w:rPr>
        <w:t>al</w:t>
      </w:r>
      <w:r w:rsidR="007B7D75" w:rsidRPr="001C1B18">
        <w:rPr>
          <w:color w:val="000000" w:themeColor="text1"/>
        </w:rPr>
        <w:t xml:space="preserve"> change</w:t>
      </w:r>
      <w:r w:rsidR="00707AD1" w:rsidRPr="001C1B18">
        <w:rPr>
          <w:color w:val="000000" w:themeColor="text1"/>
        </w:rPr>
        <w:t>s</w:t>
      </w:r>
      <w:r w:rsidR="007B7D75" w:rsidRPr="001C1B18">
        <w:rPr>
          <w:color w:val="000000" w:themeColor="text1"/>
        </w:rPr>
        <w:t xml:space="preserve"> may be a more general mechanism </w:t>
      </w:r>
      <w:r w:rsidR="00C15DB7" w:rsidRPr="001C1B18">
        <w:rPr>
          <w:color w:val="000000" w:themeColor="text1"/>
        </w:rPr>
        <w:t xml:space="preserve">to regulate </w:t>
      </w:r>
      <w:r w:rsidR="007B7D75" w:rsidRPr="001C1B18">
        <w:rPr>
          <w:color w:val="000000" w:themeColor="text1"/>
        </w:rPr>
        <w:t xml:space="preserve">other </w:t>
      </w:r>
      <w:r w:rsidR="00927B57" w:rsidRPr="001C1B18">
        <w:rPr>
          <w:color w:val="000000" w:themeColor="text1"/>
        </w:rPr>
        <w:t xml:space="preserve">GTPase </w:t>
      </w:r>
      <w:r w:rsidR="001D7E78" w:rsidRPr="001C1B18">
        <w:rPr>
          <w:color w:val="000000" w:themeColor="text1"/>
        </w:rPr>
        <w:t>switches</w:t>
      </w:r>
      <w:r w:rsidR="00C15DB7" w:rsidRPr="001C1B18">
        <w:rPr>
          <w:color w:val="000000" w:themeColor="text1"/>
        </w:rPr>
        <w:t xml:space="preserve">, and may aid in the development of allosteric </w:t>
      </w:r>
      <w:r w:rsidR="00B02103" w:rsidRPr="001C1B18">
        <w:rPr>
          <w:color w:val="000000" w:themeColor="text1"/>
        </w:rPr>
        <w:t>inhibitors.</w:t>
      </w:r>
      <w:r w:rsidR="00C15DB7" w:rsidRPr="001C1B18">
        <w:rPr>
          <w:color w:val="000000" w:themeColor="text1"/>
        </w:rPr>
        <w:t xml:space="preserve"> </w:t>
      </w:r>
    </w:p>
    <w:p w14:paraId="261F379C" w14:textId="3069EE9A" w:rsidR="004E62B9" w:rsidRPr="001C1B18" w:rsidRDefault="00665748" w:rsidP="00766E8C">
      <w:pPr>
        <w:rPr>
          <w:color w:val="000000" w:themeColor="text1"/>
        </w:rPr>
      </w:pPr>
      <w:r w:rsidRPr="001C1B18">
        <w:rPr>
          <w:color w:val="000000" w:themeColor="text1"/>
        </w:rPr>
        <w:t xml:space="preserve">Our observation of widespread </w:t>
      </w:r>
      <w:r w:rsidR="00BB7B10" w:rsidRPr="001C1B18">
        <w:rPr>
          <w:color w:val="000000" w:themeColor="text1"/>
        </w:rPr>
        <w:t xml:space="preserve">functional </w:t>
      </w:r>
      <w:r w:rsidRPr="001C1B18">
        <w:rPr>
          <w:color w:val="000000" w:themeColor="text1"/>
        </w:rPr>
        <w:t xml:space="preserve">effects </w:t>
      </w:r>
      <w:del w:id="1163" w:author="Perica, Tina" w:date="2020-08-20T11:19:00Z">
        <w:r w:rsidRPr="0001417B" w:rsidDel="00F03431">
          <w:rPr>
            <w:color w:val="FF0000"/>
            <w:rPrChange w:id="1164" w:author="Perica, Tina" w:date="2020-08-31T22:11:00Z">
              <w:rPr/>
            </w:rPrChange>
          </w:rPr>
          <w:delText>induced by</w:delText>
        </w:r>
      </w:del>
      <w:ins w:id="1165" w:author="Perica, Tina" w:date="2020-08-20T11:19:00Z">
        <w:r w:rsidR="00F03431" w:rsidRPr="0001417B">
          <w:rPr>
            <w:color w:val="FF0000"/>
            <w:rPrChange w:id="1166" w:author="Perica, Tina" w:date="2020-08-31T22:11:00Z">
              <w:rPr/>
            </w:rPrChange>
          </w:rPr>
          <w:t>of</w:t>
        </w:r>
      </w:ins>
      <w:r w:rsidRPr="0001417B">
        <w:rPr>
          <w:color w:val="FF0000"/>
          <w:rPrChange w:id="1167" w:author="Perica, Tina" w:date="2020-08-31T22:11:00Z">
            <w:rPr/>
          </w:rPrChange>
        </w:rPr>
        <w:t xml:space="preserve"> </w:t>
      </w:r>
      <w:ins w:id="1168" w:author="Perica, Tina" w:date="2020-08-20T11:18:00Z">
        <w:r w:rsidR="00F03431" w:rsidRPr="0001417B">
          <w:rPr>
            <w:color w:val="FF0000"/>
            <w:rPrChange w:id="1169" w:author="Perica, Tina" w:date="2020-08-31T22:11:00Z">
              <w:rPr/>
            </w:rPrChange>
          </w:rPr>
          <w:t>point mutations</w:t>
        </w:r>
      </w:ins>
      <w:ins w:id="1170" w:author="Perica, Tina" w:date="2020-08-20T11:19:00Z">
        <w:r w:rsidR="00F03431" w:rsidRPr="0001417B">
          <w:rPr>
            <w:color w:val="FF0000"/>
            <w:rPrChange w:id="1171" w:author="Perica, Tina" w:date="2020-08-31T22:11:00Z">
              <w:rPr/>
            </w:rPrChange>
          </w:rPr>
          <w:t xml:space="preserve"> inducing</w:t>
        </w:r>
      </w:ins>
      <w:ins w:id="1172" w:author="Perica, Tina" w:date="2020-08-20T11:18:00Z">
        <w:r w:rsidR="00F03431" w:rsidRPr="0001417B">
          <w:rPr>
            <w:color w:val="FF0000"/>
            <w:rPrChange w:id="1173" w:author="Perica, Tina" w:date="2020-08-31T22:11:00Z">
              <w:rPr/>
            </w:rPrChange>
          </w:rPr>
          <w:t xml:space="preserve"> </w:t>
        </w:r>
      </w:ins>
      <w:r w:rsidRPr="0001417B">
        <w:rPr>
          <w:color w:val="FF0000"/>
          <w:rPrChange w:id="1174" w:author="Perica, Tina" w:date="2020-08-31T22:11:00Z">
            <w:rPr/>
          </w:rPrChange>
        </w:rPr>
        <w:t xml:space="preserve">relatively </w:t>
      </w:r>
      <w:ins w:id="1175" w:author="Perica, Tina" w:date="2020-08-20T11:35:00Z">
        <w:r w:rsidR="00C0101C" w:rsidRPr="0001417B">
          <w:rPr>
            <w:color w:val="FF0000"/>
            <w:rPrChange w:id="1176" w:author="Perica, Tina" w:date="2020-08-31T22:11:00Z">
              <w:rPr/>
            </w:rPrChange>
          </w:rPr>
          <w:t xml:space="preserve">small </w:t>
        </w:r>
      </w:ins>
      <w:del w:id="1177" w:author="Perica, Tina" w:date="2020-08-20T11:19:00Z">
        <w:r w:rsidRPr="0001417B" w:rsidDel="00F03431">
          <w:rPr>
            <w:color w:val="FF0000"/>
            <w:rPrChange w:id="1178" w:author="Perica, Tina" w:date="2020-08-31T22:11:00Z">
              <w:rPr/>
            </w:rPrChange>
          </w:rPr>
          <w:delText>small mutational perturbations</w:delText>
        </w:r>
      </w:del>
      <w:ins w:id="1179" w:author="Perica, Tina" w:date="2020-08-20T11:19:00Z">
        <w:r w:rsidR="00F03431" w:rsidRPr="0001417B">
          <w:rPr>
            <w:color w:val="FF0000"/>
            <w:rPrChange w:id="1180" w:author="Perica, Tina" w:date="2020-08-31T22:11:00Z">
              <w:rPr/>
            </w:rPrChange>
          </w:rPr>
          <w:t>perturbations in the GTPase kinetics</w:t>
        </w:r>
      </w:ins>
      <w:r w:rsidRPr="0001417B">
        <w:rPr>
          <w:color w:val="FF0000"/>
          <w:rPrChange w:id="1181" w:author="Perica, Tina" w:date="2020-08-31T22:11:00Z">
            <w:rPr/>
          </w:rPrChange>
        </w:rPr>
        <w:t xml:space="preserve"> is reminiscent of the </w:t>
      </w:r>
      <w:ins w:id="1182" w:author="Perica, Tina" w:date="2020-08-20T11:19:00Z">
        <w:r w:rsidR="00F03431" w:rsidRPr="0001417B">
          <w:rPr>
            <w:color w:val="FF0000"/>
            <w:rPrChange w:id="1183" w:author="Perica, Tina" w:date="2020-08-31T22:11:00Z">
              <w:rPr/>
            </w:rPrChange>
          </w:rPr>
          <w:t>zero-order</w:t>
        </w:r>
        <w:r w:rsidR="00F03431" w:rsidRPr="00FE58D2">
          <w:rPr>
            <w:color w:val="365F91" w:themeColor="accent1" w:themeShade="BF"/>
            <w:rPrChange w:id="1184" w:author="Perica, Tina" w:date="2020-08-24T12:29:00Z">
              <w:rPr/>
            </w:rPrChange>
          </w:rPr>
          <w:t xml:space="preserve"> </w:t>
        </w:r>
      </w:ins>
      <w:proofErr w:type="spellStart"/>
      <w:r w:rsidRPr="001C1B18">
        <w:rPr>
          <w:color w:val="000000" w:themeColor="text1"/>
        </w:rPr>
        <w:t>ultrasensitiv</w:t>
      </w:r>
      <w:r w:rsidR="00DA7240" w:rsidRPr="001C1B18">
        <w:rPr>
          <w:color w:val="000000" w:themeColor="text1"/>
        </w:rPr>
        <w:t>ity</w:t>
      </w:r>
      <w:proofErr w:type="spellEnd"/>
      <w:r w:rsidRPr="001C1B18">
        <w:rPr>
          <w:color w:val="000000" w:themeColor="text1"/>
        </w:rPr>
        <w:t xml:space="preserve"> </w:t>
      </w:r>
      <w:r w:rsidR="00267B63" w:rsidRPr="001C1B18">
        <w:rPr>
          <w:color w:val="000000" w:themeColor="text1"/>
        </w:rPr>
        <w:t xml:space="preserve">achievable </w:t>
      </w:r>
      <w:r w:rsidRPr="001C1B18">
        <w:rPr>
          <w:color w:val="000000" w:themeColor="text1"/>
        </w:rPr>
        <w:t xml:space="preserve">in </w:t>
      </w:r>
      <w:r w:rsidR="00D768A9" w:rsidRPr="001C1B18">
        <w:rPr>
          <w:color w:val="000000" w:themeColor="text1"/>
        </w:rPr>
        <w:lastRenderedPageBreak/>
        <w:t>biological</w:t>
      </w:r>
      <w:r w:rsidRPr="001C1B18">
        <w:rPr>
          <w:color w:val="000000" w:themeColor="text1"/>
        </w:rPr>
        <w:t xml:space="preserve"> motifs</w:t>
      </w:r>
      <w:r w:rsidR="00D768A9" w:rsidRPr="001C1B18">
        <w:rPr>
          <w:color w:val="000000" w:themeColor="text1"/>
        </w:rPr>
        <w:t xml:space="preserve"> with opposing regulators</w:t>
      </w:r>
      <w:r w:rsidR="00186F9C" w:rsidRPr="001C1B18">
        <w:rPr>
          <w:color w:val="000000" w:themeColor="text1"/>
        </w:rPr>
        <w:t>{</w:t>
      </w:r>
      <w:proofErr w:type="spellStart"/>
      <w:r w:rsidR="00186F9C" w:rsidRPr="001C1B18">
        <w:rPr>
          <w:color w:val="000000" w:themeColor="text1"/>
        </w:rPr>
        <w:t>Goldbeter</w:t>
      </w:r>
      <w:proofErr w:type="spellEnd"/>
      <w:r w:rsidR="00186F9C" w:rsidRPr="001C1B18">
        <w:rPr>
          <w:color w:val="000000" w:themeColor="text1"/>
        </w:rPr>
        <w:t>, 1981, r05525}</w:t>
      </w:r>
      <w:r w:rsidRPr="001C1B18">
        <w:rPr>
          <w:color w:val="000000" w:themeColor="text1"/>
        </w:rPr>
        <w:t xml:space="preserve">. While switch-like </w:t>
      </w:r>
      <w:proofErr w:type="spellStart"/>
      <w:r w:rsidRPr="001C1B18">
        <w:rPr>
          <w:color w:val="000000" w:themeColor="text1"/>
        </w:rPr>
        <w:t>ultrasensitivity</w:t>
      </w:r>
      <w:proofErr w:type="spellEnd"/>
      <w:r w:rsidRPr="001C1B18">
        <w:rPr>
          <w:color w:val="000000" w:themeColor="text1"/>
        </w:rPr>
        <w:t xml:space="preserve"> is typically described for systems </w:t>
      </w:r>
      <w:r w:rsidR="0001353C" w:rsidRPr="001C1B18">
        <w:rPr>
          <w:color w:val="000000" w:themeColor="text1"/>
        </w:rPr>
        <w:t xml:space="preserve">controlled </w:t>
      </w:r>
      <w:r w:rsidRPr="001C1B18">
        <w:rPr>
          <w:color w:val="000000" w:themeColor="text1"/>
        </w:rPr>
        <w:t>by covalent modifications</w:t>
      </w:r>
      <w:r w:rsidR="009D6209" w:rsidRPr="001C1B18">
        <w:rPr>
          <w:color w:val="000000" w:themeColor="text1"/>
        </w:rPr>
        <w:t xml:space="preserve"> (such as phosphorylation)</w:t>
      </w:r>
      <w:r w:rsidRPr="001C1B18">
        <w:rPr>
          <w:color w:val="000000" w:themeColor="text1"/>
        </w:rPr>
        <w:t xml:space="preserve">, our results, as well as the observations that cellular levels of small GTPase </w:t>
      </w:r>
      <w:r w:rsidR="00D768A9" w:rsidRPr="001C1B18">
        <w:rPr>
          <w:color w:val="000000" w:themeColor="text1"/>
        </w:rPr>
        <w:t>regulators</w:t>
      </w:r>
      <w:r w:rsidRPr="001C1B18">
        <w:rPr>
          <w:color w:val="000000" w:themeColor="text1"/>
        </w:rPr>
        <w:t xml:space="preserve"> </w:t>
      </w:r>
      <w:r w:rsidR="00E8564F" w:rsidRPr="001C1B18">
        <w:rPr>
          <w:color w:val="000000" w:themeColor="text1"/>
        </w:rPr>
        <w:t xml:space="preserve">require </w:t>
      </w:r>
      <w:r w:rsidRPr="001C1B18">
        <w:rPr>
          <w:color w:val="000000" w:themeColor="text1"/>
        </w:rPr>
        <w:t xml:space="preserve">tight </w:t>
      </w:r>
      <w:r w:rsidR="00D768A9" w:rsidRPr="001C1B18">
        <w:rPr>
          <w:color w:val="000000" w:themeColor="text1"/>
        </w:rPr>
        <w:t>control</w:t>
      </w:r>
      <w:r w:rsidR="00186F9C" w:rsidRPr="001C1B18">
        <w:rPr>
          <w:color w:val="000000" w:themeColor="text1"/>
        </w:rPr>
        <w:t>{</w:t>
      </w:r>
      <w:proofErr w:type="spellStart"/>
      <w:r w:rsidR="00186F9C" w:rsidRPr="001C1B18">
        <w:rPr>
          <w:color w:val="000000" w:themeColor="text1"/>
        </w:rPr>
        <w:t>Besray</w:t>
      </w:r>
      <w:proofErr w:type="spellEnd"/>
      <w:r w:rsidR="00186F9C" w:rsidRPr="001C1B18">
        <w:rPr>
          <w:color w:val="000000" w:themeColor="text1"/>
        </w:rPr>
        <w:t xml:space="preserve"> </w:t>
      </w:r>
      <w:proofErr w:type="spellStart"/>
      <w:r w:rsidR="00186F9C" w:rsidRPr="001C1B18">
        <w:rPr>
          <w:color w:val="000000" w:themeColor="text1"/>
        </w:rPr>
        <w:t>Unal</w:t>
      </w:r>
      <w:proofErr w:type="spellEnd"/>
      <w:r w:rsidR="00186F9C" w:rsidRPr="001C1B18">
        <w:rPr>
          <w:color w:val="000000" w:themeColor="text1"/>
        </w:rPr>
        <w:t>, 2018, r04807;Görlich, 2003, r05565}</w:t>
      </w:r>
      <w:r w:rsidR="00D3451D" w:rsidRPr="001C1B18">
        <w:rPr>
          <w:color w:val="000000" w:themeColor="text1"/>
        </w:rPr>
        <w:t>,</w:t>
      </w:r>
      <w:r w:rsidRPr="001C1B18">
        <w:rPr>
          <w:color w:val="000000" w:themeColor="text1"/>
        </w:rPr>
        <w:t xml:space="preserve"> corroborate a model of </w:t>
      </w:r>
      <w:proofErr w:type="spellStart"/>
      <w:r w:rsidRPr="001C1B18">
        <w:rPr>
          <w:color w:val="000000" w:themeColor="text1"/>
        </w:rPr>
        <w:t>ultrasensitivity</w:t>
      </w:r>
      <w:proofErr w:type="spellEnd"/>
      <w:r w:rsidRPr="001C1B18">
        <w:rPr>
          <w:color w:val="000000" w:themeColor="text1"/>
        </w:rPr>
        <w:t xml:space="preserve"> for GTPase conformational switches</w:t>
      </w:r>
      <w:r w:rsidR="00186F9C" w:rsidRPr="001C1B18">
        <w:rPr>
          <w:color w:val="000000" w:themeColor="text1"/>
        </w:rPr>
        <w:t>{Barr, 2013, r05519}</w:t>
      </w:r>
      <w:r w:rsidRPr="001C1B18">
        <w:rPr>
          <w:color w:val="000000" w:themeColor="text1"/>
        </w:rPr>
        <w:t xml:space="preserve">. While we investigated the changes to the GTPase cycle </w:t>
      </w:r>
      <w:r w:rsidR="00230F88" w:rsidRPr="001C1B18">
        <w:rPr>
          <w:color w:val="000000" w:themeColor="text1"/>
        </w:rPr>
        <w:t xml:space="preserve">caused </w:t>
      </w:r>
      <w:r w:rsidRPr="001C1B18">
        <w:rPr>
          <w:color w:val="000000" w:themeColor="text1"/>
        </w:rPr>
        <w:t xml:space="preserve">by mutations, similar </w:t>
      </w:r>
      <w:r w:rsidR="00104DCB" w:rsidRPr="001C1B18">
        <w:rPr>
          <w:color w:val="000000" w:themeColor="text1"/>
        </w:rPr>
        <w:t>effects</w:t>
      </w:r>
      <w:r w:rsidR="00D90CB4" w:rsidRPr="001C1B18">
        <w:rPr>
          <w:color w:val="000000" w:themeColor="text1"/>
        </w:rPr>
        <w:t xml:space="preserve"> on regulation</w:t>
      </w:r>
      <w:r w:rsidR="00104DCB" w:rsidRPr="001C1B18">
        <w:rPr>
          <w:color w:val="000000" w:themeColor="text1"/>
        </w:rPr>
        <w:t xml:space="preserve"> could be exerted</w:t>
      </w:r>
      <w:r w:rsidRPr="001C1B18">
        <w:rPr>
          <w:color w:val="000000" w:themeColor="text1"/>
        </w:rPr>
        <w:t xml:space="preserve"> by partner binding or posttranslational modification.</w:t>
      </w:r>
    </w:p>
    <w:p w14:paraId="14B3CD74" w14:textId="6A611D21" w:rsidR="00734F55" w:rsidRPr="001C1B18" w:rsidRDefault="00430B4F" w:rsidP="001A6FF4">
      <w:pPr>
        <w:rPr>
          <w:color w:val="000000" w:themeColor="text1"/>
        </w:rPr>
      </w:pPr>
      <w:r w:rsidRPr="001C1B18">
        <w:rPr>
          <w:color w:val="000000" w:themeColor="text1"/>
        </w:rPr>
        <w:t xml:space="preserve">Finally, </w:t>
      </w:r>
      <w:r w:rsidR="000212DA" w:rsidRPr="001C1B18">
        <w:rPr>
          <w:color w:val="000000" w:themeColor="text1"/>
        </w:rPr>
        <w:t>deriving a</w:t>
      </w:r>
      <w:r w:rsidR="00B471A9" w:rsidRPr="001C1B18">
        <w:rPr>
          <w:color w:val="000000" w:themeColor="text1"/>
        </w:rPr>
        <w:t xml:space="preserve"> </w:t>
      </w:r>
      <w:r w:rsidR="00337DE4" w:rsidRPr="001C1B18">
        <w:rPr>
          <w:color w:val="000000" w:themeColor="text1"/>
        </w:rPr>
        <w:t>model</w:t>
      </w:r>
      <w:r w:rsidR="00B31798" w:rsidRPr="001C1B18">
        <w:rPr>
          <w:color w:val="000000" w:themeColor="text1"/>
        </w:rPr>
        <w:t xml:space="preserve"> that </w:t>
      </w:r>
      <w:r w:rsidR="00C2119E" w:rsidRPr="001C1B18">
        <w:rPr>
          <w:color w:val="000000" w:themeColor="text1"/>
        </w:rPr>
        <w:t>explains the</w:t>
      </w:r>
      <w:r w:rsidR="00D61527" w:rsidRPr="001C1B18">
        <w:rPr>
          <w:color w:val="000000" w:themeColor="text1"/>
        </w:rPr>
        <w:t xml:space="preserve"> cellular</w:t>
      </w:r>
      <w:r w:rsidRPr="001C1B18">
        <w:rPr>
          <w:color w:val="000000" w:themeColor="text1"/>
        </w:rPr>
        <w:t xml:space="preserve"> multi-specificity </w:t>
      </w:r>
      <w:r w:rsidR="00C005EB" w:rsidRPr="001C1B18">
        <w:rPr>
          <w:color w:val="000000" w:themeColor="text1"/>
        </w:rPr>
        <w:t xml:space="preserve">of GTPases </w:t>
      </w:r>
      <w:r w:rsidR="0028607E" w:rsidRPr="001C1B18">
        <w:rPr>
          <w:color w:val="000000" w:themeColor="text1"/>
        </w:rPr>
        <w:t xml:space="preserve">by differential sensitivity of biological processes to </w:t>
      </w:r>
      <w:r w:rsidR="00743748" w:rsidRPr="001C1B18">
        <w:rPr>
          <w:color w:val="000000" w:themeColor="text1"/>
        </w:rPr>
        <w:t>distinct</w:t>
      </w:r>
      <w:r w:rsidR="00FA5023" w:rsidRPr="001C1B18">
        <w:rPr>
          <w:color w:val="000000" w:themeColor="text1"/>
        </w:rPr>
        <w:t xml:space="preserve"> </w:t>
      </w:r>
      <w:r w:rsidR="001E2CF0" w:rsidRPr="001C1B18">
        <w:rPr>
          <w:color w:val="000000" w:themeColor="text1"/>
        </w:rPr>
        <w:t>parameters</w:t>
      </w:r>
      <w:r w:rsidR="00FA5023" w:rsidRPr="001C1B18">
        <w:rPr>
          <w:color w:val="000000" w:themeColor="text1"/>
        </w:rPr>
        <w:t xml:space="preserve"> of </w:t>
      </w:r>
      <w:r w:rsidR="0028607E" w:rsidRPr="001C1B18">
        <w:rPr>
          <w:color w:val="000000" w:themeColor="text1"/>
        </w:rPr>
        <w:t xml:space="preserve">the switch cycle </w:t>
      </w:r>
      <w:r w:rsidRPr="001C1B18">
        <w:rPr>
          <w:color w:val="000000" w:themeColor="text1"/>
        </w:rPr>
        <w:t xml:space="preserve">was enabled by a quantitative analysis that integrated functional genomics, proteomics, and biophysics. Given the prevalence of </w:t>
      </w:r>
      <w:r w:rsidR="00514C25" w:rsidRPr="001C1B18">
        <w:rPr>
          <w:color w:val="000000" w:themeColor="text1"/>
        </w:rPr>
        <w:t xml:space="preserve">biological </w:t>
      </w:r>
      <w:r w:rsidRPr="001C1B18">
        <w:rPr>
          <w:color w:val="000000" w:themeColor="text1"/>
        </w:rPr>
        <w:t>two-state switch motifs</w:t>
      </w:r>
      <w:r w:rsidR="005A2748" w:rsidRPr="001C1B18">
        <w:rPr>
          <w:color w:val="000000" w:themeColor="text1"/>
        </w:rPr>
        <w:t xml:space="preserve"> </w:t>
      </w:r>
      <w:r w:rsidR="00DB0C12" w:rsidRPr="001C1B18">
        <w:rPr>
          <w:color w:val="000000" w:themeColor="text1"/>
        </w:rPr>
        <w:t>controlled by opposing regulators</w:t>
      </w:r>
      <w:r w:rsidRPr="001C1B18">
        <w:rPr>
          <w:color w:val="000000" w:themeColor="text1"/>
        </w:rPr>
        <w:t xml:space="preserve"> (kinase/phosphatase, acetylase/deacetylase)</w:t>
      </w:r>
      <w:r w:rsidR="00186F9C" w:rsidRPr="001C1B18">
        <w:rPr>
          <w:color w:val="000000" w:themeColor="text1"/>
        </w:rPr>
        <w:t>{</w:t>
      </w:r>
      <w:proofErr w:type="spellStart"/>
      <w:r w:rsidR="00186F9C" w:rsidRPr="001C1B18">
        <w:rPr>
          <w:color w:val="000000" w:themeColor="text1"/>
        </w:rPr>
        <w:t>Bashor</w:t>
      </w:r>
      <w:proofErr w:type="spellEnd"/>
      <w:r w:rsidR="00186F9C" w:rsidRPr="001C1B18">
        <w:rPr>
          <w:color w:val="000000" w:themeColor="text1"/>
        </w:rPr>
        <w:t>, 2010, r05332}</w:t>
      </w:r>
      <w:r w:rsidRPr="001C1B18">
        <w:rPr>
          <w:color w:val="000000" w:themeColor="text1"/>
        </w:rPr>
        <w:t xml:space="preserve">, we envision this approach </w:t>
      </w:r>
      <w:r w:rsidR="00E753E3" w:rsidRPr="001C1B18">
        <w:rPr>
          <w:color w:val="000000" w:themeColor="text1"/>
        </w:rPr>
        <w:t xml:space="preserve">to </w:t>
      </w:r>
      <w:r w:rsidRPr="001C1B18">
        <w:rPr>
          <w:color w:val="000000" w:themeColor="text1"/>
        </w:rPr>
        <w:t>be fruitful for other studies of cellular regulation</w:t>
      </w:r>
      <w:r w:rsidR="00F165EF" w:rsidRPr="001C1B18">
        <w:rPr>
          <w:color w:val="000000" w:themeColor="text1"/>
        </w:rPr>
        <w:t xml:space="preserve"> and</w:t>
      </w:r>
      <w:r w:rsidR="00163EF6" w:rsidRPr="001C1B18">
        <w:rPr>
          <w:color w:val="000000" w:themeColor="text1"/>
        </w:rPr>
        <w:t xml:space="preserve"> </w:t>
      </w:r>
      <w:r w:rsidR="00924431" w:rsidRPr="001C1B18">
        <w:rPr>
          <w:color w:val="000000" w:themeColor="text1"/>
        </w:rPr>
        <w:t xml:space="preserve">to </w:t>
      </w:r>
      <w:r w:rsidR="00D302A0" w:rsidRPr="001C1B18">
        <w:rPr>
          <w:color w:val="000000" w:themeColor="text1"/>
        </w:rPr>
        <w:t>be extended to mammalian systems using CR</w:t>
      </w:r>
      <w:r w:rsidR="002A4694" w:rsidRPr="001C1B18">
        <w:rPr>
          <w:color w:val="000000" w:themeColor="text1"/>
        </w:rPr>
        <w:t>I</w:t>
      </w:r>
      <w:r w:rsidR="00D302A0" w:rsidRPr="001C1B18">
        <w:rPr>
          <w:color w:val="000000" w:themeColor="text1"/>
        </w:rPr>
        <w:t xml:space="preserve">SPR-based approaches to </w:t>
      </w:r>
      <w:r w:rsidR="00DC27B7" w:rsidRPr="001C1B18">
        <w:rPr>
          <w:color w:val="000000" w:themeColor="text1"/>
        </w:rPr>
        <w:t>yield</w:t>
      </w:r>
      <w:r w:rsidR="00924431" w:rsidRPr="001C1B18">
        <w:rPr>
          <w:color w:val="000000" w:themeColor="text1"/>
        </w:rPr>
        <w:t xml:space="preserve"> </w:t>
      </w:r>
      <w:r w:rsidR="00CD1013" w:rsidRPr="001C1B18">
        <w:rPr>
          <w:color w:val="000000" w:themeColor="text1"/>
        </w:rPr>
        <w:t>mechanistic insights</w:t>
      </w:r>
      <w:r w:rsidR="00D302A0" w:rsidRPr="001C1B18">
        <w:rPr>
          <w:color w:val="000000" w:themeColor="text1"/>
        </w:rPr>
        <w:t xml:space="preserve"> </w:t>
      </w:r>
      <w:r w:rsidR="00CD1013" w:rsidRPr="001C1B18">
        <w:rPr>
          <w:color w:val="000000" w:themeColor="text1"/>
        </w:rPr>
        <w:t xml:space="preserve">into the </w:t>
      </w:r>
      <w:r w:rsidR="00F76257" w:rsidRPr="001C1B18">
        <w:rPr>
          <w:color w:val="000000" w:themeColor="text1"/>
        </w:rPr>
        <w:t xml:space="preserve">drastic </w:t>
      </w:r>
      <w:r w:rsidR="00CD1013" w:rsidRPr="001C1B18">
        <w:rPr>
          <w:color w:val="000000" w:themeColor="text1"/>
        </w:rPr>
        <w:t xml:space="preserve">consequences of disease mutations </w:t>
      </w:r>
      <w:r w:rsidR="002D45C7" w:rsidRPr="001C1B18">
        <w:rPr>
          <w:color w:val="000000" w:themeColor="text1"/>
        </w:rPr>
        <w:t>targeting</w:t>
      </w:r>
      <w:r w:rsidR="00CD1013" w:rsidRPr="001C1B18">
        <w:rPr>
          <w:color w:val="000000" w:themeColor="text1"/>
        </w:rPr>
        <w:t xml:space="preserve"> central molecular </w:t>
      </w:r>
      <w:r w:rsidR="00C72CB3" w:rsidRPr="001C1B18">
        <w:rPr>
          <w:color w:val="000000" w:themeColor="text1"/>
        </w:rPr>
        <w:t>switches.</w:t>
      </w:r>
    </w:p>
    <w:p w14:paraId="02235C97" w14:textId="77777777" w:rsidR="00EA1802" w:rsidRPr="001C1B18" w:rsidRDefault="00EA1802">
      <w:pPr>
        <w:spacing w:after="0" w:line="240" w:lineRule="auto"/>
        <w:jc w:val="left"/>
        <w:rPr>
          <w:b/>
          <w:color w:val="000000" w:themeColor="text1"/>
        </w:rPr>
        <w:sectPr w:rsidR="00EA1802" w:rsidRPr="001C1B18"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Pr="00D237BC" w:rsidRDefault="00DA078F" w:rsidP="00EA1802">
      <w:pPr>
        <w:pStyle w:val="SectionHeading"/>
        <w:rPr>
          <w:color w:val="000000" w:themeColor="text1"/>
          <w:rPrChange w:id="1186" w:author="Perica, Tina" w:date="2020-08-23T15:10:00Z">
            <w:rPr/>
          </w:rPrChange>
        </w:rPr>
      </w:pPr>
      <w:r w:rsidRPr="00D237BC">
        <w:rPr>
          <w:noProof/>
          <w:color w:val="000000" w:themeColor="text1"/>
          <w:rPrChange w:id="1187" w:author="Perica, Tina" w:date="2020-08-23T15:10:00Z">
            <w:rPr>
              <w:noProof/>
            </w:rPr>
          </w:rPrChange>
        </w:rPr>
        <w:lastRenderedPageBreak/>
        <w:drawing>
          <wp:inline distT="0" distB="0" distL="0" distR="0" wp14:anchorId="71BA4843" wp14:editId="2C5B931B">
            <wp:extent cx="6300586" cy="64429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stretch>
                      <a:fillRect/>
                    </a:stretch>
                  </pic:blipFill>
                  <pic:spPr>
                    <a:xfrm>
                      <a:off x="0" y="0"/>
                      <a:ext cx="6300586" cy="6442973"/>
                    </a:xfrm>
                    <a:prstGeom prst="rect">
                      <a:avLst/>
                    </a:prstGeom>
                  </pic:spPr>
                </pic:pic>
              </a:graphicData>
            </a:graphic>
          </wp:inline>
        </w:drawing>
      </w:r>
    </w:p>
    <w:p w14:paraId="75529755" w14:textId="0346E5C2" w:rsidR="00EA1802" w:rsidRPr="001447E0" w:rsidRDefault="00EA1802" w:rsidP="009759D0">
      <w:pPr>
        <w:pStyle w:val="Caption"/>
      </w:pPr>
      <w:r w:rsidRPr="00666383">
        <w:rPr>
          <w:b/>
          <w:bCs w:val="0"/>
        </w:rPr>
        <w:t xml:space="preserve">Figure </w:t>
      </w:r>
      <w:r w:rsidR="00EC550A" w:rsidRPr="00666383">
        <w:rPr>
          <w:b/>
          <w:bCs w:val="0"/>
        </w:rPr>
        <w:fldChar w:fldCharType="begin"/>
      </w:r>
      <w:r w:rsidR="00EC550A" w:rsidRPr="00666383">
        <w:rPr>
          <w:b/>
          <w:bCs w:val="0"/>
        </w:rPr>
        <w:instrText xml:space="preserve"> SEQ Figure \* ARABIC </w:instrText>
      </w:r>
      <w:r w:rsidR="00EC550A" w:rsidRPr="00666383">
        <w:rPr>
          <w:b/>
          <w:bCs w:val="0"/>
        </w:rPr>
        <w:fldChar w:fldCharType="separate"/>
      </w:r>
      <w:r w:rsidR="00912A29" w:rsidRPr="00666383">
        <w:rPr>
          <w:b/>
          <w:bCs w:val="0"/>
          <w:rPrChange w:id="1188" w:author="Perica, Tina" w:date="2020-08-31T22:25:00Z">
            <w:rPr>
              <w:noProof/>
            </w:rPr>
          </w:rPrChange>
        </w:rPr>
        <w:t>1</w:t>
      </w:r>
      <w:r w:rsidR="00EC550A" w:rsidRPr="00666383">
        <w:rPr>
          <w:b/>
          <w:bCs w:val="0"/>
        </w:rPr>
        <w:fldChar w:fldCharType="end"/>
      </w:r>
      <w:r w:rsidRPr="00666383">
        <w:rPr>
          <w:b/>
          <w:bCs w:val="0"/>
        </w:rPr>
        <w:t xml:space="preserve"> Genetic interaction (GI) profiles of Gsp1 interface point mutants </w:t>
      </w:r>
      <w:r w:rsidR="00C00F20" w:rsidRPr="00666383">
        <w:rPr>
          <w:b/>
          <w:bCs w:val="0"/>
        </w:rPr>
        <w:t>cluster by biological processes but not by targeted interfaces</w:t>
      </w:r>
      <w:r w:rsidRPr="00666383">
        <w:rPr>
          <w:b/>
          <w:bCs w:val="0"/>
        </w:rPr>
        <w:t>. a,</w:t>
      </w:r>
      <w:r w:rsidRPr="001447E0">
        <w:t xml:space="preserve"> Schematic summary of approach combining systems-level and biophysical measurements to characterize functional multi-specificity </w:t>
      </w:r>
      <w:r w:rsidR="00C00F20" w:rsidRPr="001447E0">
        <w:t xml:space="preserve">of </w:t>
      </w:r>
      <w:r w:rsidRPr="001447E0">
        <w:t xml:space="preserve">a </w:t>
      </w:r>
      <w:r w:rsidR="00055EF5" w:rsidRPr="001447E0">
        <w:t>biological</w:t>
      </w:r>
      <w:r w:rsidRPr="001447E0">
        <w:t xml:space="preserve"> switch</w:t>
      </w:r>
      <w:r w:rsidR="004C5B3D" w:rsidRPr="001447E0">
        <w:t xml:space="preserve"> </w:t>
      </w:r>
      <w:r w:rsidR="003776FB" w:rsidRPr="00AB5AF2">
        <w:t>motif</w:t>
      </w:r>
      <w:r w:rsidRPr="00AB5AF2">
        <w:t xml:space="preserve">. </w:t>
      </w:r>
      <w:r w:rsidRPr="00666383">
        <w:rPr>
          <w:b/>
          <w:bCs w:val="0"/>
        </w:rPr>
        <w:t>b,</w:t>
      </w:r>
      <w:r w:rsidRPr="001447E0">
        <w:t xml:space="preserve"> Interface point mutations enable probing</w:t>
      </w:r>
      <w:r w:rsidR="004C5B3D" w:rsidRPr="001447E0">
        <w:t xml:space="preserve"> of</w:t>
      </w:r>
      <w:r w:rsidRPr="001447E0">
        <w:t xml:space="preserve"> the biological functions of the multi-specific GTPase </w:t>
      </w:r>
      <w:r w:rsidRPr="001447E0">
        <w:lastRenderedPageBreak/>
        <w:t xml:space="preserve">switch Gsp1. </w:t>
      </w:r>
      <w:r w:rsidRPr="00666383">
        <w:rPr>
          <w:b/>
          <w:bCs w:val="0"/>
        </w:rPr>
        <w:t>c,</w:t>
      </w:r>
      <w:r w:rsidRPr="009759D0">
        <w:t xml:space="preserve"> Structure</w:t>
      </w:r>
      <w:del w:id="1189" w:author="Perica, Tina" w:date="2020-08-11T15:11:00Z">
        <w:r w:rsidRPr="009759D0" w:rsidDel="003F0BF3">
          <w:delText>s</w:delText>
        </w:r>
      </w:del>
      <w:r w:rsidRPr="009759D0">
        <w:t xml:space="preserve"> of</w:t>
      </w:r>
      <w:ins w:id="1190" w:author="Perica, Tina" w:date="2020-08-11T15:11:00Z">
        <w:r w:rsidR="003F0BF3" w:rsidRPr="009759D0">
          <w:t xml:space="preserve"> GTP-bound</w:t>
        </w:r>
      </w:ins>
      <w:ins w:id="1191" w:author="Perica, Tina" w:date="2020-08-31T11:48:00Z">
        <w:r w:rsidR="007309EC" w:rsidRPr="009759D0">
          <w:t xml:space="preserve"> Gsp1</w:t>
        </w:r>
      </w:ins>
      <w:ins w:id="1192" w:author="Perica, Tina" w:date="2020-08-11T15:11:00Z">
        <w:r w:rsidR="003F0BF3" w:rsidRPr="009759D0">
          <w:t xml:space="preserve"> </w:t>
        </w:r>
      </w:ins>
      <w:del w:id="1193" w:author="Perica, Tina" w:date="2020-08-11T15:11:00Z">
        <w:r w:rsidRPr="009759D0" w:rsidDel="003F0BF3">
          <w:delText xml:space="preserve"> Ran/Gsp1 in the GTP-bound </w:delText>
        </w:r>
      </w:del>
      <w:r w:rsidRPr="009759D0">
        <w:t>(</w:t>
      </w:r>
      <w:ins w:id="1194" w:author="Perica, Tina" w:date="2020-08-11T15:11:00Z">
        <w:r w:rsidR="003F0BF3" w:rsidRPr="009759D0">
          <w:t>navy</w:t>
        </w:r>
      </w:ins>
      <w:del w:id="1195" w:author="Perica, Tina" w:date="2020-08-11T15:11:00Z">
        <w:r w:rsidR="00511095" w:rsidRPr="009759D0" w:rsidDel="003F0BF3">
          <w:delText>marine</w:delText>
        </w:r>
      </w:del>
      <w:r w:rsidRPr="009759D0">
        <w:t>,</w:t>
      </w:r>
      <w:r w:rsidR="00CF1E1C" w:rsidRPr="009759D0">
        <w:t xml:space="preserve"> </w:t>
      </w:r>
      <w:r w:rsidRPr="009759D0">
        <w:t xml:space="preserve">PDB ID: </w:t>
      </w:r>
      <w:ins w:id="1196" w:author="Perica, Tina" w:date="2020-08-11T15:11:00Z">
        <w:r w:rsidR="003F0BF3" w:rsidRPr="009759D0">
          <w:t>3m1i</w:t>
        </w:r>
      </w:ins>
      <w:del w:id="1197" w:author="Perica, Tina" w:date="2020-08-11T15:11:00Z">
        <w:r w:rsidRPr="009759D0" w:rsidDel="003F0BF3">
          <w:delText>1ibr</w:delText>
        </w:r>
      </w:del>
      <w:r w:rsidRPr="009759D0">
        <w:t>)</w:t>
      </w:r>
      <w:del w:id="1198" w:author="Perica, Tina" w:date="2020-08-11T15:11:00Z">
        <w:r w:rsidRPr="009759D0" w:rsidDel="003F0BF3">
          <w:delText xml:space="preserve"> and GDP-bound (gray, PDB ID: 3gj0) states</w:delText>
        </w:r>
      </w:del>
      <w:r w:rsidRPr="009759D0">
        <w:t xml:space="preserve">. </w:t>
      </w:r>
      <w:ins w:id="1199" w:author="Perica, Tina" w:date="2020-08-11T15:24:00Z">
        <w:r w:rsidR="00E93C84" w:rsidRPr="009759D0">
          <w:t>The 24 m</w:t>
        </w:r>
      </w:ins>
      <w:del w:id="1200" w:author="Perica, Tina" w:date="2020-08-11T15:24:00Z">
        <w:r w:rsidRPr="009759D0" w:rsidDel="00E93C84">
          <w:delText>M</w:delText>
        </w:r>
      </w:del>
      <w:r w:rsidRPr="009759D0">
        <w:t>utated Gsp1 residue</w:t>
      </w:r>
      <w:ins w:id="1201" w:author="Perica, Tina" w:date="2020-08-11T15:25:00Z">
        <w:r w:rsidR="00E93C84" w:rsidRPr="009759D0">
          <w:t xml:space="preserve"> positions</w:t>
        </w:r>
      </w:ins>
      <w:del w:id="1202" w:author="Perica, Tina" w:date="2020-08-11T15:25:00Z">
        <w:r w:rsidRPr="009759D0" w:rsidDel="00E93C84">
          <w:delText>s</w:delText>
        </w:r>
      </w:del>
      <w:r w:rsidRPr="009759D0">
        <w:t xml:space="preserve"> are shown as </w:t>
      </w:r>
      <w:ins w:id="1203" w:author="Perica, Tina" w:date="2020-08-11T15:15:00Z">
        <w:r w:rsidR="00E93C84" w:rsidRPr="009759D0">
          <w:t>C</w:t>
        </w:r>
        <w:r w:rsidR="00E93C84" w:rsidRPr="009759D0">
          <w:rPr>
            <w:rPrChange w:id="1204" w:author="Perica, Tina" w:date="2020-08-31T22:25:00Z">
              <w:rPr>
                <w:lang w:val="el-GR"/>
              </w:rPr>
            </w:rPrChange>
          </w:rPr>
          <w:t>α</w:t>
        </w:r>
        <w:r w:rsidR="00E93C84" w:rsidRPr="009759D0">
          <w:rPr>
            <w:rPrChange w:id="1205" w:author="Perica, Tina" w:date="2020-08-31T22:25:00Z">
              <w:rPr>
                <w:lang w:val="en-GB"/>
              </w:rPr>
            </w:rPrChange>
          </w:rPr>
          <w:t xml:space="preserve"> </w:t>
        </w:r>
        <w:r w:rsidR="00E93C84" w:rsidRPr="009759D0">
          <w:t xml:space="preserve">atom </w:t>
        </w:r>
      </w:ins>
      <w:r w:rsidRPr="009759D0">
        <w:t>spheres.</w:t>
      </w:r>
      <w:ins w:id="1206" w:author="Perica, Tina" w:date="2020-08-11T15:12:00Z">
        <w:r w:rsidR="00E93C84" w:rsidRPr="009759D0">
          <w:t xml:space="preserve"> </w:t>
        </w:r>
      </w:ins>
      <w:ins w:id="1207" w:author="Perica, Tina" w:date="2020-08-11T15:13:00Z">
        <w:r w:rsidR="00E93C84" w:rsidRPr="009759D0">
          <w:t xml:space="preserve">Positions of </w:t>
        </w:r>
      </w:ins>
      <w:ins w:id="1208" w:author="Perica, Tina" w:date="2020-08-11T15:12:00Z">
        <w:r w:rsidR="00E93C84" w:rsidRPr="009759D0">
          <w:t xml:space="preserve">mutations </w:t>
        </w:r>
      </w:ins>
      <w:ins w:id="1209" w:author="Perica, Tina" w:date="2020-08-11T15:13:00Z">
        <w:r w:rsidR="00E93C84" w:rsidRPr="009759D0">
          <w:t xml:space="preserve">with strong genetic interaction profiles are in bold, and positions that are not conserved in sequence between </w:t>
        </w:r>
        <w:r w:rsidR="00E93C84" w:rsidRPr="009759D0">
          <w:rPr>
            <w:rPrChange w:id="1210" w:author="Perica, Tina" w:date="2020-08-31T22:25:00Z">
              <w:rPr>
                <w:i/>
                <w:iCs/>
              </w:rPr>
            </w:rPrChange>
          </w:rPr>
          <w:t>S. cerevisiae</w:t>
        </w:r>
      </w:ins>
      <w:ins w:id="1211" w:author="Perica, Tina" w:date="2020-08-11T15:14:00Z">
        <w:r w:rsidR="00E93C84" w:rsidRPr="009759D0">
          <w:t xml:space="preserve"> Gsp1</w:t>
        </w:r>
      </w:ins>
      <w:ins w:id="1212" w:author="Perica, Tina" w:date="2020-08-11T15:13:00Z">
        <w:r w:rsidR="00E93C84" w:rsidRPr="009759D0">
          <w:t xml:space="preserve"> and human</w:t>
        </w:r>
      </w:ins>
      <w:ins w:id="1213" w:author="Perica, Tina" w:date="2020-08-11T15:14:00Z">
        <w:r w:rsidR="00E93C84" w:rsidRPr="009759D0">
          <w:t xml:space="preserve"> R</w:t>
        </w:r>
      </w:ins>
      <w:ins w:id="1214" w:author="Perica, Tina" w:date="2020-08-31T11:48:00Z">
        <w:r w:rsidR="007309EC" w:rsidRPr="009759D0">
          <w:t>an</w:t>
        </w:r>
      </w:ins>
      <w:ins w:id="1215" w:author="Perica, Tina" w:date="2020-08-11T15:14:00Z">
        <w:r w:rsidR="00E93C84" w:rsidRPr="009759D0">
          <w:t xml:space="preserve"> are in </w:t>
        </w:r>
        <w:r w:rsidR="00E93C84" w:rsidRPr="009759D0">
          <w:rPr>
            <w:rPrChange w:id="1216" w:author="Perica, Tina" w:date="2020-08-31T22:25:00Z">
              <w:rPr>
                <w:i/>
                <w:iCs/>
              </w:rPr>
            </w:rPrChange>
          </w:rPr>
          <w:t>italic</w:t>
        </w:r>
        <w:r w:rsidR="00E93C84" w:rsidRPr="009759D0">
          <w:t>.</w:t>
        </w:r>
      </w:ins>
      <w:r w:rsidRPr="009759D0">
        <w:t xml:space="preserve"> </w:t>
      </w:r>
      <w:proofErr w:type="spellStart"/>
      <w:ins w:id="1217" w:author="Perica, Tina" w:date="2020-08-11T15:14:00Z">
        <w:r w:rsidR="00E93C84" w:rsidRPr="009759D0">
          <w:t>Coloured</w:t>
        </w:r>
        <w:proofErr w:type="spellEnd"/>
        <w:r w:rsidR="00E93C84" w:rsidRPr="009759D0">
          <w:t xml:space="preserve"> </w:t>
        </w:r>
      </w:ins>
      <w:ins w:id="1218" w:author="Perica, Tina" w:date="2020-08-11T15:15:00Z">
        <w:r w:rsidR="00E93C84" w:rsidRPr="009759D0">
          <w:t>dots</w:t>
        </w:r>
      </w:ins>
      <w:ins w:id="1219" w:author="Perica, Tina" w:date="2020-08-11T15:14:00Z">
        <w:r w:rsidR="00E93C84" w:rsidRPr="009759D0">
          <w:t xml:space="preserve"> </w:t>
        </w:r>
      </w:ins>
      <w:ins w:id="1220" w:author="Perica, Tina" w:date="2020-08-11T15:16:00Z">
        <w:r w:rsidR="00E93C84" w:rsidRPr="009759D0">
          <w:t xml:space="preserve">represent </w:t>
        </w:r>
      </w:ins>
      <w:ins w:id="1221" w:author="Perica, Tina" w:date="2020-08-11T15:21:00Z">
        <w:r w:rsidR="00E93C84" w:rsidRPr="009759D0">
          <w:t>the interac</w:t>
        </w:r>
      </w:ins>
      <w:ins w:id="1222" w:author="Perica, Tina" w:date="2020-08-11T15:22:00Z">
        <w:r w:rsidR="00E93C84" w:rsidRPr="009759D0">
          <w:t xml:space="preserve">tion partners for which the residue is in the </w:t>
        </w:r>
      </w:ins>
      <w:ins w:id="1223" w:author="Perica, Tina" w:date="2020-08-11T15:15:00Z">
        <w:r w:rsidR="00E93C84" w:rsidRPr="009759D0">
          <w:t xml:space="preserve">interface </w:t>
        </w:r>
      </w:ins>
      <w:ins w:id="1224" w:author="Perica, Tina" w:date="2020-08-11T15:21:00Z">
        <w:r w:rsidR="00E93C84" w:rsidRPr="009759D0">
          <w:t>core</w:t>
        </w:r>
      </w:ins>
      <w:ins w:id="1225" w:author="Perica, Tina" w:date="2020-08-11T15:22:00Z">
        <w:r w:rsidR="00E93C84" w:rsidRPr="009759D0">
          <w:t>.</w:t>
        </w:r>
      </w:ins>
      <w:ins w:id="1226" w:author="Perica, Tina" w:date="2020-08-11T15:14:00Z">
        <w:r w:rsidR="00E93C84" w:rsidRPr="009759D0">
          <w:t xml:space="preserve"> </w:t>
        </w:r>
      </w:ins>
      <w:r w:rsidRPr="009759D0">
        <w:t xml:space="preserve">Switch </w:t>
      </w:r>
      <w:del w:id="1227" w:author="Perica, Tina" w:date="2020-08-11T15:12:00Z">
        <w:r w:rsidR="001F261F" w:rsidRPr="009759D0" w:rsidDel="00AD67B3">
          <w:delText>loops</w:delText>
        </w:r>
        <w:r w:rsidR="00EC72D3" w:rsidRPr="009759D0" w:rsidDel="00AD67B3">
          <w:delText xml:space="preserve"> </w:delText>
        </w:r>
      </w:del>
      <w:r w:rsidRPr="009759D0">
        <w:t>I and II</w:t>
      </w:r>
      <w:ins w:id="1228" w:author="Perica, Tina" w:date="2020-08-11T15:12:00Z">
        <w:r w:rsidR="00AD67B3" w:rsidRPr="009759D0">
          <w:t xml:space="preserve"> regions</w:t>
        </w:r>
      </w:ins>
      <w:r w:rsidRPr="009759D0">
        <w:t xml:space="preserve"> are shown in </w:t>
      </w:r>
      <w:del w:id="1229" w:author="Perica, Tina" w:date="2020-08-11T15:11:00Z">
        <w:r w:rsidRPr="009759D0" w:rsidDel="003F0BF3">
          <w:delText>green</w:delText>
        </w:r>
        <w:r w:rsidR="004C5B3D" w:rsidRPr="009759D0" w:rsidDel="003F0BF3">
          <w:delText xml:space="preserve"> </w:delText>
        </w:r>
      </w:del>
      <w:ins w:id="1230" w:author="Perica, Tina" w:date="2020-08-11T15:11:00Z">
        <w:r w:rsidR="003F0BF3" w:rsidRPr="009759D0">
          <w:t xml:space="preserve">light blue </w:t>
        </w:r>
      </w:ins>
      <w:r w:rsidR="004C5B3D" w:rsidRPr="009759D0">
        <w:t xml:space="preserve">and </w:t>
      </w:r>
      <w:ins w:id="1231" w:author="Perica, Tina" w:date="2020-08-11T15:11:00Z">
        <w:r w:rsidR="003F0BF3" w:rsidRPr="009759D0">
          <w:t>pale pink</w:t>
        </w:r>
      </w:ins>
      <w:del w:id="1232" w:author="Perica, Tina" w:date="2020-08-11T15:11:00Z">
        <w:r w:rsidR="004C5B3D" w:rsidRPr="009759D0" w:rsidDel="003F0BF3">
          <w:delText>yellow</w:delText>
        </w:r>
      </w:del>
      <w:r w:rsidRPr="009759D0">
        <w:t>, respectively.</w:t>
      </w:r>
      <w:r w:rsidRPr="001447E0">
        <w:t xml:space="preserve"> </w:t>
      </w:r>
      <w:r w:rsidRPr="00DC155A">
        <w:rPr>
          <w:b/>
          <w:bCs w:val="0"/>
        </w:rPr>
        <w:t>d,</w:t>
      </w:r>
      <w:r w:rsidRPr="001447E0">
        <w:t xml:space="preserve"> GI profiles of 23 Gsp1 mutants with </w:t>
      </w:r>
      <w:r w:rsidR="008B628C" w:rsidRPr="001447E0">
        <w:t>nine</w:t>
      </w:r>
      <w:r w:rsidR="000732D1" w:rsidRPr="001447E0">
        <w:t xml:space="preserve"> or more</w:t>
      </w:r>
      <w:r w:rsidRPr="001447E0">
        <w:t xml:space="preserve"> significant GIs. Negative S-score (blue) represents synthetic sick/lethal GIs, positive S-score (yellow) represents suppressive/epistatic GIs. Mutants and genes are hierarchically clustered by Pearson correlation. </w:t>
      </w:r>
      <w:r w:rsidRPr="00DC155A">
        <w:rPr>
          <w:b/>
          <w:bCs w:val="0"/>
        </w:rPr>
        <w:t>e,</w:t>
      </w:r>
      <w:r w:rsidRPr="001447E0">
        <w:t xml:space="preserve"> Location</w:t>
      </w:r>
      <w:r w:rsidR="003C4B4A" w:rsidRPr="001447E0">
        <w:t>s</w:t>
      </w:r>
      <w:r w:rsidRPr="001447E0">
        <w:t xml:space="preserve"> of mutated residues in structurally characterized interfaces. </w:t>
      </w:r>
      <w:proofErr w:type="spellStart"/>
      <w:r w:rsidRPr="001447E0">
        <w:rPr>
          <w:rPrChange w:id="1233" w:author="Perica, Tina" w:date="2020-08-31T22:25:00Z">
            <w:rPr>
              <w:lang w:val="el-GR"/>
            </w:rPr>
          </w:rPrChange>
        </w:rPr>
        <w:t>Δ</w:t>
      </w:r>
      <w:r w:rsidRPr="001447E0">
        <w:t>rASA</w:t>
      </w:r>
      <w:proofErr w:type="spellEnd"/>
      <w:r w:rsidRPr="001447E0">
        <w:t xml:space="preserve"> is </w:t>
      </w:r>
      <w:r w:rsidR="001F261F" w:rsidRPr="001447E0">
        <w:t>the</w:t>
      </w:r>
      <w:r w:rsidRPr="001447E0">
        <w:t xml:space="preserve"> </w:t>
      </w:r>
      <w:r w:rsidR="00B83664" w:rsidRPr="001447E0">
        <w:t>difference</w:t>
      </w:r>
      <w:r w:rsidRPr="001447E0">
        <w:t xml:space="preserve"> in accessible surface area </w:t>
      </w:r>
      <w:r w:rsidR="00B005A8" w:rsidRPr="001447E0">
        <w:t xml:space="preserve">of a residue </w:t>
      </w:r>
      <w:r w:rsidRPr="001447E0">
        <w:t>upon binding</w:t>
      </w:r>
      <w:r w:rsidR="00B005A8" w:rsidRPr="001447E0">
        <w:t>,</w:t>
      </w:r>
      <w:r w:rsidRPr="001447E0">
        <w:t xml:space="preserve"> relative to </w:t>
      </w:r>
      <w:r w:rsidR="00B005A8" w:rsidRPr="001447E0">
        <w:t xml:space="preserve">an </w:t>
      </w:r>
      <w:r w:rsidRPr="001447E0">
        <w:t xml:space="preserve">empirical maximum </w:t>
      </w:r>
      <w:r w:rsidR="00186413" w:rsidRPr="001447E0">
        <w:t xml:space="preserve">for the </w:t>
      </w:r>
      <w:r w:rsidRPr="001447E0">
        <w:t xml:space="preserve">solvent accessible surface area </w:t>
      </w:r>
      <w:r w:rsidR="001F261F" w:rsidRPr="001447E0">
        <w:t xml:space="preserve">of </w:t>
      </w:r>
      <w:r w:rsidRPr="00AB5AF2">
        <w:t>each amino acid</w:t>
      </w:r>
      <w:r w:rsidR="00CF4FFE" w:rsidRPr="00AB5AF2">
        <w:t xml:space="preserve"> </w:t>
      </w:r>
      <w:r w:rsidR="006F785D" w:rsidRPr="00AB5AF2">
        <w:t>residue type</w:t>
      </w:r>
      <w:r w:rsidR="00591812">
        <w:t xml:space="preserve"> (see Methods)</w:t>
      </w:r>
      <w:r w:rsidRPr="003006FF">
        <w:t>.</w:t>
      </w:r>
      <w:r w:rsidRPr="00973098">
        <w:t xml:space="preserve"> </w:t>
      </w:r>
      <w:r w:rsidRPr="00DC155A">
        <w:rPr>
          <w:b/>
          <w:bCs w:val="0"/>
        </w:rPr>
        <w:t>f,</w:t>
      </w:r>
      <w:r w:rsidRPr="001447E0">
        <w:t xml:space="preserve"> Distributions of significant (see Methods) GIs of Gsp1 point mutants compared to GIs of mutant alleles of essential and non-essential genes. Red bars indicate the mean. g,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rsidRPr="001447E0">
        <w:t xml:space="preserve">the </w:t>
      </w:r>
      <w:r w:rsidRPr="001447E0">
        <w:t xml:space="preserve">Pearson correlation. </w:t>
      </w:r>
      <w:ins w:id="1234" w:author="Perica, Tina" w:date="2020-08-11T15:24:00Z">
        <w:r w:rsidR="00E93C84" w:rsidRPr="001447E0">
          <w:t>The pink</w:t>
        </w:r>
      </w:ins>
      <w:del w:id="1235" w:author="Perica, Tina" w:date="2020-08-11T15:24:00Z">
        <w:r w:rsidRPr="001447E0" w:rsidDel="00E93C84">
          <w:delText>Red dots and</w:delText>
        </w:r>
      </w:del>
      <w:r w:rsidRPr="001447E0">
        <w:t xml:space="preserve"> bar</w:t>
      </w:r>
      <w:ins w:id="1236" w:author="Perica, Tina" w:date="2020-08-11T15:24:00Z">
        <w:r w:rsidR="00E93C84" w:rsidRPr="001447E0">
          <w:t>s</w:t>
        </w:r>
      </w:ins>
      <w:del w:id="1237" w:author="Perica, Tina" w:date="2020-08-11T15:24:00Z">
        <w:r w:rsidRPr="001447E0" w:rsidDel="00E93C84">
          <w:delText>s</w:delText>
        </w:r>
      </w:del>
      <w:r w:rsidRPr="001447E0">
        <w:t xml:space="preserve"> indicate</w:t>
      </w:r>
      <w:ins w:id="1238" w:author="Perica, Tina" w:date="2020-08-11T15:24:00Z">
        <w:r w:rsidR="00E93C84" w:rsidRPr="001447E0">
          <w:t>s</w:t>
        </w:r>
      </w:ins>
      <w:r w:rsidRPr="001447E0">
        <w:t xml:space="preserve"> the mean</w:t>
      </w:r>
      <w:del w:id="1239" w:author="Perica, Tina" w:date="2020-08-11T15:24:00Z">
        <w:r w:rsidRPr="001447E0" w:rsidDel="00E93C84">
          <w:delText xml:space="preserve"> and the upper and lower quartile, respectively</w:delText>
        </w:r>
      </w:del>
      <w:r w:rsidRPr="001447E0">
        <w:t xml:space="preserve">. </w:t>
      </w:r>
    </w:p>
    <w:p w14:paraId="35C50AB7" w14:textId="20BA52A7" w:rsidR="00B005A8" w:rsidRPr="00943D6E" w:rsidRDefault="00B005A8">
      <w:pPr>
        <w:spacing w:after="0" w:line="240" w:lineRule="auto"/>
        <w:jc w:val="left"/>
        <w:rPr>
          <w:color w:val="000000" w:themeColor="text1"/>
        </w:rPr>
      </w:pPr>
      <w:r w:rsidRPr="00943D6E">
        <w:rPr>
          <w:color w:val="000000" w:themeColor="text1"/>
        </w:rPr>
        <w:br w:type="page"/>
      </w:r>
    </w:p>
    <w:p w14:paraId="33F6B092" w14:textId="127078C4" w:rsidR="00C56082" w:rsidRPr="00D237BC" w:rsidRDefault="00787C40" w:rsidP="00C56082">
      <w:pPr>
        <w:keepNext/>
        <w:rPr>
          <w:b/>
          <w:color w:val="000000" w:themeColor="text1"/>
          <w:rPrChange w:id="1240" w:author="Perica, Tina" w:date="2020-08-23T15:10:00Z">
            <w:rPr>
              <w:b/>
            </w:rPr>
          </w:rPrChange>
        </w:rPr>
      </w:pPr>
      <w:r w:rsidRPr="00D237BC">
        <w:rPr>
          <w:b/>
          <w:noProof/>
          <w:color w:val="000000" w:themeColor="text1"/>
          <w:rPrChange w:id="1241" w:author="Perica, Tina" w:date="2020-08-23T15:10:00Z">
            <w:rPr>
              <w:b/>
              <w:noProof/>
            </w:rPr>
          </w:rPrChange>
        </w:rPr>
        <w:lastRenderedPageBreak/>
        <w:drawing>
          <wp:inline distT="0" distB="0" distL="0" distR="0" wp14:anchorId="7FD5B158" wp14:editId="5AAAA3CF">
            <wp:extent cx="3551889" cy="3682998"/>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3551889" cy="3682998"/>
                    </a:xfrm>
                    <a:prstGeom prst="rect">
                      <a:avLst/>
                    </a:prstGeom>
                  </pic:spPr>
                </pic:pic>
              </a:graphicData>
            </a:graphic>
          </wp:inline>
        </w:drawing>
      </w:r>
    </w:p>
    <w:p w14:paraId="1DD5A70B" w14:textId="4BDEE193" w:rsidR="00EA1802" w:rsidRPr="009759D0" w:rsidRDefault="00EA1802" w:rsidP="009759D0">
      <w:pPr>
        <w:pStyle w:val="Caption"/>
      </w:pPr>
      <w:r w:rsidRPr="00813392">
        <w:rPr>
          <w:b/>
          <w:bCs w:val="0"/>
        </w:rPr>
        <w:t xml:space="preserve">Figure </w:t>
      </w:r>
      <w:r w:rsidR="00EC550A" w:rsidRPr="00813392">
        <w:rPr>
          <w:b/>
          <w:bCs w:val="0"/>
        </w:rPr>
        <w:fldChar w:fldCharType="begin"/>
      </w:r>
      <w:r w:rsidR="00EC550A" w:rsidRPr="00813392">
        <w:rPr>
          <w:b/>
          <w:bCs w:val="0"/>
        </w:rPr>
        <w:instrText xml:space="preserve"> SEQ Figure \* ARABIC </w:instrText>
      </w:r>
      <w:r w:rsidR="00EC550A" w:rsidRPr="00813392">
        <w:rPr>
          <w:b/>
          <w:bCs w:val="0"/>
        </w:rPr>
        <w:fldChar w:fldCharType="separate"/>
      </w:r>
      <w:r w:rsidR="00912A29" w:rsidRPr="00813392">
        <w:rPr>
          <w:b/>
          <w:bCs w:val="0"/>
          <w:noProof/>
        </w:rPr>
        <w:t>2</w:t>
      </w:r>
      <w:r w:rsidR="00EC550A" w:rsidRPr="00813392">
        <w:rPr>
          <w:b/>
          <w:bCs w:val="0"/>
          <w:noProof/>
        </w:rPr>
        <w:fldChar w:fldCharType="end"/>
      </w:r>
      <w:r w:rsidRPr="00813392">
        <w:rPr>
          <w:b/>
          <w:bCs w:val="0"/>
        </w:rPr>
        <w:t xml:space="preserve"> </w:t>
      </w:r>
      <w:del w:id="1242" w:author="Perica, Tina" w:date="2020-08-31T20:56:00Z">
        <w:r w:rsidRPr="00813392" w:rsidDel="00DE49AC">
          <w:rPr>
            <w:b/>
            <w:bCs w:val="0"/>
          </w:rPr>
          <w:delText xml:space="preserve">Gsp1 point mutations in the interfaces with </w:delText>
        </w:r>
      </w:del>
      <w:del w:id="1243" w:author="Perica, Tina" w:date="2020-05-03T17:19:00Z">
        <w:r w:rsidRPr="00813392" w:rsidDel="00A70773">
          <w:rPr>
            <w:b/>
            <w:bCs w:val="0"/>
          </w:rPr>
          <w:delText xml:space="preserve">interaction </w:delText>
        </w:r>
      </w:del>
      <w:del w:id="1244" w:author="Perica, Tina" w:date="2020-08-31T20:56:00Z">
        <w:r w:rsidRPr="00813392" w:rsidDel="00DE49AC">
          <w:rPr>
            <w:b/>
            <w:bCs w:val="0"/>
          </w:rPr>
          <w:delText xml:space="preserve">partners globally rewire the physical interaction network of Gsp1, including changes in interactions with the </w:delText>
        </w:r>
        <w:r w:rsidR="00684DA7" w:rsidRPr="00813392" w:rsidDel="00DE49AC">
          <w:rPr>
            <w:b/>
            <w:bCs w:val="0"/>
          </w:rPr>
          <w:delText xml:space="preserve">switch </w:delText>
        </w:r>
        <w:r w:rsidRPr="00813392" w:rsidDel="00DE49AC">
          <w:rPr>
            <w:b/>
            <w:bCs w:val="0"/>
          </w:rPr>
          <w:delText>regulators</w:delText>
        </w:r>
        <w:r w:rsidR="003C0A8A" w:rsidRPr="00813392" w:rsidDel="00DE49AC">
          <w:rPr>
            <w:b/>
            <w:bCs w:val="0"/>
          </w:rPr>
          <w:delText xml:space="preserve"> GEF</w:delText>
        </w:r>
        <w:r w:rsidR="00394460" w:rsidRPr="00813392" w:rsidDel="00DE49AC">
          <w:rPr>
            <w:b/>
            <w:bCs w:val="0"/>
          </w:rPr>
          <w:delText xml:space="preserve"> </w:delText>
        </w:r>
        <w:r w:rsidR="003C0A8A" w:rsidRPr="00813392" w:rsidDel="00DE49AC">
          <w:rPr>
            <w:b/>
            <w:bCs w:val="0"/>
          </w:rPr>
          <w:delText>(Srm1) and GAP (Rna1)</w:delText>
        </w:r>
        <w:r w:rsidRPr="00813392" w:rsidDel="00DE49AC">
          <w:rPr>
            <w:b/>
            <w:bCs w:val="0"/>
          </w:rPr>
          <w:delText>.</w:delText>
        </w:r>
      </w:del>
      <w:r w:rsidR="00270705" w:rsidRPr="00270705">
        <w:rPr>
          <w:b/>
          <w:bCs w:val="0"/>
        </w:rPr>
        <w:t>Gsp1 point mutations in the interfaces with protein partners globally rewire the physical interaction network of Gsp1, including changes in interactions with the switch regulators GEF (Srm1) and GAP (Rna1). a,</w:t>
      </w:r>
      <w:r w:rsidR="00270705" w:rsidRPr="00270705">
        <w:t xml:space="preserve"> </w:t>
      </w:r>
      <w:proofErr w:type="gramStart"/>
      <w:r w:rsidR="00270705" w:rsidRPr="00270705">
        <w:t>Left</w:t>
      </w:r>
      <w:proofErr w:type="gramEnd"/>
      <w:r w:rsidR="00270705" w:rsidRPr="00270705">
        <w:t>: The change in abundance of partner proteins pulled down with Gsp1 mutants is represented as log</w:t>
      </w:r>
      <w:r w:rsidR="00270705" w:rsidRPr="00270705">
        <w:rPr>
          <w:vertAlign w:val="subscript"/>
        </w:rPr>
        <w:t>2</w:t>
      </w:r>
      <w:r w:rsidR="00270705" w:rsidRPr="00270705">
        <w:t>-transformed fold change between abundance pulled-down with a Gsp1 mutant versus pulled-down with wild-type Gsp1. Right: Change in abundance of pulled-down physical interaction partners for which there are also co-complex crystal structures (Rna1, Srm1, Yrb1, Kap95, Pse1, Srp1). Mean(log</w:t>
      </w:r>
      <w:r w:rsidR="00270705" w:rsidRPr="00270705">
        <w:rPr>
          <w:vertAlign w:val="subscript"/>
        </w:rPr>
        <w:t>2</w:t>
      </w:r>
      <w:r w:rsidR="00270705" w:rsidRPr="00270705">
        <w:t>FC) values when the point mutation is versus when it is not in the core of the interface with the partner are -1 and 0.73, respectively (t-test p-value = 1.6x10</w:t>
      </w:r>
      <w:r w:rsidR="00270705" w:rsidRPr="00270705">
        <w:rPr>
          <w:vertAlign w:val="superscript"/>
        </w:rPr>
        <w:t>-5</w:t>
      </w:r>
      <w:r w:rsidR="00270705" w:rsidRPr="00270705">
        <w:t xml:space="preserve">). </w:t>
      </w:r>
      <w:r w:rsidR="00270705" w:rsidRPr="00270705">
        <w:rPr>
          <w:b/>
          <w:bCs w:val="0"/>
        </w:rPr>
        <w:t>b,</w:t>
      </w:r>
      <w:r w:rsidR="00270705" w:rsidRPr="00270705">
        <w:t xml:space="preserve"> </w:t>
      </w:r>
      <w:proofErr w:type="gramStart"/>
      <w:r w:rsidR="00270705" w:rsidRPr="00270705">
        <w:t>Left</w:t>
      </w:r>
      <w:proofErr w:type="gramEnd"/>
      <w:r w:rsidR="00270705" w:rsidRPr="00270705">
        <w:t>: Change in abundance of pulled-down Rna1 (GAP) and Srm1 (GEF). Right: Position of threonine 34 with respect to the interface with Rna1 (GAP, PDB id: 1k5d) and Srm1 (GEF, PDB id: 2i1m). As the coordinates for T34 are not resolved in the 2i1m structure, on the right-hand side the pink spheres show the residue location in the aligned 1k5d structure.</w:t>
      </w:r>
    </w:p>
    <w:p w14:paraId="28760932" w14:textId="2A943AFF" w:rsidR="00EA1802" w:rsidRPr="00D237BC" w:rsidRDefault="0096444F" w:rsidP="00EA1802">
      <w:pPr>
        <w:keepNext/>
        <w:rPr>
          <w:color w:val="000000" w:themeColor="text1"/>
          <w:rPrChange w:id="1245" w:author="Perica, Tina" w:date="2020-08-23T15:10:00Z">
            <w:rPr/>
          </w:rPrChange>
        </w:rPr>
      </w:pPr>
      <w:r w:rsidRPr="00D237BC">
        <w:rPr>
          <w:noProof/>
          <w:color w:val="000000" w:themeColor="text1"/>
          <w:rPrChange w:id="1246" w:author="Perica, Tina" w:date="2020-08-23T15:10:00Z">
            <w:rPr>
              <w:noProof/>
            </w:rPr>
          </w:rPrChange>
        </w:rPr>
        <w:lastRenderedPageBreak/>
        <w:drawing>
          <wp:inline distT="0" distB="0" distL="0" distR="0" wp14:anchorId="13A8179D" wp14:editId="6AED0CD4">
            <wp:extent cx="6324049" cy="366966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49" cy="3669660"/>
                    </a:xfrm>
                    <a:prstGeom prst="rect">
                      <a:avLst/>
                    </a:prstGeom>
                  </pic:spPr>
                </pic:pic>
              </a:graphicData>
            </a:graphic>
          </wp:inline>
        </w:drawing>
      </w:r>
    </w:p>
    <w:p w14:paraId="534B7F7B" w14:textId="6DE10FA9" w:rsidR="00156985" w:rsidRPr="009759D0" w:rsidRDefault="00EA1802" w:rsidP="009759D0">
      <w:pPr>
        <w:pStyle w:val="Caption"/>
      </w:pPr>
      <w:r w:rsidRPr="00813392">
        <w:rPr>
          <w:b/>
          <w:bCs w:val="0"/>
        </w:rPr>
        <w:t xml:space="preserve">Figure </w:t>
      </w:r>
      <w:r w:rsidR="00EC550A" w:rsidRPr="00813392">
        <w:rPr>
          <w:b/>
          <w:bCs w:val="0"/>
        </w:rPr>
        <w:fldChar w:fldCharType="begin"/>
      </w:r>
      <w:r w:rsidR="00EC550A" w:rsidRPr="00813392">
        <w:rPr>
          <w:b/>
          <w:bCs w:val="0"/>
        </w:rPr>
        <w:instrText xml:space="preserve"> SEQ Figure \* ARABIC </w:instrText>
      </w:r>
      <w:r w:rsidR="00EC550A" w:rsidRPr="00813392">
        <w:rPr>
          <w:b/>
          <w:bCs w:val="0"/>
        </w:rPr>
        <w:fldChar w:fldCharType="separate"/>
      </w:r>
      <w:r w:rsidR="00912A29" w:rsidRPr="00813392">
        <w:rPr>
          <w:b/>
          <w:bCs w:val="0"/>
          <w:noProof/>
        </w:rPr>
        <w:t>3</w:t>
      </w:r>
      <w:r w:rsidR="00EC550A" w:rsidRPr="00813392">
        <w:rPr>
          <w:b/>
          <w:bCs w:val="0"/>
          <w:noProof/>
        </w:rPr>
        <w:fldChar w:fldCharType="end"/>
      </w:r>
      <w:r w:rsidRPr="00813392">
        <w:rPr>
          <w:b/>
          <w:bCs w:val="0"/>
        </w:rPr>
        <w:t xml:space="preserve"> Point mutations in Gsp1 interfaces allosterically modulate GTPase cycle parameters</w:t>
      </w:r>
      <w:r w:rsidR="007D6DA1" w:rsidRPr="00813392">
        <w:rPr>
          <w:b/>
          <w:bCs w:val="0"/>
        </w:rPr>
        <w:t xml:space="preserve"> by tuning active site conformational distributions</w:t>
      </w:r>
      <w:r w:rsidRPr="00813392">
        <w:rPr>
          <w:b/>
          <w:bCs w:val="0"/>
        </w:rPr>
        <w:t>. a,</w:t>
      </w:r>
      <w:r w:rsidRPr="009759D0">
        <w:t xml:space="preserve"> Catalytic efficiency (</w:t>
      </w:r>
      <w:proofErr w:type="spellStart"/>
      <w:r w:rsidRPr="009759D0">
        <w:t>k</w:t>
      </w:r>
      <w:r w:rsidRPr="009759D0">
        <w:rPr>
          <w:vertAlign w:val="subscript"/>
        </w:rPr>
        <w:t>cat</w:t>
      </w:r>
      <w:proofErr w:type="spellEnd"/>
      <w:r w:rsidRPr="009759D0">
        <w:t>/K</w:t>
      </w:r>
      <w:r w:rsidRPr="009759D0">
        <w:rPr>
          <w:vertAlign w:val="subscript"/>
        </w:rPr>
        <w:t>m</w:t>
      </w:r>
      <w:r w:rsidRPr="009759D0">
        <w:t xml:space="preserve">) of GAP-mediated GTP hydrolysis of Gsp1 mutants. </w:t>
      </w:r>
      <w:r w:rsidR="00D7077E" w:rsidRPr="009759D0">
        <w:t xml:space="preserve">Each individual point represents the ratio of </w:t>
      </w:r>
      <w:proofErr w:type="spellStart"/>
      <w:r w:rsidR="00D7077E" w:rsidRPr="009759D0">
        <w:t>k</w:t>
      </w:r>
      <w:r w:rsidR="00D7077E" w:rsidRPr="009759D0">
        <w:rPr>
          <w:vertAlign w:val="subscript"/>
        </w:rPr>
        <w:t>cat</w:t>
      </w:r>
      <w:proofErr w:type="spellEnd"/>
      <w:r w:rsidR="00D7077E" w:rsidRPr="009759D0">
        <w:t xml:space="preserve"> and K</w:t>
      </w:r>
      <w:r w:rsidR="00D7077E" w:rsidRPr="009759D0">
        <w:rPr>
          <w:vertAlign w:val="subscript"/>
        </w:rPr>
        <w:t>m</w:t>
      </w:r>
      <w:r w:rsidR="00D7077E" w:rsidRPr="009759D0">
        <w:t xml:space="preserve"> from an individual GAP-mediated GTP hydrolysis </w:t>
      </w:r>
      <w:r w:rsidR="005B3742" w:rsidRPr="009759D0">
        <w:t xml:space="preserve">experiment </w:t>
      </w:r>
      <w:r w:rsidR="00D7077E" w:rsidRPr="009759D0">
        <w:t xml:space="preserve">fit to an integrated Michaelis-Menten equation. Error bars represent the </w:t>
      </w:r>
      <w:ins w:id="1247" w:author="Perica, Tina" w:date="2020-05-07T11:50:00Z">
        <w:r w:rsidR="005F13F5" w:rsidRPr="009759D0">
          <w:t xml:space="preserve">value plus/minus </w:t>
        </w:r>
      </w:ins>
      <w:del w:id="1248" w:author="Perica, Tina" w:date="2020-05-07T11:49:00Z">
        <w:r w:rsidR="00D7077E" w:rsidRPr="009759D0" w:rsidDel="005F13F5">
          <w:delText xml:space="preserve">combined </w:delText>
        </w:r>
      </w:del>
      <w:r w:rsidR="00D7077E" w:rsidRPr="009759D0">
        <w:t xml:space="preserve">standard </w:t>
      </w:r>
      <w:del w:id="1249" w:author="Perica, Tina" w:date="2020-05-07T11:49:00Z">
        <w:r w:rsidR="00D7077E" w:rsidRPr="009759D0" w:rsidDel="005F13F5">
          <w:delText xml:space="preserve">deviations </w:delText>
        </w:r>
      </w:del>
      <w:ins w:id="1250" w:author="Perica, Tina" w:date="2020-05-07T11:49:00Z">
        <w:r w:rsidR="005F13F5" w:rsidRPr="009759D0">
          <w:t>err</w:t>
        </w:r>
      </w:ins>
      <w:ins w:id="1251" w:author="Perica, Tina" w:date="2020-05-07T11:50:00Z">
        <w:r w:rsidR="005F13F5" w:rsidRPr="009759D0">
          <w:t>or of mean</w:t>
        </w:r>
      </w:ins>
      <w:del w:id="1252" w:author="Perica, Tina" w:date="2020-05-07T11:50:00Z">
        <w:r w:rsidR="00982CAC" w:rsidRPr="009759D0" w:rsidDel="005F13F5">
          <w:delText>(see Methods)</w:delText>
        </w:r>
      </w:del>
      <w:r w:rsidR="00982CAC" w:rsidRPr="009759D0">
        <w:t xml:space="preserve"> </w:t>
      </w:r>
      <w:r w:rsidR="00D7077E" w:rsidRPr="009759D0">
        <w:t xml:space="preserve">of </w:t>
      </w:r>
      <w:ins w:id="1253" w:author="Perica, Tina" w:date="2020-05-07T11:49:00Z">
        <w:r w:rsidR="005F13F5" w:rsidRPr="009759D0">
          <w:t xml:space="preserve">estimated catalytic efficiency </w:t>
        </w:r>
      </w:ins>
      <w:proofErr w:type="spellStart"/>
      <w:r w:rsidR="00D7077E" w:rsidRPr="009759D0">
        <w:t>k</w:t>
      </w:r>
      <w:r w:rsidR="00D7077E" w:rsidRPr="009759D0">
        <w:rPr>
          <w:vertAlign w:val="subscript"/>
        </w:rPr>
        <w:t>cat</w:t>
      </w:r>
      <w:proofErr w:type="spellEnd"/>
      <w:ins w:id="1254" w:author="Perica, Tina" w:date="2020-05-07T11:49:00Z">
        <w:r w:rsidR="005F13F5" w:rsidRPr="009759D0">
          <w:t>/</w:t>
        </w:r>
      </w:ins>
      <w:del w:id="1255" w:author="Perica, Tina" w:date="2020-05-07T11:49:00Z">
        <w:r w:rsidR="00D7077E" w:rsidRPr="009759D0" w:rsidDel="005F13F5">
          <w:delText xml:space="preserve"> and </w:delText>
        </w:r>
      </w:del>
      <w:r w:rsidR="00D7077E" w:rsidRPr="009759D0">
        <w:t>K</w:t>
      </w:r>
      <w:r w:rsidR="00D7077E" w:rsidRPr="009759D0">
        <w:rPr>
          <w:vertAlign w:val="subscript"/>
        </w:rPr>
        <w:t>m</w:t>
      </w:r>
      <w:r w:rsidR="00D7077E" w:rsidRPr="009759D0">
        <w:t xml:space="preserve"> from n ≥ 3 replicates</w:t>
      </w:r>
      <w:del w:id="1256" w:author="Perica, Tina" w:date="2020-07-01T19:59:00Z">
        <w:r w:rsidR="00D7077E" w:rsidRPr="009759D0" w:rsidDel="00CD1A2C">
          <w:delText xml:space="preserve"> (except for A180T which has two replicates)</w:delText>
        </w:r>
      </w:del>
      <w:r w:rsidR="00D7077E" w:rsidRPr="009759D0">
        <w:t>. Dotted line indicates wild</w:t>
      </w:r>
      <w:r w:rsidR="003D5FFF" w:rsidRPr="009759D0">
        <w:t>-</w:t>
      </w:r>
      <w:r w:rsidR="00D7077E" w:rsidRPr="009759D0">
        <w:t xml:space="preserve">type efficiency. </w:t>
      </w:r>
      <w:r w:rsidRPr="004C706D">
        <w:rPr>
          <w:b/>
          <w:bCs w:val="0"/>
        </w:rPr>
        <w:t>b,</w:t>
      </w:r>
      <w:r w:rsidRPr="009759D0">
        <w:t xml:space="preserve"> Catalytic efficiency (</w:t>
      </w:r>
      <w:proofErr w:type="spellStart"/>
      <w:r w:rsidRPr="009759D0">
        <w:t>k</w:t>
      </w:r>
      <w:r w:rsidRPr="009759D0">
        <w:rPr>
          <w:vertAlign w:val="subscript"/>
        </w:rPr>
        <w:t>cat</w:t>
      </w:r>
      <w:proofErr w:type="spellEnd"/>
      <w:r w:rsidRPr="009759D0">
        <w:t>/K</w:t>
      </w:r>
      <w:r w:rsidRPr="009759D0">
        <w:rPr>
          <w:vertAlign w:val="subscript"/>
        </w:rPr>
        <w:t>m</w:t>
      </w:r>
      <w:r w:rsidRPr="009759D0">
        <w:t>) of GEF-mediated nucleotide exchange of Gsp1 mutants. Error bars represent the value plus/minus the standard error</w:t>
      </w:r>
      <w:ins w:id="1257" w:author="Perica, Tina" w:date="2020-05-07T11:50:00Z">
        <w:r w:rsidR="005F13F5" w:rsidRPr="009759D0">
          <w:t xml:space="preserve"> of mean</w:t>
        </w:r>
      </w:ins>
      <w:r w:rsidRPr="009759D0">
        <w:t xml:space="preserve"> of the Michaelis-Menten fit to data from n </w:t>
      </w:r>
      <w:r w:rsidRPr="009759D0">
        <w:rPr>
          <w:rFonts w:ascii="MS Gothic" w:eastAsia="MS Gothic" w:hAnsi="MS Gothic"/>
        </w:rPr>
        <w:t>≥</w:t>
      </w:r>
      <w:r w:rsidRPr="009759D0">
        <w:t xml:space="preserve"> 17 measurements at different substrate concentrations. </w:t>
      </w:r>
      <w:r w:rsidRPr="004C706D">
        <w:rPr>
          <w:b/>
          <w:bCs w:val="0"/>
        </w:rPr>
        <w:t>c,</w:t>
      </w:r>
      <w:r w:rsidRPr="009759D0">
        <w:t xml:space="preserve"> </w:t>
      </w:r>
      <w:r w:rsidRPr="009759D0">
        <w:rPr>
          <w:vertAlign w:val="superscript"/>
        </w:rPr>
        <w:t>31</w:t>
      </w:r>
      <w:r w:rsidRPr="009759D0">
        <w:t xml:space="preserve">P NMR of GTP bound Gsp1 point mutants. NMR peak heights are normalized to the </w:t>
      </w:r>
      <w:r w:rsidRPr="009759D0">
        <w:rPr>
          <w:lang w:val="el-GR"/>
        </w:rPr>
        <w:t>β</w:t>
      </w:r>
      <w:r w:rsidRPr="009759D0">
        <w:t xml:space="preserve"> peak of the bound GTP (</w:t>
      </w:r>
      <w:r w:rsidRPr="009759D0">
        <w:rPr>
          <w:lang w:val="el-GR"/>
        </w:rPr>
        <w:t>β</w:t>
      </w:r>
      <w:proofErr w:type="spellStart"/>
      <w:r w:rsidRPr="009759D0">
        <w:rPr>
          <w:vertAlign w:val="subscript"/>
        </w:rPr>
        <w:t>GTPb</w:t>
      </w:r>
      <w:proofErr w:type="spellEnd"/>
      <w:r w:rsidRPr="009759D0">
        <w:t xml:space="preserve">). The two peaks of the γ phosphate of bound GTP are </w:t>
      </w:r>
      <w:r w:rsidR="00EC1E17" w:rsidRPr="009759D0">
        <w:t>highlighted in yellow</w:t>
      </w:r>
      <w:r w:rsidRPr="009759D0">
        <w:t xml:space="preserve">. The peak at approximately -7 ppm is defined as </w:t>
      </w:r>
      <w:r w:rsidRPr="009759D0">
        <w:rPr>
          <w:lang w:val="el-GR"/>
        </w:rPr>
        <w:t>γ</w:t>
      </w:r>
      <w:r w:rsidRPr="009759D0">
        <w:t xml:space="preserve">1 and the peak at approximately -8 ppm is defined as </w:t>
      </w:r>
      <w:r w:rsidRPr="009759D0">
        <w:rPr>
          <w:lang w:val="el-GR"/>
        </w:rPr>
        <w:t>γ</w:t>
      </w:r>
      <w:r w:rsidRPr="009759D0">
        <w:t xml:space="preserve">2. The percent of </w:t>
      </w:r>
      <w:r w:rsidRPr="009759D0">
        <w:rPr>
          <w:lang w:val="el-GR"/>
        </w:rPr>
        <w:t>γ</w:t>
      </w:r>
      <w:r w:rsidRPr="009759D0">
        <w:t xml:space="preserve"> phosphate in </w:t>
      </w:r>
      <w:r w:rsidRPr="009759D0">
        <w:rPr>
          <w:lang w:val="el-GR"/>
        </w:rPr>
        <w:t>γ</w:t>
      </w:r>
      <w:r w:rsidRPr="009759D0">
        <w:t xml:space="preserve">2 is defined as a ratio of areas under the curve between the </w:t>
      </w:r>
      <w:r w:rsidRPr="009759D0">
        <w:rPr>
          <w:lang w:val="el-GR"/>
        </w:rPr>
        <w:t>γ</w:t>
      </w:r>
      <w:r w:rsidRPr="009759D0">
        <w:t>2 and the</w:t>
      </w:r>
      <w:r w:rsidR="001E5C98" w:rsidRPr="009759D0">
        <w:t xml:space="preserve"> sum of the</w:t>
      </w:r>
      <w:r w:rsidRPr="009759D0">
        <w:t xml:space="preserve"> </w:t>
      </w:r>
      <w:r w:rsidRPr="009759D0">
        <w:rPr>
          <w:lang w:val="el-GR"/>
        </w:rPr>
        <w:t>γ</w:t>
      </w:r>
      <w:r w:rsidRPr="009759D0">
        <w:t>1</w:t>
      </w:r>
      <w:r w:rsidR="001E5C98" w:rsidRPr="009759D0">
        <w:t xml:space="preserve"> and </w:t>
      </w:r>
      <w:r w:rsidR="001E5C98" w:rsidRPr="009759D0">
        <w:rPr>
          <w:lang w:val="el-GR"/>
        </w:rPr>
        <w:t>γ</w:t>
      </w:r>
      <w:r w:rsidR="001E5C98" w:rsidRPr="009759D0">
        <w:t>2</w:t>
      </w:r>
      <w:r w:rsidRPr="009759D0">
        <w:t xml:space="preserve"> peak</w:t>
      </w:r>
      <w:r w:rsidR="001E5C98" w:rsidRPr="009759D0">
        <w:t>s</w:t>
      </w:r>
      <w:r w:rsidRPr="009759D0">
        <w:t xml:space="preserve">. </w:t>
      </w:r>
      <w:moveFromRangeStart w:id="1258" w:author="Perica, Tina" w:date="2020-05-10T16:40:00Z" w:name="move40021275"/>
      <w:moveFrom w:id="1259" w:author="Perica, Tina" w:date="2020-05-10T16:40:00Z">
        <w:r w:rsidR="00A17BC0" w:rsidRPr="004C706D" w:rsidDel="00BD6FCB">
          <w:rPr>
            <w:b/>
            <w:bCs w:val="0"/>
          </w:rPr>
          <w:t>d</w:t>
        </w:r>
        <w:r w:rsidRPr="004C706D" w:rsidDel="00BD6FCB">
          <w:rPr>
            <w:b/>
            <w:bCs w:val="0"/>
          </w:rPr>
          <w:t xml:space="preserve">, Residues </w:t>
        </w:r>
        <w:r w:rsidR="00AA522F" w:rsidRPr="004C706D" w:rsidDel="00BD6FCB">
          <w:rPr>
            <w:b/>
            <w:bCs w:val="0"/>
          </w:rPr>
          <w:t>Tyr</w:t>
        </w:r>
        <w:r w:rsidRPr="004C706D" w:rsidDel="00BD6FCB">
          <w:rPr>
            <w:b/>
            <w:bCs w:val="0"/>
          </w:rPr>
          <w:t>157, H</w:t>
        </w:r>
        <w:r w:rsidR="00AA522F" w:rsidRPr="004C706D" w:rsidDel="00BD6FCB">
          <w:rPr>
            <w:b/>
            <w:bCs w:val="0"/>
          </w:rPr>
          <w:t>is</w:t>
        </w:r>
        <w:r w:rsidRPr="004C706D" w:rsidDel="00BD6FCB">
          <w:rPr>
            <w:b/>
            <w:bCs w:val="0"/>
          </w:rPr>
          <w:t xml:space="preserve">141, and </w:t>
        </w:r>
        <w:r w:rsidR="00AA522F" w:rsidRPr="004C706D" w:rsidDel="00BD6FCB">
          <w:rPr>
            <w:b/>
            <w:bCs w:val="0"/>
          </w:rPr>
          <w:t>Gln</w:t>
        </w:r>
        <w:r w:rsidRPr="004C706D" w:rsidDel="00BD6FCB">
          <w:rPr>
            <w:b/>
            <w:bCs w:val="0"/>
          </w:rPr>
          <w:t xml:space="preserve">147 (pink spheres) </w:t>
        </w:r>
        <w:r w:rsidR="00F0465E" w:rsidRPr="004C706D" w:rsidDel="00BD6FCB">
          <w:rPr>
            <w:b/>
            <w:bCs w:val="0"/>
          </w:rPr>
          <w:t xml:space="preserve">are </w:t>
        </w:r>
        <w:r w:rsidRPr="004C706D" w:rsidDel="00BD6FCB">
          <w:rPr>
            <w:b/>
            <w:bCs w:val="0"/>
          </w:rPr>
          <w:t xml:space="preserve">in the interface with Crm1 (gray surface, PDB ID: 3m1i). Gsp1 is represented as a navy cartoon and the GTP nucleotide </w:t>
        </w:r>
        <w:r w:rsidR="007B5BF0" w:rsidRPr="004C706D" w:rsidDel="00BD6FCB">
          <w:rPr>
            <w:b/>
            <w:bCs w:val="0"/>
          </w:rPr>
          <w:t xml:space="preserve">is </w:t>
        </w:r>
        <w:r w:rsidRPr="004C706D" w:rsidDel="00BD6FCB">
          <w:rPr>
            <w:b/>
            <w:bCs w:val="0"/>
          </w:rPr>
          <w:t xml:space="preserve">in yellow stick representation. </w:t>
        </w:r>
        <w:r w:rsidR="00A17BC0" w:rsidRPr="004C706D" w:rsidDel="00BD6FCB">
          <w:rPr>
            <w:b/>
            <w:bCs w:val="0"/>
          </w:rPr>
          <w:t>e</w:t>
        </w:r>
        <w:r w:rsidRPr="004C706D" w:rsidDel="00BD6FCB">
          <w:rPr>
            <w:b/>
            <w:bCs w:val="0"/>
          </w:rPr>
          <w:t>, Residue T</w:t>
        </w:r>
        <w:r w:rsidR="00AA522F" w:rsidRPr="004C706D" w:rsidDel="00BD6FCB">
          <w:rPr>
            <w:b/>
            <w:bCs w:val="0"/>
          </w:rPr>
          <w:t>hr</w:t>
        </w:r>
        <w:r w:rsidRPr="004C706D" w:rsidDel="00BD6FCB">
          <w:rPr>
            <w:b/>
            <w:bCs w:val="0"/>
          </w:rPr>
          <w:t>34 (pink spheres) is in the core of the interface with Yrb1 (gray surface, PDB ID: 1k5d). Distances from the</w:t>
        </w:r>
        <w:r w:rsidRPr="004C706D" w:rsidDel="00BD6FCB">
          <w:rPr>
            <w:b/>
            <w:bCs w:val="0"/>
            <w:lang w:val="en-GB"/>
          </w:rPr>
          <w:t xml:space="preserve"> </w:t>
        </w:r>
        <w:r w:rsidRPr="004C706D" w:rsidDel="00BD6FCB">
          <w:rPr>
            <w:b/>
            <w:bCs w:val="0"/>
            <w:lang w:val="el-GR"/>
          </w:rPr>
          <w:t>γ</w:t>
        </w:r>
        <w:r w:rsidRPr="004C706D" w:rsidDel="00BD6FCB">
          <w:rPr>
            <w:b/>
            <w:bCs w:val="0"/>
          </w:rPr>
          <w:t xml:space="preserve"> phosphate of GTP to the residue </w:t>
        </w:r>
        <w:r w:rsidRPr="004C706D" w:rsidDel="00BD6FCB">
          <w:rPr>
            <w:b/>
            <w:bCs w:val="0"/>
            <w:lang w:val="el-GR"/>
          </w:rPr>
          <w:t>α</w:t>
        </w:r>
        <w:r w:rsidRPr="004C706D" w:rsidDel="00BD6FCB">
          <w:rPr>
            <w:b/>
            <w:bCs w:val="0"/>
          </w:rPr>
          <w:t xml:space="preserve">-carbon are indicated below the residue numbers in d and e. </w:t>
        </w:r>
      </w:moveFrom>
      <w:moveFromRangeEnd w:id="1258"/>
      <w:ins w:id="1260" w:author="Perica, Tina" w:date="2020-05-10T16:40:00Z">
        <w:r w:rsidR="00BD6FCB" w:rsidRPr="004C706D">
          <w:rPr>
            <w:b/>
            <w:bCs w:val="0"/>
          </w:rPr>
          <w:t>d</w:t>
        </w:r>
      </w:ins>
      <w:del w:id="1261" w:author="Perica, Tina" w:date="2020-05-10T16:40:00Z">
        <w:r w:rsidRPr="004C706D" w:rsidDel="00BD6FCB">
          <w:rPr>
            <w:b/>
            <w:bCs w:val="0"/>
          </w:rPr>
          <w:delText>f</w:delText>
        </w:r>
      </w:del>
      <w:r w:rsidRPr="004C706D">
        <w:rPr>
          <w:b/>
          <w:bCs w:val="0"/>
        </w:rPr>
        <w:t>,</w:t>
      </w:r>
      <w:r w:rsidRPr="009759D0">
        <w:t xml:space="preserve"> </w:t>
      </w:r>
      <w:ins w:id="1262" w:author="Perica, Tina" w:date="2020-08-31T16:06:00Z">
        <w:r w:rsidR="000B68CC" w:rsidRPr="009759D0">
          <w:t>Natural l</w:t>
        </w:r>
      </w:ins>
      <w:ins w:id="1263" w:author="Perica, Tina" w:date="2020-07-02T13:23:00Z">
        <w:r w:rsidR="00D46E4D" w:rsidRPr="009759D0">
          <w:t xml:space="preserve">og-transformed </w:t>
        </w:r>
      </w:ins>
      <w:ins w:id="1264" w:author="Perica, Tina" w:date="2020-08-18T20:45:00Z">
        <w:r w:rsidR="009B1716" w:rsidRPr="009759D0">
          <w:t>ratios MUT/WT of the exchange constants K</w:t>
        </w:r>
        <w:r w:rsidR="009B1716" w:rsidRPr="009759D0">
          <w:rPr>
            <w:vertAlign w:val="subscript"/>
          </w:rPr>
          <w:t>ex</w:t>
        </w:r>
        <w:r w:rsidR="009B1716" w:rsidRPr="009759D0">
          <w:t xml:space="preserve"> = population in </w:t>
        </w:r>
        <w:r w:rsidR="009B1716" w:rsidRPr="009759D0">
          <w:rPr>
            <w:lang w:val="el-GR"/>
          </w:rPr>
          <w:t>γ</w:t>
        </w:r>
        <w:r w:rsidR="009B1716" w:rsidRPr="009759D0">
          <w:t xml:space="preserve">2 / population in </w:t>
        </w:r>
        <w:r w:rsidR="009B1716" w:rsidRPr="009759D0">
          <w:rPr>
            <w:lang w:val="el-GR"/>
          </w:rPr>
          <w:t>γ</w:t>
        </w:r>
        <w:r w:rsidR="009B1716" w:rsidRPr="009759D0">
          <w:t xml:space="preserve">1 (assuming a detection limit of 3% for the </w:t>
        </w:r>
        <w:r w:rsidR="009B1716" w:rsidRPr="009759D0">
          <w:rPr>
            <w:lang w:val="el-GR"/>
          </w:rPr>
          <w:t>γ</w:t>
        </w:r>
        <w:r w:rsidR="009B1716" w:rsidRPr="009759D0">
          <w:t xml:space="preserve"> peak estimation by </w:t>
        </w:r>
        <w:r w:rsidR="009B1716" w:rsidRPr="009759D0">
          <w:rPr>
            <w:vertAlign w:val="superscript"/>
          </w:rPr>
          <w:t>31</w:t>
        </w:r>
        <w:r w:rsidR="009B1716" w:rsidRPr="009759D0">
          <w:t>P NMR)</w:t>
        </w:r>
      </w:ins>
      <w:ins w:id="1265" w:author="Perica, Tina" w:date="2020-08-18T20:46:00Z">
        <w:r w:rsidR="009B1716" w:rsidRPr="009759D0">
          <w:t xml:space="preserve"> plotted against the </w:t>
        </w:r>
      </w:ins>
      <w:ins w:id="1266" w:author="Perica, Tina" w:date="2020-08-31T16:06:00Z">
        <w:r w:rsidR="000B68CC" w:rsidRPr="009759D0">
          <w:t xml:space="preserve">natural </w:t>
        </w:r>
      </w:ins>
      <w:ins w:id="1267" w:author="Perica, Tina" w:date="2020-08-18T20:46:00Z">
        <w:r w:rsidR="009B1716" w:rsidRPr="009759D0">
          <w:t xml:space="preserve">log-transformed ratios MUT/WT of the relative </w:t>
        </w:r>
        <w:r w:rsidR="009B1716" w:rsidRPr="009759D0">
          <w:lastRenderedPageBreak/>
          <w:t>catalytic efficiency (</w:t>
        </w:r>
        <w:proofErr w:type="spellStart"/>
        <w:r w:rsidR="00B53BD2" w:rsidRPr="009759D0">
          <w:t>k</w:t>
        </w:r>
        <w:r w:rsidR="00B53BD2" w:rsidRPr="009759D0">
          <w:rPr>
            <w:vertAlign w:val="subscript"/>
          </w:rPr>
          <w:t>cat</w:t>
        </w:r>
        <w:proofErr w:type="spellEnd"/>
        <w:r w:rsidR="00B53BD2" w:rsidRPr="009759D0">
          <w:t>/K</w:t>
        </w:r>
        <w:r w:rsidR="00B53BD2" w:rsidRPr="009759D0">
          <w:rPr>
            <w:vertAlign w:val="subscript"/>
          </w:rPr>
          <w:t>m</w:t>
        </w:r>
        <w:r w:rsidR="009B1716" w:rsidRPr="009759D0">
          <w:t>)</w:t>
        </w:r>
      </w:ins>
      <w:ins w:id="1268" w:author="Perica, Tina" w:date="2020-08-18T20:45:00Z">
        <w:r w:rsidR="009B1716" w:rsidRPr="009759D0">
          <w:t xml:space="preserve"> </w:t>
        </w:r>
      </w:ins>
      <w:ins w:id="1269" w:author="Perica, Tina" w:date="2020-08-18T20:46:00Z">
        <w:r w:rsidR="00B53BD2" w:rsidRPr="009759D0">
          <w:t xml:space="preserve">of GAP-mediated </w:t>
        </w:r>
      </w:ins>
      <w:ins w:id="1270" w:author="Perica, Tina" w:date="2020-08-18T20:47:00Z">
        <w:r w:rsidR="00B53BD2" w:rsidRPr="009759D0">
          <w:t xml:space="preserve">GTP hydrolysis. </w:t>
        </w:r>
      </w:ins>
      <w:del w:id="1271" w:author="Perica, Tina" w:date="2020-07-02T13:24:00Z">
        <w:r w:rsidRPr="009759D0" w:rsidDel="00D46E4D">
          <w:delText xml:space="preserve">Percent population in </w:delText>
        </w:r>
      </w:del>
      <w:del w:id="1272" w:author="Perica, Tina" w:date="2020-08-18T20:47:00Z">
        <w:r w:rsidRPr="009759D0" w:rsidDel="00B53BD2">
          <w:rPr>
            <w:lang w:val="el-GR"/>
          </w:rPr>
          <w:delText>γ</w:delText>
        </w:r>
        <w:r w:rsidRPr="009759D0" w:rsidDel="00B53BD2">
          <w:delText>2</w:delText>
        </w:r>
      </w:del>
      <w:del w:id="1273" w:author="Perica, Tina" w:date="2020-07-02T16:16:00Z">
        <w:r w:rsidRPr="009759D0" w:rsidDel="008E5635">
          <w:delText xml:space="preserve"> </w:delText>
        </w:r>
      </w:del>
      <w:del w:id="1274" w:author="Perica, Tina" w:date="2020-07-02T13:24:00Z">
        <w:r w:rsidRPr="009759D0" w:rsidDel="00D46E4D">
          <w:delText xml:space="preserve">peak </w:delText>
        </w:r>
      </w:del>
      <w:del w:id="1275" w:author="Perica, Tina" w:date="2020-08-18T20:47:00Z">
        <w:r w:rsidRPr="009759D0" w:rsidDel="00B53BD2">
          <w:delText xml:space="preserve">plotted against the relative </w:delText>
        </w:r>
      </w:del>
      <w:del w:id="1276" w:author="Perica, Tina" w:date="2020-05-09T17:50:00Z">
        <w:r w:rsidRPr="009759D0" w:rsidDel="00BE723B">
          <w:delText>catalytic efficiency</w:delText>
        </w:r>
      </w:del>
      <w:del w:id="1277" w:author="Perica, Tina" w:date="2020-08-18T20:47:00Z">
        <w:r w:rsidRPr="009759D0" w:rsidDel="00B53BD2">
          <w:delText xml:space="preserve"> of GAP-mediated GTP hydrolysis represented as </w:delText>
        </w:r>
      </w:del>
      <w:del w:id="1278" w:author="Perica, Tina" w:date="2020-05-07T11:51:00Z">
        <w:r w:rsidRPr="009759D0" w:rsidDel="005F13F5">
          <w:delText xml:space="preserve">a natural logarithm of </w:delText>
        </w:r>
      </w:del>
      <w:del w:id="1279" w:author="Perica, Tina" w:date="2020-08-18T20:47:00Z">
        <w:r w:rsidRPr="009759D0" w:rsidDel="00B53BD2">
          <w:delText>the ratio of the mutant over wild</w:delText>
        </w:r>
        <w:r w:rsidR="003D5FFF" w:rsidRPr="009759D0" w:rsidDel="00B53BD2">
          <w:delText>-</w:delText>
        </w:r>
        <w:r w:rsidRPr="009759D0" w:rsidDel="00B53BD2">
          <w:delText xml:space="preserve">type </w:delText>
        </w:r>
      </w:del>
      <w:del w:id="1280" w:author="Perica, Tina" w:date="2020-05-09T17:51:00Z">
        <w:r w:rsidRPr="009759D0" w:rsidDel="00BE723B">
          <w:delText>k</w:delText>
        </w:r>
        <w:r w:rsidRPr="009759D0" w:rsidDel="00BE723B">
          <w:rPr>
            <w:vertAlign w:val="subscript"/>
          </w:rPr>
          <w:delText>cat</w:delText>
        </w:r>
        <w:r w:rsidRPr="009759D0" w:rsidDel="00BE723B">
          <w:delText>/</w:delText>
        </w:r>
      </w:del>
      <w:del w:id="1281" w:author="Perica, Tina" w:date="2020-08-18T20:47:00Z">
        <w:r w:rsidRPr="009759D0" w:rsidDel="00B53BD2">
          <w:delText>K</w:delText>
        </w:r>
        <w:r w:rsidRPr="009759D0" w:rsidDel="00B53BD2">
          <w:rPr>
            <w:vertAlign w:val="subscript"/>
          </w:rPr>
          <w:delText>m</w:delText>
        </w:r>
        <w:r w:rsidRPr="009759D0" w:rsidDel="00B53BD2">
          <w:delText xml:space="preserve">. </w:delText>
        </w:r>
      </w:del>
      <w:del w:id="1282" w:author="Perica, Tina" w:date="2020-05-07T11:51:00Z">
        <w:r w:rsidRPr="009759D0" w:rsidDel="005F13F5">
          <w:delText xml:space="preserve">The pink line is a linear fit excluding the three outliers highlighted in the gray box. </w:delText>
        </w:r>
      </w:del>
      <w:r w:rsidRPr="009759D0">
        <w:t>Error bars represent the</w:t>
      </w:r>
      <w:ins w:id="1283" w:author="Perica, Tina" w:date="2020-05-07T11:51:00Z">
        <w:r w:rsidR="005F13F5" w:rsidRPr="009759D0">
          <w:t xml:space="preserve"> mean plus/minus</w:t>
        </w:r>
      </w:ins>
      <w:r w:rsidRPr="009759D0">
        <w:t xml:space="preserve"> standard </w:t>
      </w:r>
      <w:del w:id="1284" w:author="Perica, Tina" w:date="2020-05-07T11:51:00Z">
        <w:r w:rsidRPr="009759D0" w:rsidDel="005F13F5">
          <w:delText xml:space="preserve">deviation </w:delText>
        </w:r>
      </w:del>
      <w:ins w:id="1285" w:author="Perica, Tina" w:date="2020-05-07T11:51:00Z">
        <w:r w:rsidR="005F13F5" w:rsidRPr="009759D0">
          <w:t xml:space="preserve">error of mean </w:t>
        </w:r>
      </w:ins>
      <w:r w:rsidRPr="009759D0">
        <w:t>across at least three replicates of individual GAP-mediated GTP hydrolysis measurements.</w:t>
      </w:r>
      <w:ins w:id="1286" w:author="Perica, Tina" w:date="2020-05-09T17:51:00Z">
        <w:r w:rsidR="00BE723B" w:rsidRPr="009759D0">
          <w:t xml:space="preserve"> </w:t>
        </w:r>
      </w:ins>
      <w:ins w:id="1287" w:author="Perica, Tina" w:date="2020-05-09T17:52:00Z">
        <w:r w:rsidR="00BE723B" w:rsidRPr="009759D0">
          <w:t>Red</w:t>
        </w:r>
      </w:ins>
      <w:ins w:id="1288" w:author="Perica, Tina" w:date="2020-05-09T17:53:00Z">
        <w:r w:rsidR="00BE723B" w:rsidRPr="009759D0">
          <w:t xml:space="preserve"> line shows the least-squares linear fit</w:t>
        </w:r>
      </w:ins>
      <w:ins w:id="1289" w:author="Perica, Tina" w:date="2020-08-18T20:50:00Z">
        <w:r w:rsidR="00905EB1" w:rsidRPr="009759D0">
          <w:t>,</w:t>
        </w:r>
      </w:ins>
      <w:ins w:id="1290" w:author="Perica, Tina" w:date="2020-07-02T13:25:00Z">
        <w:r w:rsidR="00D46E4D" w:rsidRPr="009759D0">
          <w:t xml:space="preserve"> exclud</w:t>
        </w:r>
      </w:ins>
      <w:ins w:id="1291" w:author="Perica, Tina" w:date="2020-08-18T20:48:00Z">
        <w:r w:rsidR="00B53BD2" w:rsidRPr="009759D0">
          <w:t>ing the GAP interface mutation K132H and the two mutation</w:t>
        </w:r>
      </w:ins>
      <w:ins w:id="1292" w:author="Perica, Tina" w:date="2020-08-18T20:50:00Z">
        <w:r w:rsidR="00F65D4A" w:rsidRPr="009759D0">
          <w:t>s</w:t>
        </w:r>
      </w:ins>
      <w:ins w:id="1293" w:author="Perica, Tina" w:date="2020-08-18T20:48:00Z">
        <w:r w:rsidR="00B53BD2" w:rsidRPr="009759D0">
          <w:t xml:space="preserve"> adjacent to the switch II, </w:t>
        </w:r>
      </w:ins>
      <w:ins w:id="1294" w:author="Perica, Tina" w:date="2020-07-02T13:25:00Z">
        <w:r w:rsidR="00D46E4D" w:rsidRPr="009759D0">
          <w:t>R78K</w:t>
        </w:r>
      </w:ins>
      <w:ins w:id="1295" w:author="Perica, Tina" w:date="2020-08-18T20:48:00Z">
        <w:r w:rsidR="00B53BD2" w:rsidRPr="009759D0">
          <w:t xml:space="preserve"> </w:t>
        </w:r>
      </w:ins>
      <w:ins w:id="1296" w:author="Perica, Tina" w:date="2020-07-02T13:25:00Z">
        <w:r w:rsidR="00D46E4D" w:rsidRPr="009759D0">
          <w:t>and D79S</w:t>
        </w:r>
      </w:ins>
      <w:ins w:id="1297" w:author="Perica, Tina" w:date="2020-08-18T20:48:00Z">
        <w:r w:rsidR="00B53BD2" w:rsidRPr="009759D0">
          <w:t xml:space="preserve"> </w:t>
        </w:r>
      </w:ins>
      <w:ins w:id="1298" w:author="Perica, Tina" w:date="2020-08-18T20:49:00Z">
        <w:r w:rsidR="00B53BD2" w:rsidRPr="009759D0">
          <w:t>(</w:t>
        </w:r>
      </w:ins>
      <w:ins w:id="1299" w:author="Perica, Tina" w:date="2020-07-02T13:25:00Z">
        <w:r w:rsidR="00D46E4D" w:rsidRPr="009759D0">
          <w:t>gray box</w:t>
        </w:r>
      </w:ins>
      <w:ins w:id="1300" w:author="Perica, Tina" w:date="2020-08-18T20:49:00Z">
        <w:r w:rsidR="00B53BD2" w:rsidRPr="009759D0">
          <w:t>)</w:t>
        </w:r>
      </w:ins>
      <w:ins w:id="1301" w:author="Perica, Tina" w:date="2020-05-09T17:53:00Z">
        <w:r w:rsidR="00BE723B" w:rsidRPr="009759D0">
          <w:t>.</w:t>
        </w:r>
      </w:ins>
      <w:ins w:id="1302" w:author="Perica, Tina" w:date="2020-05-10T16:40:00Z">
        <w:r w:rsidR="00BD6FCB" w:rsidRPr="009759D0">
          <w:t xml:space="preserve"> </w:t>
        </w:r>
      </w:ins>
      <w:ins w:id="1303" w:author="Perica, Tina" w:date="2020-05-10T16:41:00Z">
        <w:r w:rsidR="00BD6FCB" w:rsidRPr="009759D0">
          <w:t>e</w:t>
        </w:r>
      </w:ins>
      <w:moveToRangeStart w:id="1304" w:author="Perica, Tina" w:date="2020-05-10T16:40:00Z" w:name="move40021275"/>
      <w:moveTo w:id="1305" w:author="Perica, Tina" w:date="2020-05-10T16:40:00Z">
        <w:del w:id="1306" w:author="Perica, Tina" w:date="2020-05-10T16:41:00Z">
          <w:r w:rsidR="00BD6FCB" w:rsidRPr="009759D0" w:rsidDel="00BD6FCB">
            <w:delText>d</w:delText>
          </w:r>
        </w:del>
        <w:r w:rsidR="00BD6FCB" w:rsidRPr="009759D0">
          <w:t xml:space="preserve">, Residues Tyr157, His141, and Gln147 (pink spheres) are in the interface with Crm1 (gray surface, PDB ID: 3m1i). Gsp1 is represented as a navy cartoon and the GTP nucleotide is in yellow stick representation. </w:t>
        </w:r>
      </w:moveTo>
      <w:ins w:id="1307" w:author="Perica, Tina" w:date="2020-05-10T16:41:00Z">
        <w:r w:rsidR="00BD6FCB" w:rsidRPr="009759D0">
          <w:t>f</w:t>
        </w:r>
      </w:ins>
      <w:moveTo w:id="1308" w:author="Perica, Tina" w:date="2020-05-10T16:40:00Z">
        <w:del w:id="1309" w:author="Perica, Tina" w:date="2020-05-10T16:41:00Z">
          <w:r w:rsidR="00BD6FCB" w:rsidRPr="009759D0" w:rsidDel="00BD6FCB">
            <w:delText>e</w:delText>
          </w:r>
        </w:del>
        <w:r w:rsidR="00BD6FCB" w:rsidRPr="009759D0">
          <w:t>, Residue Thr34 (pink spheres) is in the core of the interface with Yrb1 (gray surface, PDB ID: 1k5d). Distances from the</w:t>
        </w:r>
        <w:r w:rsidR="00BD6FCB" w:rsidRPr="009759D0">
          <w:rPr>
            <w:lang w:val="en-GB"/>
          </w:rPr>
          <w:t xml:space="preserve"> </w:t>
        </w:r>
        <w:r w:rsidR="00BD6FCB" w:rsidRPr="009759D0">
          <w:rPr>
            <w:lang w:val="el-GR"/>
          </w:rPr>
          <w:t>γ</w:t>
        </w:r>
        <w:r w:rsidR="00BD6FCB" w:rsidRPr="009759D0">
          <w:t xml:space="preserve"> phosphate of GTP to the residue </w:t>
        </w:r>
        <w:r w:rsidR="00BD6FCB" w:rsidRPr="009759D0">
          <w:rPr>
            <w:lang w:val="el-GR"/>
          </w:rPr>
          <w:t>α</w:t>
        </w:r>
        <w:r w:rsidR="00BD6FCB" w:rsidRPr="009759D0">
          <w:t xml:space="preserve">-carbon are indicated below the residue numbers in </w:t>
        </w:r>
      </w:moveTo>
      <w:ins w:id="1310" w:author="Perica, Tina" w:date="2020-05-10T16:41:00Z">
        <w:r w:rsidR="00BD6FCB" w:rsidRPr="009759D0">
          <w:t>e</w:t>
        </w:r>
      </w:ins>
      <w:moveTo w:id="1311" w:author="Perica, Tina" w:date="2020-05-10T16:40:00Z">
        <w:del w:id="1312" w:author="Perica, Tina" w:date="2020-05-10T16:41:00Z">
          <w:r w:rsidR="00BD6FCB" w:rsidRPr="009759D0" w:rsidDel="00BD6FCB">
            <w:delText>d</w:delText>
          </w:r>
        </w:del>
        <w:r w:rsidR="00BD6FCB" w:rsidRPr="009759D0">
          <w:t xml:space="preserve"> and </w:t>
        </w:r>
      </w:moveTo>
      <w:ins w:id="1313" w:author="Perica, Tina" w:date="2020-05-10T16:41:00Z">
        <w:r w:rsidR="00BD6FCB" w:rsidRPr="009759D0">
          <w:t>f</w:t>
        </w:r>
      </w:ins>
      <w:moveTo w:id="1314" w:author="Perica, Tina" w:date="2020-05-10T16:40:00Z">
        <w:del w:id="1315" w:author="Perica, Tina" w:date="2020-05-10T16:41:00Z">
          <w:r w:rsidR="00BD6FCB" w:rsidRPr="009759D0" w:rsidDel="00BD6FCB">
            <w:delText>e</w:delText>
          </w:r>
        </w:del>
        <w:r w:rsidR="00BD6FCB" w:rsidRPr="009759D0">
          <w:t>.</w:t>
        </w:r>
      </w:moveTo>
      <w:moveToRangeEnd w:id="1304"/>
    </w:p>
    <w:p w14:paraId="4C307DF2" w14:textId="77777777" w:rsidR="00156985" w:rsidRPr="00D237BC" w:rsidRDefault="00156985">
      <w:pPr>
        <w:spacing w:after="0" w:line="240" w:lineRule="auto"/>
        <w:jc w:val="left"/>
        <w:rPr>
          <w:bCs/>
          <w:color w:val="000000" w:themeColor="text1"/>
          <w:szCs w:val="18"/>
        </w:rPr>
      </w:pPr>
      <w:r w:rsidRPr="00A70911">
        <w:rPr>
          <w:color w:val="000000" w:themeColor="text1"/>
        </w:rPr>
        <w:br w:type="page"/>
      </w:r>
    </w:p>
    <w:p w14:paraId="126673FE" w14:textId="2708F190" w:rsidR="00EA1802" w:rsidRPr="00D237BC" w:rsidRDefault="002E0029" w:rsidP="00EA1802">
      <w:pPr>
        <w:keepNext/>
        <w:rPr>
          <w:color w:val="000000" w:themeColor="text1"/>
          <w:rPrChange w:id="1316" w:author="Perica, Tina" w:date="2020-08-23T15:10:00Z">
            <w:rPr/>
          </w:rPrChange>
        </w:rPr>
      </w:pPr>
      <w:r w:rsidRPr="00D237BC">
        <w:rPr>
          <w:noProof/>
          <w:color w:val="000000" w:themeColor="text1"/>
          <w:rPrChange w:id="1317" w:author="Perica, Tina" w:date="2020-08-23T15:10:00Z">
            <w:rPr>
              <w:noProof/>
            </w:rPr>
          </w:rPrChange>
        </w:rPr>
        <w:lastRenderedPageBreak/>
        <w:drawing>
          <wp:inline distT="0" distB="0" distL="0" distR="0" wp14:anchorId="1D27FB01" wp14:editId="3D24F111">
            <wp:extent cx="6009761" cy="5834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009761" cy="5834379"/>
                    </a:xfrm>
                    <a:prstGeom prst="rect">
                      <a:avLst/>
                    </a:prstGeom>
                  </pic:spPr>
                </pic:pic>
              </a:graphicData>
            </a:graphic>
          </wp:inline>
        </w:drawing>
      </w:r>
    </w:p>
    <w:p w14:paraId="7F7C96BC" w14:textId="79303DB9" w:rsidR="00EA1802" w:rsidRPr="009C4F0C" w:rsidRDefault="00EA1802" w:rsidP="009759D0">
      <w:pPr>
        <w:pStyle w:val="Caption"/>
      </w:pPr>
      <w:r w:rsidRPr="00782A8A">
        <w:rPr>
          <w:b/>
          <w:bCs w:val="0"/>
        </w:rPr>
        <w:t xml:space="preserve">Figure </w:t>
      </w:r>
      <w:r w:rsidR="00094221" w:rsidRPr="00782A8A">
        <w:rPr>
          <w:b/>
          <w:bCs w:val="0"/>
        </w:rPr>
        <w:fldChar w:fldCharType="begin"/>
      </w:r>
      <w:r w:rsidR="00094221" w:rsidRPr="00782A8A">
        <w:rPr>
          <w:b/>
          <w:bCs w:val="0"/>
        </w:rPr>
        <w:instrText xml:space="preserve"> SEQ Figure \* ARABIC </w:instrText>
      </w:r>
      <w:r w:rsidR="00094221" w:rsidRPr="00782A8A">
        <w:rPr>
          <w:b/>
          <w:bCs w:val="0"/>
          <w:rPrChange w:id="1318" w:author="Perica, Tina" w:date="2020-08-31T22:27:00Z">
            <w:rPr>
              <w:b w:val="0"/>
              <w:bCs/>
              <w:noProof/>
            </w:rPr>
          </w:rPrChange>
        </w:rPr>
        <w:fldChar w:fldCharType="separate"/>
      </w:r>
      <w:r w:rsidR="00912A29" w:rsidRPr="00782A8A">
        <w:rPr>
          <w:b/>
          <w:bCs w:val="0"/>
          <w:noProof/>
        </w:rPr>
        <w:t>4</w:t>
      </w:r>
      <w:r w:rsidR="00094221" w:rsidRPr="00782A8A">
        <w:rPr>
          <w:b/>
          <w:bCs w:val="0"/>
          <w:noProof/>
        </w:rPr>
        <w:fldChar w:fldCharType="end"/>
      </w:r>
      <w:r w:rsidRPr="00782A8A">
        <w:rPr>
          <w:b/>
          <w:bCs w:val="0"/>
        </w:rPr>
        <w:t xml:space="preserve"> </w:t>
      </w:r>
      <w:r w:rsidR="007F529F" w:rsidRPr="00782A8A">
        <w:rPr>
          <w:b/>
          <w:bCs w:val="0"/>
        </w:rPr>
        <w:t xml:space="preserve">Cellular effects of interface mutations group by their effect on GTPase cycle </w:t>
      </w:r>
      <w:r w:rsidR="00E8165A" w:rsidRPr="00782A8A">
        <w:rPr>
          <w:b/>
          <w:bCs w:val="0"/>
        </w:rPr>
        <w:t>kinetics.</w:t>
      </w:r>
      <w:r w:rsidR="007F529F" w:rsidRPr="00782A8A">
        <w:rPr>
          <w:b/>
          <w:bCs w:val="0"/>
        </w:rPr>
        <w:t xml:space="preserve"> </w:t>
      </w:r>
      <w:moveFromRangeStart w:id="1319" w:author="Christopher Mathy" w:date="2020-05-14T10:29:00Z" w:name="move40344582"/>
      <w:moveFrom w:id="1320" w:author="Christopher Mathy" w:date="2020-05-14T10:29:00Z">
        <w:r w:rsidR="00A17BC0" w:rsidRPr="00782A8A" w:rsidDel="00EF34D0">
          <w:rPr>
            <w:b/>
            <w:bCs w:val="0"/>
          </w:rPr>
          <w:t>a</w:t>
        </w:r>
        <w:r w:rsidRPr="00782A8A" w:rsidDel="00EF34D0">
          <w:rPr>
            <w:b/>
            <w:bCs w:val="0"/>
          </w:rPr>
          <w:t xml:space="preserve">, </w:t>
        </w:r>
        <w:r w:rsidR="007D6DA1" w:rsidRPr="00782A8A" w:rsidDel="00EF34D0">
          <w:rPr>
            <w:b/>
            <w:bCs w:val="0"/>
          </w:rPr>
          <w:t>Log</w:t>
        </w:r>
        <w:r w:rsidR="007D6DA1" w:rsidRPr="00782A8A" w:rsidDel="00EF34D0">
          <w:rPr>
            <w:b/>
            <w:bCs w:val="0"/>
            <w:vertAlign w:val="subscript"/>
          </w:rPr>
          <w:t>2</w:t>
        </w:r>
        <w:r w:rsidR="007D6DA1" w:rsidRPr="00782A8A" w:rsidDel="00EF34D0">
          <w:rPr>
            <w:b/>
            <w:bCs w:val="0"/>
          </w:rPr>
          <w:t xml:space="preserve">-transformed ratio of GAP and GEF abundance fold change </w:t>
        </w:r>
        <w:r w:rsidRPr="00782A8A" w:rsidDel="00EF34D0">
          <w:rPr>
            <w:b/>
            <w:bCs w:val="0"/>
          </w:rPr>
          <w:t xml:space="preserve">for each Gsp1 point mutant compared to wild type from the AP-MS proteomics experiment overlaid onto the relative enzymatic efficiencies of GAP-mediated GTP hydrolysis and GEF-mediated nucleotide exchange. </w:t>
        </w:r>
        <w:r w:rsidR="008E6E48" w:rsidRPr="00782A8A" w:rsidDel="00EF34D0">
          <w:rPr>
            <w:b/>
            <w:bCs w:val="0"/>
          </w:rPr>
          <w:t>Log</w:t>
        </w:r>
        <w:r w:rsidR="008E6E48" w:rsidRPr="00782A8A" w:rsidDel="00EF34D0">
          <w:rPr>
            <w:b/>
            <w:bCs w:val="0"/>
            <w:vertAlign w:val="subscript"/>
          </w:rPr>
          <w:t>2</w:t>
        </w:r>
        <w:r w:rsidR="008E6E48" w:rsidRPr="00782A8A" w:rsidDel="00EF34D0">
          <w:rPr>
            <w:b/>
            <w:bCs w:val="0"/>
          </w:rPr>
          <w:t xml:space="preserve">-transformed ratio of </w:t>
        </w:r>
        <w:r w:rsidRPr="00782A8A" w:rsidDel="00EF34D0">
          <w:rPr>
            <w:b/>
            <w:bCs w:val="0"/>
          </w:rPr>
          <w:t xml:space="preserve">GAP and GEF </w:t>
        </w:r>
        <w:r w:rsidR="008E6E48" w:rsidRPr="00782A8A" w:rsidDel="00EF34D0">
          <w:rPr>
            <w:b/>
            <w:bCs w:val="0"/>
          </w:rPr>
          <w:t xml:space="preserve">abundance </w:t>
        </w:r>
        <w:r w:rsidRPr="00782A8A" w:rsidDel="00EF34D0">
          <w:rPr>
            <w:b/>
            <w:bCs w:val="0"/>
          </w:rPr>
          <w:t>fold change is defined as</w:t>
        </w:r>
        <w:r w:rsidR="007C2FD3" w:rsidRPr="00782A8A" w:rsidDel="00EF34D0">
          <w:rPr>
            <w:b/>
            <w:bCs w:val="0"/>
          </w:rPr>
          <w:t xml:space="preserve"> log</w:t>
        </w:r>
        <w:r w:rsidR="007C2FD3" w:rsidRPr="00782A8A" w:rsidDel="00EF34D0">
          <w:rPr>
            <w:b/>
            <w:bCs w:val="0"/>
            <w:vertAlign w:val="subscript"/>
          </w:rPr>
          <w:t>2</w:t>
        </w:r>
        <w:r w:rsidR="007D6DA1" w:rsidRPr="00782A8A" w:rsidDel="00EF34D0">
          <w:rPr>
            <w:b/>
            <w:bCs w:val="0"/>
            <w:vertAlign w:val="subscript"/>
          </w:rPr>
          <w:t xml:space="preserve"> </w:t>
        </w:r>
        <w:r w:rsidR="007D6DA1" w:rsidRPr="00782A8A" w:rsidDel="00EF34D0">
          <w:rPr>
            <w:b/>
            <w:bCs w:val="0"/>
          </w:rPr>
          <w:t>(</w:t>
        </w:r>
        <w:r w:rsidR="007C2FD3" w:rsidRPr="00782A8A" w:rsidDel="00EF34D0">
          <w:rPr>
            <w:b/>
            <w:bCs w:val="0"/>
          </w:rPr>
          <w:t>(abundance(Rna1)</w:t>
        </w:r>
        <w:r w:rsidR="007C2FD3" w:rsidRPr="00782A8A" w:rsidDel="00EF34D0">
          <w:rPr>
            <w:b/>
            <w:bCs w:val="0"/>
            <w:vertAlign w:val="superscript"/>
          </w:rPr>
          <w:t>MUT</w:t>
        </w:r>
        <w:r w:rsidR="007C2FD3" w:rsidRPr="00782A8A" w:rsidDel="00EF34D0">
          <w:rPr>
            <w:b/>
            <w:bCs w:val="0"/>
          </w:rPr>
          <w:t>/abundance</w:t>
        </w:r>
        <w:r w:rsidR="00D84A6E" w:rsidRPr="00782A8A" w:rsidDel="00EF34D0">
          <w:rPr>
            <w:b/>
            <w:bCs w:val="0"/>
          </w:rPr>
          <w:t>(R</w:t>
        </w:r>
        <w:r w:rsidR="007C2FD3" w:rsidRPr="00782A8A" w:rsidDel="00EF34D0">
          <w:rPr>
            <w:b/>
            <w:bCs w:val="0"/>
          </w:rPr>
          <w:t>na1)</w:t>
        </w:r>
        <w:r w:rsidR="007C2FD3" w:rsidRPr="00782A8A" w:rsidDel="00EF34D0">
          <w:rPr>
            <w:b/>
            <w:bCs w:val="0"/>
            <w:vertAlign w:val="superscript"/>
          </w:rPr>
          <w:t>WT</w:t>
        </w:r>
        <w:r w:rsidR="007C2FD3" w:rsidRPr="00782A8A" w:rsidDel="00EF34D0">
          <w:rPr>
            <w:b/>
            <w:bCs w:val="0"/>
          </w:rPr>
          <w:t>)</w:t>
        </w:r>
        <w:r w:rsidR="007D6DA1" w:rsidRPr="00782A8A" w:rsidDel="00EF34D0">
          <w:rPr>
            <w:b/>
            <w:bCs w:val="0"/>
          </w:rPr>
          <w:t xml:space="preserve"> / </w:t>
        </w:r>
        <w:r w:rsidRPr="00782A8A" w:rsidDel="00EF34D0">
          <w:rPr>
            <w:b/>
            <w:bCs w:val="0"/>
          </w:rPr>
          <w:t>(</w:t>
        </w:r>
        <w:r w:rsidR="005C7099" w:rsidRPr="00782A8A" w:rsidDel="00EF34D0">
          <w:rPr>
            <w:b/>
            <w:bCs w:val="0"/>
          </w:rPr>
          <w:t>abundance(Srm1)</w:t>
        </w:r>
        <w:r w:rsidR="005C7099" w:rsidRPr="00782A8A" w:rsidDel="00EF34D0">
          <w:rPr>
            <w:b/>
            <w:bCs w:val="0"/>
            <w:vertAlign w:val="superscript"/>
          </w:rPr>
          <w:t>MUT</w:t>
        </w:r>
        <w:r w:rsidR="005C7099" w:rsidRPr="00782A8A" w:rsidDel="00EF34D0">
          <w:rPr>
            <w:b/>
            <w:bCs w:val="0"/>
          </w:rPr>
          <w:t>/abundance(Srm1)</w:t>
        </w:r>
        <w:r w:rsidR="005C7099" w:rsidRPr="00782A8A" w:rsidDel="00EF34D0">
          <w:rPr>
            <w:b/>
            <w:bCs w:val="0"/>
            <w:vertAlign w:val="superscript"/>
          </w:rPr>
          <w:t>WT</w:t>
        </w:r>
        <w:r w:rsidRPr="00782A8A" w:rsidDel="00EF34D0">
          <w:rPr>
            <w:b/>
            <w:bCs w:val="0"/>
          </w:rPr>
          <w:t>)</w:t>
        </w:r>
        <w:r w:rsidR="007D6DA1" w:rsidRPr="00782A8A" w:rsidDel="00EF34D0">
          <w:rPr>
            <w:b/>
            <w:bCs w:val="0"/>
          </w:rPr>
          <w:t>)</w:t>
        </w:r>
        <w:r w:rsidRPr="00782A8A" w:rsidDel="00EF34D0">
          <w:rPr>
            <w:b/>
            <w:bCs w:val="0"/>
          </w:rPr>
          <w:t>. Relative GAP-mediated hydrolysis and GEF-mediated exchange efficiencies are defined as ln(</w:t>
        </w:r>
        <w:r w:rsidR="00AA522F" w:rsidRPr="00782A8A" w:rsidDel="00EF34D0">
          <w:rPr>
            <w:b/>
            <w:bCs w:val="0"/>
          </w:rPr>
          <w:t>(</w:t>
        </w:r>
        <w:r w:rsidRPr="00782A8A" w:rsidDel="00EF34D0">
          <w:rPr>
            <w:b/>
            <w:bCs w:val="0"/>
          </w:rPr>
          <w:t>k</w:t>
        </w:r>
        <w:r w:rsidRPr="00782A8A" w:rsidDel="00EF34D0">
          <w:rPr>
            <w:b/>
            <w:bCs w:val="0"/>
            <w:vertAlign w:val="subscript"/>
          </w:rPr>
          <w:t>cat</w:t>
        </w:r>
        <w:r w:rsidR="00907AA3" w:rsidRPr="00782A8A" w:rsidDel="00EF34D0">
          <w:rPr>
            <w:b/>
            <w:bCs w:val="0"/>
            <w:vertAlign w:val="superscript"/>
          </w:rPr>
          <w:t>MUT</w:t>
        </w:r>
        <w:r w:rsidRPr="00782A8A" w:rsidDel="00EF34D0">
          <w:rPr>
            <w:b/>
            <w:bCs w:val="0"/>
          </w:rPr>
          <w:t>/K</w:t>
        </w:r>
        <w:r w:rsidRPr="00782A8A" w:rsidDel="00EF34D0">
          <w:rPr>
            <w:b/>
            <w:bCs w:val="0"/>
            <w:vertAlign w:val="subscript"/>
          </w:rPr>
          <w:t>m</w:t>
        </w:r>
        <w:r w:rsidR="00907AA3" w:rsidRPr="00782A8A" w:rsidDel="00EF34D0">
          <w:rPr>
            <w:b/>
            <w:bCs w:val="0"/>
            <w:vertAlign w:val="superscript"/>
          </w:rPr>
          <w:t>MUT</w:t>
        </w:r>
        <w:r w:rsidR="00AA522F" w:rsidRPr="00782A8A" w:rsidDel="00EF34D0">
          <w:rPr>
            <w:b/>
            <w:bCs w:val="0"/>
          </w:rPr>
          <w:t>)/(</w:t>
        </w:r>
        <w:r w:rsidRPr="00782A8A" w:rsidDel="00EF34D0">
          <w:rPr>
            <w:b/>
            <w:bCs w:val="0"/>
          </w:rPr>
          <w:t>k</w:t>
        </w:r>
        <w:r w:rsidRPr="00782A8A" w:rsidDel="00EF34D0">
          <w:rPr>
            <w:b/>
            <w:bCs w:val="0"/>
            <w:vertAlign w:val="subscript"/>
          </w:rPr>
          <w:t>cat</w:t>
        </w:r>
        <w:r w:rsidR="00907AA3" w:rsidRPr="00782A8A" w:rsidDel="00EF34D0">
          <w:rPr>
            <w:b/>
            <w:bCs w:val="0"/>
            <w:vertAlign w:val="superscript"/>
          </w:rPr>
          <w:t>WT</w:t>
        </w:r>
        <w:r w:rsidRPr="00782A8A" w:rsidDel="00EF34D0">
          <w:rPr>
            <w:b/>
            <w:bCs w:val="0"/>
          </w:rPr>
          <w:t>/K</w:t>
        </w:r>
        <w:r w:rsidRPr="00782A8A" w:rsidDel="00EF34D0">
          <w:rPr>
            <w:b/>
            <w:bCs w:val="0"/>
            <w:vertAlign w:val="subscript"/>
          </w:rPr>
          <w:t>m</w:t>
        </w:r>
        <w:r w:rsidR="00907AA3" w:rsidRPr="00782A8A" w:rsidDel="00EF34D0">
          <w:rPr>
            <w:b/>
            <w:bCs w:val="0"/>
            <w:vertAlign w:val="superscript"/>
          </w:rPr>
          <w:t>WT</w:t>
        </w:r>
        <w:r w:rsidRPr="00782A8A" w:rsidDel="00EF34D0">
          <w:rPr>
            <w:b/>
            <w:bCs w:val="0"/>
          </w:rPr>
          <w:t>)</w:t>
        </w:r>
        <w:r w:rsidR="00AA522F" w:rsidRPr="00782A8A" w:rsidDel="00EF34D0">
          <w:rPr>
            <w:b/>
            <w:bCs w:val="0"/>
          </w:rPr>
          <w:t>)</w:t>
        </w:r>
        <w:r w:rsidRPr="00782A8A" w:rsidDel="00EF34D0">
          <w:rPr>
            <w:b/>
            <w:bCs w:val="0"/>
          </w:rPr>
          <w:t xml:space="preserve">. </w:t>
        </w:r>
      </w:moveFrom>
      <w:moveFromRangeEnd w:id="1319"/>
      <w:del w:id="1321" w:author="Perica, Tina" w:date="2020-07-02T16:15:00Z">
        <w:r w:rsidR="00A17BC0" w:rsidRPr="00782A8A" w:rsidDel="008E5635">
          <w:rPr>
            <w:b/>
            <w:bCs w:val="0"/>
          </w:rPr>
          <w:delText>b</w:delText>
        </w:r>
      </w:del>
      <w:ins w:id="1322" w:author="Christopher Mathy" w:date="2020-05-14T10:28:00Z">
        <w:r w:rsidR="00EF34D0" w:rsidRPr="00782A8A">
          <w:rPr>
            <w:b/>
            <w:bCs w:val="0"/>
          </w:rPr>
          <w:t>a</w:t>
        </w:r>
      </w:ins>
      <w:r w:rsidRPr="00782A8A">
        <w:rPr>
          <w:b/>
          <w:bCs w:val="0"/>
        </w:rPr>
        <w:t>,</w:t>
      </w:r>
      <w:r w:rsidRPr="001447E0">
        <w:t xml:space="preserve"> </w:t>
      </w:r>
      <w:r w:rsidRPr="00AB5AF2">
        <w:t xml:space="preserve">Clustering of 278 </w:t>
      </w:r>
      <w:r w:rsidRPr="00AB5AF2">
        <w:rPr>
          <w:i/>
        </w:rPr>
        <w:t>S. cerevisiae</w:t>
      </w:r>
      <w:r w:rsidRPr="00736B15" w:rsidDel="00C74A37">
        <w:t xml:space="preserve"> </w:t>
      </w:r>
      <w:r w:rsidRPr="00736B15">
        <w:t>genes and 22 strong Gsp1 point mutants by the p-value of Pearson correlations of their GI profiles compared to</w:t>
      </w:r>
      <w:r w:rsidR="00F72F14" w:rsidRPr="00736B15">
        <w:t xml:space="preserve"> </w:t>
      </w:r>
      <w:r w:rsidR="008B7ED2" w:rsidRPr="003006FF">
        <w:t xml:space="preserve">relative </w:t>
      </w:r>
      <w:r w:rsidR="007D6DA1" w:rsidRPr="00973098">
        <w:t>GAP-mediated hydrolysis and GEF-mediated exchange efficiencies</w:t>
      </w:r>
      <w:r w:rsidRPr="009C4F0C">
        <w:t xml:space="preserve"> </w:t>
      </w:r>
      <w:r w:rsidR="00701182" w:rsidRPr="009C4F0C">
        <w:t>as indicated</w:t>
      </w:r>
      <w:r w:rsidRPr="002B5AF7">
        <w:t>.</w:t>
      </w:r>
      <w:r w:rsidRPr="00ED5D16" w:rsidDel="008A73FE">
        <w:t xml:space="preserve"> </w:t>
      </w:r>
      <w:r w:rsidRPr="001447E0">
        <w:t xml:space="preserve">The </w:t>
      </w:r>
      <w:ins w:id="1323" w:author="Perica, Tina" w:date="2020-07-07T13:27:00Z">
        <w:r w:rsidR="00B8152A" w:rsidRPr="001447E0">
          <w:t>p</w:t>
        </w:r>
      </w:ins>
      <w:ins w:id="1324" w:author="Christopher Mathy" w:date="2020-05-14T10:30:00Z">
        <w:del w:id="1325" w:author="Perica, Tina" w:date="2020-07-07T13:27:00Z">
          <w:r w:rsidR="007741CF" w:rsidRPr="001447E0" w:rsidDel="00B8152A">
            <w:delText>P</w:delText>
          </w:r>
        </w:del>
      </w:ins>
      <w:del w:id="1326" w:author="Christopher Mathy" w:date="2020-05-14T10:30:00Z">
        <w:r w:rsidRPr="001447E0" w:rsidDel="007741CF">
          <w:delText>p</w:delText>
        </w:r>
      </w:del>
      <w:r w:rsidRPr="001447E0">
        <w:t xml:space="preserve">-value is a </w:t>
      </w:r>
      <w:r w:rsidR="00AA522F" w:rsidRPr="001447E0">
        <w:t>false discovery rate</w:t>
      </w:r>
      <w:r w:rsidRPr="001447E0">
        <w:t xml:space="preserve"> adjusted one-sided (positive) p-value of the Pearson correlations (represented as a white to </w:t>
      </w:r>
      <w:del w:id="1327" w:author="Perica, Tina" w:date="2020-07-07T14:07:00Z">
        <w:r w:rsidRPr="001447E0" w:rsidDel="00A77901">
          <w:delText xml:space="preserve">purple </w:delText>
        </w:r>
      </w:del>
      <w:ins w:id="1328" w:author="Perica, Tina" w:date="2020-07-07T14:07:00Z">
        <w:r w:rsidR="00A77901" w:rsidRPr="001447E0">
          <w:t xml:space="preserve">gray </w:t>
        </w:r>
      </w:ins>
      <w:r w:rsidRPr="001447E0">
        <w:t xml:space="preserve">range, where </w:t>
      </w:r>
      <w:del w:id="1329" w:author="Perica, Tina" w:date="2020-07-07T14:07:00Z">
        <w:r w:rsidRPr="001447E0" w:rsidDel="00A77901">
          <w:delText xml:space="preserve">purple </w:delText>
        </w:r>
      </w:del>
      <w:ins w:id="1330" w:author="Perica, Tina" w:date="2020-07-07T14:07:00Z">
        <w:r w:rsidR="00A77901" w:rsidRPr="001447E0">
          <w:t xml:space="preserve">gray </w:t>
        </w:r>
      </w:ins>
      <w:r w:rsidRPr="001447E0">
        <w:t xml:space="preserve">is most significant). </w:t>
      </w:r>
      <w:r w:rsidR="00922609" w:rsidRPr="001447E0">
        <w:t>The n</w:t>
      </w:r>
      <w:r w:rsidRPr="001447E0">
        <w:t xml:space="preserve">umber of genes in each of the seven clusters is given in parentheses. </w:t>
      </w:r>
      <w:ins w:id="1331" w:author="Perica, Tina" w:date="2020-07-08T15:55:00Z">
        <w:r w:rsidR="0051501D" w:rsidRPr="001447E0">
          <w:t xml:space="preserve">The red, green and blue dashes highlight the </w:t>
        </w:r>
        <w:r w:rsidR="0051501D" w:rsidRPr="001447E0">
          <w:rPr>
            <w:i/>
            <w:iCs/>
          </w:rPr>
          <w:t>S. cerevisiae</w:t>
        </w:r>
        <w:r w:rsidR="0051501D" w:rsidRPr="001447E0">
          <w:t xml:space="preserve"> genes highlighted in panel c. </w:t>
        </w:r>
      </w:ins>
      <w:r w:rsidRPr="001447E0">
        <w:t xml:space="preserve">A star next to the relative kinetic values indicates </w:t>
      </w:r>
      <w:r w:rsidRPr="001447E0">
        <w:lastRenderedPageBreak/>
        <w:t>that no kinetics data were collected for that mutant.</w:t>
      </w:r>
      <w:ins w:id="1332" w:author="Perica, Tina" w:date="2020-07-08T15:54:00Z">
        <w:r w:rsidR="0051501D" w:rsidRPr="001447E0">
          <w:t xml:space="preserve"> </w:t>
        </w:r>
      </w:ins>
      <w:ins w:id="1333" w:author="Christopher Mathy" w:date="2020-05-14T11:30:00Z">
        <w:del w:id="1334" w:author="Perica, Tina" w:date="2020-07-07T14:08:00Z">
          <w:r w:rsidR="00884E48" w:rsidRPr="00782A8A" w:rsidDel="00A77901">
            <w:rPr>
              <w:b/>
              <w:bCs w:val="0"/>
            </w:rPr>
            <w:delText xml:space="preserve"> For </w:delText>
          </w:r>
        </w:del>
      </w:ins>
      <w:ins w:id="1335" w:author="Christopher Mathy" w:date="2020-05-14T11:31:00Z">
        <w:del w:id="1336" w:author="Perica, Tina" w:date="2020-07-07T14:08:00Z">
          <w:r w:rsidR="00884E48" w:rsidRPr="00782A8A" w:rsidDel="00A77901">
            <w:rPr>
              <w:b/>
              <w:bCs w:val="0"/>
            </w:rPr>
            <w:delText xml:space="preserve">display purposes, the </w:delText>
          </w:r>
        </w:del>
      </w:ins>
      <w:ins w:id="1337" w:author="Christopher Mathy" w:date="2020-05-14T11:32:00Z">
        <w:del w:id="1338" w:author="Perica, Tina" w:date="2020-07-07T14:08:00Z">
          <w:r w:rsidR="00884E48" w:rsidRPr="00782A8A" w:rsidDel="00A77901">
            <w:rPr>
              <w:b/>
              <w:bCs w:val="0"/>
            </w:rPr>
            <w:delText xml:space="preserve">bar lengths representing the </w:delText>
          </w:r>
        </w:del>
      </w:ins>
      <w:ins w:id="1339" w:author="Christopher Mathy" w:date="2020-05-14T11:31:00Z">
        <w:del w:id="1340" w:author="Perica, Tina" w:date="2020-07-07T14:08:00Z">
          <w:r w:rsidR="00884E48" w:rsidRPr="00782A8A" w:rsidDel="00A77901">
            <w:rPr>
              <w:b/>
              <w:bCs w:val="0"/>
            </w:rPr>
            <w:delText>log ratio of GAP/GEF relative efficienc</w:delText>
          </w:r>
        </w:del>
      </w:ins>
      <w:ins w:id="1341" w:author="Christopher Mathy" w:date="2020-05-14T11:32:00Z">
        <w:del w:id="1342" w:author="Perica, Tina" w:date="2020-07-07T14:08:00Z">
          <w:r w:rsidR="00884E48" w:rsidRPr="00782A8A" w:rsidDel="00A77901">
            <w:rPr>
              <w:b/>
              <w:bCs w:val="0"/>
            </w:rPr>
            <w:delText>i</w:delText>
          </w:r>
        </w:del>
      </w:ins>
      <w:ins w:id="1343" w:author="Christopher Mathy" w:date="2020-05-14T11:31:00Z">
        <w:del w:id="1344" w:author="Perica, Tina" w:date="2020-07-07T14:08:00Z">
          <w:r w:rsidR="00884E48" w:rsidRPr="00782A8A" w:rsidDel="00A77901">
            <w:rPr>
              <w:b/>
              <w:bCs w:val="0"/>
            </w:rPr>
            <w:delText>es w</w:delText>
          </w:r>
        </w:del>
      </w:ins>
      <w:ins w:id="1345" w:author="Christopher Mathy" w:date="2020-05-15T01:55:00Z">
        <w:del w:id="1346" w:author="Perica, Tina" w:date="2020-07-07T14:08:00Z">
          <w:r w:rsidR="00273A93" w:rsidRPr="00782A8A" w:rsidDel="00A77901">
            <w:rPr>
              <w:b/>
              <w:bCs w:val="0"/>
            </w:rPr>
            <w:delText>e</w:delText>
          </w:r>
        </w:del>
      </w:ins>
      <w:ins w:id="1347" w:author="Christopher Mathy" w:date="2020-05-15T01:56:00Z">
        <w:del w:id="1348" w:author="Perica, Tina" w:date="2020-07-07T14:08:00Z">
          <w:r w:rsidR="00273A93" w:rsidRPr="00782A8A" w:rsidDel="00A77901">
            <w:rPr>
              <w:b/>
              <w:bCs w:val="0"/>
            </w:rPr>
            <w:delText>re</w:delText>
          </w:r>
        </w:del>
      </w:ins>
      <w:ins w:id="1349" w:author="Christopher Mathy" w:date="2020-05-14T11:31:00Z">
        <w:del w:id="1350" w:author="Perica, Tina" w:date="2020-07-07T14:08:00Z">
          <w:r w:rsidR="00884E48" w:rsidRPr="00782A8A" w:rsidDel="00A77901">
            <w:rPr>
              <w:b/>
              <w:bCs w:val="0"/>
            </w:rPr>
            <w:delText xml:space="preserve"> </w:delText>
          </w:r>
        </w:del>
      </w:ins>
      <w:ins w:id="1351" w:author="Christopher Mathy" w:date="2020-05-14T11:32:00Z">
        <w:del w:id="1352" w:author="Perica, Tina" w:date="2020-07-07T14:08:00Z">
          <w:r w:rsidR="00884E48" w:rsidRPr="00782A8A" w:rsidDel="00A77901">
            <w:rPr>
              <w:b/>
              <w:bCs w:val="0"/>
            </w:rPr>
            <w:delText>cut off for K101R and R108L (</w:delText>
          </w:r>
        </w:del>
      </w:ins>
      <w:ins w:id="1353" w:author="Christopher Mathy" w:date="2020-05-14T11:33:00Z">
        <w:del w:id="1354" w:author="Perica, Tina" w:date="2020-07-07T14:08:00Z">
          <w:r w:rsidR="00884E48" w:rsidRPr="00782A8A" w:rsidDel="00A77901">
            <w:rPr>
              <w:b/>
              <w:bCs w:val="0"/>
            </w:rPr>
            <w:delText>darkest cyan bars</w:delText>
          </w:r>
        </w:del>
      </w:ins>
      <w:ins w:id="1355" w:author="Christopher Mathy" w:date="2020-05-14T11:34:00Z">
        <w:del w:id="1356" w:author="Perica, Tina" w:date="2020-07-07T14:08:00Z">
          <w:r w:rsidR="00884E48" w:rsidRPr="00782A8A" w:rsidDel="00A77901">
            <w:rPr>
              <w:b/>
              <w:bCs w:val="0"/>
            </w:rPr>
            <w:delText xml:space="preserve">). Lengths were capped at </w:delText>
          </w:r>
        </w:del>
      </w:ins>
      <w:ins w:id="1357" w:author="Christopher Mathy" w:date="2020-05-14T11:35:00Z">
        <w:del w:id="1358" w:author="Perica, Tina" w:date="2020-07-07T14:08:00Z">
          <w:r w:rsidR="00884E48" w:rsidRPr="00782A8A" w:rsidDel="00A77901">
            <w:rPr>
              <w:b/>
              <w:bCs w:val="0"/>
            </w:rPr>
            <w:delText>~3.4, t</w:delText>
          </w:r>
        </w:del>
      </w:ins>
      <w:ins w:id="1359" w:author="Christopher Mathy" w:date="2020-05-14T11:33:00Z">
        <w:del w:id="1360" w:author="Perica, Tina" w:date="2020-07-07T14:08:00Z">
          <w:r w:rsidR="00884E48" w:rsidRPr="00782A8A" w:rsidDel="00A77901">
            <w:rPr>
              <w:b/>
              <w:bCs w:val="0"/>
            </w:rPr>
            <w:delText>rue log ratios are K101R =</w:delText>
          </w:r>
        </w:del>
      </w:ins>
      <w:ins w:id="1361" w:author="Christopher Mathy" w:date="2020-05-14T11:35:00Z">
        <w:del w:id="1362" w:author="Perica, Tina" w:date="2020-07-07T14:08:00Z">
          <w:r w:rsidR="00884E48" w:rsidRPr="00782A8A" w:rsidDel="00A77901">
            <w:rPr>
              <w:b/>
              <w:bCs w:val="0"/>
            </w:rPr>
            <w:delText xml:space="preserve"> 6.13, R108L = 3.64.</w:delText>
          </w:r>
        </w:del>
      </w:ins>
      <w:ins w:id="1363" w:author="Christopher Mathy" w:date="2020-05-14T11:33:00Z">
        <w:del w:id="1364" w:author="Perica, Tina" w:date="2020-07-08T15:55:00Z">
          <w:r w:rsidR="00884E48" w:rsidRPr="00782A8A" w:rsidDel="0051501D">
            <w:rPr>
              <w:b/>
              <w:bCs w:val="0"/>
            </w:rPr>
            <w:delText xml:space="preserve"> </w:delText>
          </w:r>
        </w:del>
      </w:ins>
      <w:del w:id="1365" w:author="Perica, Tina" w:date="2020-07-07T14:08:00Z">
        <w:r w:rsidRPr="00782A8A" w:rsidDel="00A77901">
          <w:rPr>
            <w:b/>
            <w:bCs w:val="0"/>
          </w:rPr>
          <w:delText xml:space="preserve"> </w:delText>
        </w:r>
      </w:del>
      <w:ins w:id="1366" w:author="Christopher Mathy" w:date="2020-05-14T10:30:00Z">
        <w:r w:rsidR="007741CF" w:rsidRPr="00782A8A">
          <w:rPr>
            <w:b/>
            <w:bCs w:val="0"/>
          </w:rPr>
          <w:t>b,</w:t>
        </w:r>
        <w:r w:rsidR="007741CF" w:rsidRPr="001447E0">
          <w:t xml:space="preserve"> Distributions of Pearson correlations from b, separated by groups of Gsp1 point mutants identified by hierarchical clusterin</w:t>
        </w:r>
        <w:r w:rsidR="007741CF" w:rsidRPr="00AB5AF2">
          <w:t xml:space="preserve">g (see row dendrogram in b). Individual correlations with </w:t>
        </w:r>
        <w:r w:rsidR="007741CF" w:rsidRPr="00AB5AF2">
          <w:rPr>
            <w:i/>
            <w:iCs/>
          </w:rPr>
          <w:t>S. cerevisiae</w:t>
        </w:r>
        <w:r w:rsidR="007741CF" w:rsidRPr="00AB5AF2">
          <w:t xml:space="preserve"> genes in specific gene sets are shown as colored points, while the distributions of correlations with all other genes are shown in </w:t>
        </w:r>
      </w:ins>
      <w:ins w:id="1367" w:author="Perica, Tina" w:date="2020-07-07T14:16:00Z">
        <w:r w:rsidR="00A77901" w:rsidRPr="00736B15">
          <w:t xml:space="preserve">a </w:t>
        </w:r>
      </w:ins>
      <w:ins w:id="1368" w:author="Christopher Mathy" w:date="2020-05-14T10:30:00Z">
        <w:r w:rsidR="007741CF" w:rsidRPr="00736B15">
          <w:t>gray</w:t>
        </w:r>
      </w:ins>
      <w:ins w:id="1369" w:author="Perica, Tina" w:date="2020-07-07T14:16:00Z">
        <w:r w:rsidR="00A77901" w:rsidRPr="00736B15">
          <w:t xml:space="preserve"> violin</w:t>
        </w:r>
      </w:ins>
      <w:ins w:id="1370" w:author="Perica, Tina" w:date="2020-07-08T16:05:00Z">
        <w:r w:rsidR="00B34A2C" w:rsidRPr="003006FF">
          <w:t xml:space="preserve"> </w:t>
        </w:r>
      </w:ins>
      <w:ins w:id="1371" w:author="Perica, Tina" w:date="2020-07-07T14:16:00Z">
        <w:r w:rsidR="00A77901" w:rsidRPr="00973098">
          <w:t>plot</w:t>
        </w:r>
      </w:ins>
      <w:ins w:id="1372" w:author="Christopher Mathy" w:date="2020-05-14T10:30:00Z">
        <w:r w:rsidR="007741CF" w:rsidRPr="009C4F0C">
          <w:t xml:space="preserve">. </w:t>
        </w:r>
        <w:del w:id="1373" w:author="Perica, Tina" w:date="2020-07-07T14:08:00Z">
          <w:r w:rsidR="007741CF" w:rsidRPr="001447E0" w:rsidDel="00A77901">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1447E0">
          <w:t xml:space="preserve">Point size indicates the false discovery rate adjusted one-sided (positive) </w:t>
        </w:r>
      </w:ins>
      <w:ins w:id="1374" w:author="Perica, Tina" w:date="2020-07-07T14:08:00Z">
        <w:r w:rsidR="00A77901" w:rsidRPr="001447E0">
          <w:t>p</w:t>
        </w:r>
      </w:ins>
      <w:ins w:id="1375" w:author="Christopher Mathy" w:date="2020-05-14T10:30:00Z">
        <w:del w:id="1376" w:author="Perica, Tina" w:date="2020-07-07T14:08:00Z">
          <w:r w:rsidR="007741CF" w:rsidRPr="001447E0" w:rsidDel="00A77901">
            <w:delText>P</w:delText>
          </w:r>
        </w:del>
        <w:r w:rsidR="007741CF" w:rsidRPr="001447E0">
          <w:t>-value of the Pearson correlation. Only significant correlations (</w:t>
        </w:r>
      </w:ins>
      <w:ins w:id="1377" w:author="Perica, Tina" w:date="2020-07-07T14:08:00Z">
        <w:r w:rsidR="00A77901" w:rsidRPr="001447E0">
          <w:t>p</w:t>
        </w:r>
      </w:ins>
      <w:ins w:id="1378" w:author="Christopher Mathy" w:date="2020-05-14T10:30:00Z">
        <w:del w:id="1379" w:author="Perica, Tina" w:date="2020-07-07T14:08:00Z">
          <w:r w:rsidR="007741CF" w:rsidRPr="001447E0" w:rsidDel="00A77901">
            <w:delText>P</w:delText>
          </w:r>
        </w:del>
        <w:r w:rsidR="007741CF" w:rsidRPr="001447E0">
          <w:t>-value &lt; 0.05) are included.</w:t>
        </w:r>
      </w:ins>
      <w:ins w:id="1380" w:author="Perica, Tina" w:date="2020-07-08T15:54:00Z">
        <w:r w:rsidR="0051501D" w:rsidRPr="001447E0">
          <w:t xml:space="preserve"> </w:t>
        </w:r>
      </w:ins>
      <w:ins w:id="1381" w:author="Christopher Mathy" w:date="2020-05-14T10:30:00Z">
        <w:del w:id="1382" w:author="Perica, Tina" w:date="2020-07-08T15:54:00Z">
          <w:r w:rsidR="007741CF" w:rsidRPr="00782A8A" w:rsidDel="0051501D">
            <w:rPr>
              <w:b/>
              <w:bCs w:val="0"/>
            </w:rPr>
            <w:delText xml:space="preserve"> </w:delText>
          </w:r>
        </w:del>
      </w:ins>
      <w:r w:rsidR="00A17BC0" w:rsidRPr="00782A8A">
        <w:rPr>
          <w:b/>
          <w:bCs w:val="0"/>
        </w:rPr>
        <w:t>c</w:t>
      </w:r>
      <w:r w:rsidRPr="00782A8A">
        <w:rPr>
          <w:b/>
          <w:bCs w:val="0"/>
        </w:rPr>
        <w:t>,</w:t>
      </w:r>
      <w:r w:rsidRPr="001447E0">
        <w:t xml:space="preserve"> </w:t>
      </w:r>
      <w:ins w:id="1383" w:author="Perica, Tina" w:date="2020-07-07T14:22:00Z">
        <w:r w:rsidR="0067185B" w:rsidRPr="001447E0">
          <w:t>Heatmaps of</w:t>
        </w:r>
      </w:ins>
      <w:ins w:id="1384" w:author="Perica, Tina" w:date="2020-07-07T14:23:00Z">
        <w:r w:rsidR="0067185B" w:rsidRPr="001447E0">
          <w:t xml:space="preserve"> false discovery rate adjusted one-sided (positive) p-value of the Pearson correlation as in a, for the thr</w:t>
        </w:r>
        <w:r w:rsidR="0067185B" w:rsidRPr="00AB5AF2">
          <w:t>ee representative gene sets.</w:t>
        </w:r>
      </w:ins>
      <w:ins w:id="1385" w:author="Perica, Tina" w:date="2020-07-08T15:57:00Z">
        <w:r w:rsidR="00164942" w:rsidRPr="00AB5AF2">
          <w:t xml:space="preserve"> </w:t>
        </w:r>
      </w:ins>
      <w:ins w:id="1386" w:author="Perica, Tina" w:date="2020-07-07T14:23:00Z">
        <w:r w:rsidR="0067185B" w:rsidRPr="00AB5AF2">
          <w:t xml:space="preserve">Only Gsp1 mutants with the </w:t>
        </w:r>
        <w:r w:rsidR="0067185B" w:rsidRPr="00736B15">
          <w:t>kinetics data are shown, ordered</w:t>
        </w:r>
      </w:ins>
      <w:ins w:id="1387" w:author="Perica, Tina" w:date="2020-07-08T15:57:00Z">
        <w:r w:rsidR="00164942" w:rsidRPr="00736B15">
          <w:t xml:space="preserve"> and grouped</w:t>
        </w:r>
      </w:ins>
      <w:ins w:id="1388" w:author="Perica, Tina" w:date="2020-07-07T14:23:00Z">
        <w:r w:rsidR="0067185B" w:rsidRPr="00736B15">
          <w:t xml:space="preserve"> as in a.</w:t>
        </w:r>
      </w:ins>
      <w:ins w:id="1389" w:author="Perica, Tina" w:date="2020-07-07T14:22:00Z">
        <w:r w:rsidR="0067185B" w:rsidRPr="003006FF">
          <w:t xml:space="preserve"> </w:t>
        </w:r>
      </w:ins>
      <w:del w:id="1390" w:author="Perica, Tina" w:date="2020-07-07T14:24:00Z">
        <w:r w:rsidRPr="001447E0" w:rsidDel="0067185B">
          <w:rPr>
            <w:i/>
          </w:rPr>
          <w:delText>S. cerevis</w:delText>
        </w:r>
        <w:r w:rsidR="00AA522F" w:rsidRPr="001447E0" w:rsidDel="0067185B">
          <w:rPr>
            <w:i/>
          </w:rPr>
          <w:delText>i</w:delText>
        </w:r>
        <w:r w:rsidRPr="001447E0" w:rsidDel="0067185B">
          <w:rPr>
            <w:i/>
          </w:rPr>
          <w:delText>ae</w:delText>
        </w:r>
        <w:r w:rsidRPr="001447E0" w:rsidDel="0067185B">
          <w:delText xml:space="preserve"> nuclear pore genes show significant Pearson correlations (</w:delText>
        </w:r>
        <w:r w:rsidR="00394460" w:rsidRPr="001447E0" w:rsidDel="0067185B">
          <w:delText xml:space="preserve">false discovery rate adjusted one-sided (positive) p-value </w:delText>
        </w:r>
        <w:r w:rsidRPr="001447E0" w:rsidDel="0067185B">
          <w:delText>&lt; 0.05) with mutants regardless of which side of the GTPase cycle is more perturbed, while genes involved in spindle assembly regulation and tRNA modification correlate significantly with mutants that are more perturbed</w:delText>
        </w:r>
        <w:r w:rsidR="001E5C98" w:rsidRPr="001447E0" w:rsidDel="0067185B">
          <w:delText xml:space="preserve"> in</w:delText>
        </w:r>
        <w:r w:rsidRPr="001447E0" w:rsidDel="0067185B">
          <w:delText xml:space="preserve"> GAP-mediated hydrolysis and GEF-mediated nucleotide exchange, respectively. The order of Gsp1 mutants with available kinetics data corresponds to the order in panel b. </w:delText>
        </w:r>
      </w:del>
      <w:r w:rsidRPr="001447E0">
        <w:rPr>
          <w:i/>
        </w:rPr>
        <w:t>S. cerevisiae</w:t>
      </w:r>
      <w:r w:rsidRPr="001447E0">
        <w:t xml:space="preserve"> genes</w:t>
      </w:r>
      <w:ins w:id="1391" w:author="Perica, Tina" w:date="2020-07-07T14:24:00Z">
        <w:r w:rsidR="0067185B" w:rsidRPr="001447E0">
          <w:t xml:space="preserve"> for each gene set</w:t>
        </w:r>
      </w:ins>
      <w:r w:rsidRPr="001447E0">
        <w:t xml:space="preserve"> are clustered by p-value. The GTPase cycle schemes </w:t>
      </w:r>
      <w:del w:id="1392" w:author="Perica, Tina" w:date="2020-07-07T14:10:00Z">
        <w:r w:rsidRPr="001447E0" w:rsidDel="00A77901">
          <w:delText xml:space="preserve">below </w:delText>
        </w:r>
      </w:del>
      <w:ins w:id="1393" w:author="Perica, Tina" w:date="2020-07-07T14:10:00Z">
        <w:r w:rsidR="00A77901" w:rsidRPr="001447E0">
          <w:t xml:space="preserve">next to </w:t>
        </w:r>
      </w:ins>
      <w:r w:rsidRPr="001447E0">
        <w:t>the heatmaps represent each of the three paradigms of Gsp1 function.</w:t>
      </w:r>
      <w:ins w:id="1394" w:author="Perica, Tina" w:date="2020-07-07T14:24:00Z">
        <w:r w:rsidR="0067185B" w:rsidRPr="001447E0">
          <w:t xml:space="preserve"> </w:t>
        </w:r>
      </w:ins>
      <w:ins w:id="1395" w:author="Perica, Tina" w:date="2020-07-08T15:45:00Z">
        <w:r w:rsidR="005F1BA8" w:rsidRPr="00782A8A">
          <w:rPr>
            <w:b/>
            <w:bCs w:val="0"/>
          </w:rPr>
          <w:t>d,</w:t>
        </w:r>
      </w:ins>
      <w:ins w:id="1396" w:author="Perica, Tina" w:date="2020-07-07T14:25:00Z">
        <w:r w:rsidR="0067185B" w:rsidRPr="001447E0">
          <w:t xml:space="preserve"> </w:t>
        </w:r>
      </w:ins>
      <w:ins w:id="1397" w:author="Perica, Tina" w:date="2020-07-08T15:45:00Z">
        <w:r w:rsidR="005F1BA8" w:rsidRPr="001447E0">
          <w:t>R</w:t>
        </w:r>
      </w:ins>
      <w:ins w:id="1398" w:author="Perica, Tina" w:date="2020-07-07T14:25:00Z">
        <w:r w:rsidR="0067185B" w:rsidRPr="00AB5AF2">
          <w:t>elationship between the relative GAP-mediated GTP hydrolysis and GEF-mediated nucleotide exchange catalytic efficiencies for Gsp1 mutant</w:t>
        </w:r>
      </w:ins>
      <w:ins w:id="1399" w:author="Perica, Tina" w:date="2020-07-07T14:26:00Z">
        <w:r w:rsidR="0067185B" w:rsidRPr="00AB5AF2">
          <w:t xml:space="preserve"> groups I to III</w:t>
        </w:r>
      </w:ins>
      <w:ins w:id="1400" w:author="Perica, Tina" w:date="2020-07-07T14:25:00Z">
        <w:r w:rsidR="0067185B" w:rsidRPr="00AB5AF2">
          <w:t xml:space="preserve">. </w:t>
        </w:r>
      </w:ins>
      <w:ins w:id="1401" w:author="Perica, Tina" w:date="2020-07-07T14:26:00Z">
        <w:r w:rsidR="00296A3D" w:rsidRPr="00AB5AF2">
          <w:t>The three outliers to the general trend are represented by emp</w:t>
        </w:r>
        <w:r w:rsidR="00296A3D" w:rsidRPr="00736B15">
          <w:t xml:space="preserve">ty circles and dashed lines. </w:t>
        </w:r>
      </w:ins>
      <w:ins w:id="1402" w:author="Perica, Tina" w:date="2020-07-08T15:58:00Z">
        <w:r w:rsidR="00164942" w:rsidRPr="00736B15">
          <w:t>The log ratio of GAP/GEF relative efficiencies</w:t>
        </w:r>
      </w:ins>
      <w:ins w:id="1403" w:author="Perica, Tina" w:date="2020-07-08T15:59:00Z">
        <w:r w:rsidR="00164942" w:rsidRPr="003006FF">
          <w:t xml:space="preserve"> is capped at -3. True values for K101R</w:t>
        </w:r>
      </w:ins>
      <w:ins w:id="1404" w:author="Perica, Tina" w:date="2020-07-08T16:02:00Z">
        <w:r w:rsidR="00164942" w:rsidRPr="00973098">
          <w:t xml:space="preserve">, R108I, and </w:t>
        </w:r>
      </w:ins>
      <w:ins w:id="1405" w:author="Perica, Tina" w:date="2020-07-08T15:59:00Z">
        <w:r w:rsidR="00164942" w:rsidRPr="00973098">
          <w:t>R108L</w:t>
        </w:r>
      </w:ins>
      <w:ins w:id="1406" w:author="Perica, Tina" w:date="2020-07-08T16:03:00Z">
        <w:r w:rsidR="00164942" w:rsidRPr="009C4F0C">
          <w:t xml:space="preserve"> </w:t>
        </w:r>
      </w:ins>
      <w:ins w:id="1407" w:author="Perica, Tina" w:date="2020-08-31T22:28:00Z">
        <w:r w:rsidR="001447E0">
          <w:t xml:space="preserve">natural </w:t>
        </w:r>
      </w:ins>
      <w:proofErr w:type="gramStart"/>
      <w:ins w:id="1408" w:author="Perica, Tina" w:date="2020-07-08T16:04:00Z">
        <w:r w:rsidR="00164942" w:rsidRPr="001447E0">
          <w:t>log-transformed</w:t>
        </w:r>
        <w:proofErr w:type="gramEnd"/>
        <w:r w:rsidR="00164942" w:rsidRPr="001447E0">
          <w:t xml:space="preserve"> </w:t>
        </w:r>
      </w:ins>
      <w:ins w:id="1409" w:author="Perica, Tina" w:date="2020-07-08T16:03:00Z">
        <w:r w:rsidR="00164942" w:rsidRPr="001447E0">
          <w:t xml:space="preserve">GEF </w:t>
        </w:r>
      </w:ins>
      <w:ins w:id="1410" w:author="Perica, Tina" w:date="2020-07-08T16:04:00Z">
        <w:r w:rsidR="00164942" w:rsidRPr="001447E0">
          <w:t>relative efficiencies</w:t>
        </w:r>
      </w:ins>
      <w:ins w:id="1411" w:author="Perica, Tina" w:date="2020-07-08T15:59:00Z">
        <w:r w:rsidR="00164942" w:rsidRPr="00AB5AF2">
          <w:t xml:space="preserve"> are</w:t>
        </w:r>
      </w:ins>
      <w:ins w:id="1412" w:author="Perica, Tina" w:date="2020-07-08T16:02:00Z">
        <w:r w:rsidR="00164942" w:rsidRPr="00AB5AF2">
          <w:t xml:space="preserve"> -</w:t>
        </w:r>
      </w:ins>
      <w:ins w:id="1413" w:author="Perica, Tina" w:date="2020-07-08T16:03:00Z">
        <w:r w:rsidR="00164942" w:rsidRPr="00AB5AF2">
          <w:t>5.5, -4.1, and -3.9, respectively.</w:t>
        </w:r>
      </w:ins>
      <w:ins w:id="1414" w:author="Perica, Tina" w:date="2020-07-08T15:59:00Z">
        <w:r w:rsidR="00164942" w:rsidRPr="00AB5AF2">
          <w:t xml:space="preserve"> </w:t>
        </w:r>
      </w:ins>
      <w:ins w:id="1415" w:author="Perica, Tina" w:date="2020-07-07T14:26:00Z">
        <w:r w:rsidR="00296A3D" w:rsidRPr="00736B15">
          <w:t>The pink lines represent the median values</w:t>
        </w:r>
      </w:ins>
      <w:ins w:id="1416" w:author="Perica, Tina" w:date="2020-07-07T14:27:00Z">
        <w:r w:rsidR="00296A3D" w:rsidRPr="00736B15">
          <w:t xml:space="preserve"> (exc</w:t>
        </w:r>
      </w:ins>
      <w:ins w:id="1417" w:author="Perica, Tina" w:date="2020-07-08T14:57:00Z">
        <w:r w:rsidR="00B55E52" w:rsidRPr="003006FF">
          <w:t>luding</w:t>
        </w:r>
      </w:ins>
      <w:ins w:id="1418" w:author="Perica, Tina" w:date="2020-07-07T14:27:00Z">
        <w:r w:rsidR="00296A3D" w:rsidRPr="00973098">
          <w:t xml:space="preserve"> the K101R mutant).</w:t>
        </w:r>
      </w:ins>
      <w:ins w:id="1419" w:author="Perica, Tina" w:date="2020-07-08T15:42:00Z">
        <w:r w:rsidR="005F1BA8" w:rsidRPr="00973098">
          <w:t xml:space="preserve"> </w:t>
        </w:r>
      </w:ins>
    </w:p>
    <w:p w14:paraId="6D8F36B7" w14:textId="77777777" w:rsidR="00980507" w:rsidRPr="00A70911" w:rsidRDefault="00980507">
      <w:pPr>
        <w:spacing w:after="0" w:line="240" w:lineRule="auto"/>
        <w:jc w:val="left"/>
        <w:rPr>
          <w:noProof/>
          <w:color w:val="000000" w:themeColor="text1"/>
        </w:rPr>
      </w:pPr>
      <w:r w:rsidRPr="00A70911">
        <w:rPr>
          <w:noProof/>
          <w:color w:val="000000" w:themeColor="text1"/>
        </w:rPr>
        <w:br w:type="page"/>
      </w:r>
    </w:p>
    <w:p w14:paraId="69AFA4BA" w14:textId="52E972E5" w:rsidR="00EA1802" w:rsidRPr="00D237BC" w:rsidRDefault="00531CD0" w:rsidP="00EA1802">
      <w:pPr>
        <w:keepNext/>
        <w:rPr>
          <w:color w:val="000000" w:themeColor="text1"/>
          <w:rPrChange w:id="1420" w:author="Perica, Tina" w:date="2020-08-23T15:10:00Z">
            <w:rPr/>
          </w:rPrChange>
        </w:rPr>
      </w:pPr>
      <w:r w:rsidRPr="00D237BC">
        <w:rPr>
          <w:noProof/>
          <w:color w:val="000000" w:themeColor="text1"/>
          <w:rPrChange w:id="1421" w:author="Perica, Tina" w:date="2020-08-23T15:10:00Z">
            <w:rPr>
              <w:noProof/>
            </w:rPr>
          </w:rPrChange>
        </w:rPr>
        <w:lastRenderedPageBreak/>
        <w:drawing>
          <wp:inline distT="0" distB="0" distL="0" distR="0" wp14:anchorId="60E99614" wp14:editId="76069E72">
            <wp:extent cx="6150644" cy="84054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stretch>
                      <a:fillRect/>
                    </a:stretch>
                  </pic:blipFill>
                  <pic:spPr>
                    <a:xfrm>
                      <a:off x="0" y="0"/>
                      <a:ext cx="6150644" cy="8405487"/>
                    </a:xfrm>
                    <a:prstGeom prst="rect">
                      <a:avLst/>
                    </a:prstGeom>
                  </pic:spPr>
                </pic:pic>
              </a:graphicData>
            </a:graphic>
          </wp:inline>
        </w:drawing>
      </w:r>
    </w:p>
    <w:p w14:paraId="2575A022" w14:textId="08E456AF" w:rsidR="00156985" w:rsidRPr="00AB5AF2" w:rsidRDefault="00EA1802" w:rsidP="009759D0">
      <w:pPr>
        <w:pStyle w:val="Caption"/>
      </w:pPr>
      <w:bookmarkStart w:id="1422" w:name="_Ref411434816"/>
      <w:r w:rsidRPr="00AB5AF2">
        <w:rPr>
          <w:b/>
          <w:rPrChange w:id="1423" w:author="Perica, Tina" w:date="2020-08-31T22:29:00Z">
            <w:rPr/>
          </w:rPrChange>
        </w:rPr>
        <w:lastRenderedPageBreak/>
        <w:t>Extended Data Fig</w:t>
      </w:r>
      <w:r w:rsidRPr="00973098">
        <w:rPr>
          <w:b/>
        </w:rPr>
        <w:t>ure</w:t>
      </w:r>
      <w:r w:rsidRPr="009C4F0C">
        <w:rPr>
          <w:b/>
        </w:rPr>
        <w:t xml:space="preserve"> </w:t>
      </w:r>
      <w:bookmarkEnd w:id="1422"/>
      <w:r w:rsidRPr="009C4F0C">
        <w:rPr>
          <w:b/>
        </w:rPr>
        <w:t xml:space="preserve">1 Design of interface point mutations in </w:t>
      </w:r>
      <w:r w:rsidRPr="00AB5AF2">
        <w:rPr>
          <w:b/>
          <w:i/>
          <w:rPrChange w:id="1424" w:author="Perica, Tina" w:date="2020-08-31T22:29:00Z">
            <w:rPr>
              <w:i/>
            </w:rPr>
          </w:rPrChange>
        </w:rPr>
        <w:t>S. cerevisiae</w:t>
      </w:r>
      <w:r w:rsidRPr="00AB5AF2">
        <w:rPr>
          <w:b/>
          <w:rPrChange w:id="1425" w:author="Perica, Tina" w:date="2020-08-31T22:29:00Z">
            <w:rPr/>
          </w:rPrChange>
        </w:rPr>
        <w:t xml:space="preserve"> Gsp1.</w:t>
      </w:r>
      <w:r w:rsidRPr="00AB5AF2">
        <w:t xml:space="preserve"> </w:t>
      </w:r>
      <w:ins w:id="1426" w:author="Perica, Tina" w:date="2020-08-31T11:56:00Z">
        <w:r w:rsidR="00AC678E" w:rsidRPr="00AB5AF2">
          <w:t xml:space="preserve">Interface core, rim, and support positions are defined as </w:t>
        </w:r>
        <w:proofErr w:type="gramStart"/>
        <w:r w:rsidR="00AC678E" w:rsidRPr="00AB5AF2">
          <w:t>in{</w:t>
        </w:r>
        <w:proofErr w:type="gramEnd"/>
        <w:r w:rsidR="00AC678E" w:rsidRPr="00AB5AF2">
          <w:t>Levy, 2010, p00824} (see Methods)</w:t>
        </w:r>
      </w:ins>
      <w:ins w:id="1427" w:author="Perica, Tina" w:date="2020-08-31T11:57:00Z">
        <w:r w:rsidR="00AC678E" w:rsidRPr="00AB5AF2">
          <w:t xml:space="preserve"> and provided in Supplementary File 1 Table</w:t>
        </w:r>
        <w:r w:rsidR="00AC678E" w:rsidRPr="00736B15">
          <w:t xml:space="preserve"> 2</w:t>
        </w:r>
      </w:ins>
      <w:ins w:id="1428" w:author="Perica, Tina" w:date="2020-08-31T11:56:00Z">
        <w:r w:rsidR="00AC678E" w:rsidRPr="00736B15">
          <w:t xml:space="preserve">. </w:t>
        </w:r>
      </w:ins>
      <w:r w:rsidR="0030436B" w:rsidRPr="00973098">
        <w:rPr>
          <w:b/>
        </w:rPr>
        <w:t>a-f</w:t>
      </w:r>
      <w:r w:rsidRPr="009C4F0C">
        <w:rPr>
          <w:b/>
        </w:rPr>
        <w:t>,</w:t>
      </w:r>
      <w:r w:rsidRPr="00AB5AF2">
        <w:t xml:space="preserve"> </w:t>
      </w:r>
      <w:r w:rsidR="00531CD0" w:rsidRPr="00AB5AF2">
        <w:t xml:space="preserve">Structures of Ran/Gsp1 in </w:t>
      </w:r>
      <w:r w:rsidR="00367797" w:rsidRPr="00AB5AF2">
        <w:t>different binding conformations</w:t>
      </w:r>
      <w:r w:rsidR="00531CD0" w:rsidRPr="00AB5AF2">
        <w:t>. Mutated Gsp1 residues are shown as spheres.</w:t>
      </w:r>
      <w:r w:rsidR="00DA2193" w:rsidRPr="00AB5AF2">
        <w:t xml:space="preserve"> Interface residues are </w:t>
      </w:r>
      <w:proofErr w:type="spellStart"/>
      <w:r w:rsidR="00DA2193" w:rsidRPr="00AB5AF2">
        <w:t>coloured</w:t>
      </w:r>
      <w:proofErr w:type="spellEnd"/>
      <w:r w:rsidR="00DA2193" w:rsidRPr="00AB5AF2">
        <w:t xml:space="preserve"> by </w:t>
      </w:r>
      <w:r w:rsidR="00233874" w:rsidRPr="00AB5AF2">
        <w:t xml:space="preserve">the type of partner protein: </w:t>
      </w:r>
      <w:r w:rsidR="00233874" w:rsidRPr="00973098">
        <w:rPr>
          <w:b/>
        </w:rPr>
        <w:t>a,</w:t>
      </w:r>
      <w:r w:rsidR="00233874" w:rsidRPr="00AB5AF2">
        <w:t xml:space="preserve"> Srm1 (GEF) interface core (dark teal) and interface rim and support (light teal)</w:t>
      </w:r>
      <w:r w:rsidR="00367797" w:rsidRPr="00AB5AF2">
        <w:t xml:space="preserve"> PDB ID: 1i2m</w:t>
      </w:r>
      <w:r w:rsidR="00233874" w:rsidRPr="00AB5AF2">
        <w:t>;</w:t>
      </w:r>
      <w:r w:rsidR="00531CD0" w:rsidRPr="00AB5AF2">
        <w:t xml:space="preserve"> </w:t>
      </w:r>
      <w:r w:rsidRPr="00973098">
        <w:rPr>
          <w:b/>
        </w:rPr>
        <w:t>b,</w:t>
      </w:r>
      <w:r w:rsidR="00233874" w:rsidRPr="00AB5AF2">
        <w:t xml:space="preserve"> Rna1 (GAP) interface core (dark orange) and interface rim and support (light orange)</w:t>
      </w:r>
      <w:r w:rsidR="00367797" w:rsidRPr="00AB5AF2">
        <w:t xml:space="preserve"> PDB ID: 1k5d</w:t>
      </w:r>
      <w:r w:rsidR="00233874" w:rsidRPr="00AB5AF2">
        <w:t xml:space="preserve">; </w:t>
      </w:r>
      <w:r w:rsidR="00233874" w:rsidRPr="00973098">
        <w:rPr>
          <w:b/>
        </w:rPr>
        <w:t>c,</w:t>
      </w:r>
      <w:r w:rsidR="00233874" w:rsidRPr="00AB5AF2">
        <w:t xml:space="preserve"> Ntf2 interface core (dark purple) and interface rim and support (light purple)</w:t>
      </w:r>
      <w:r w:rsidR="00367797" w:rsidRPr="00AB5AF2">
        <w:t xml:space="preserve"> PDB ID: 1a2k</w:t>
      </w:r>
      <w:r w:rsidR="00233874" w:rsidRPr="00AB5AF2">
        <w:t xml:space="preserve">; </w:t>
      </w:r>
      <w:r w:rsidR="00233874" w:rsidRPr="00973098">
        <w:rPr>
          <w:b/>
        </w:rPr>
        <w:t>d,</w:t>
      </w:r>
      <w:r w:rsidR="00233874" w:rsidRPr="00AB5AF2">
        <w:t xml:space="preserve"> </w:t>
      </w:r>
      <w:r w:rsidR="00111AA4" w:rsidRPr="00AB5AF2">
        <w:t>R</w:t>
      </w:r>
      <w:r w:rsidR="00233874" w:rsidRPr="00AB5AF2">
        <w:t>esidues that are in both the core of the Yrb1 and Yrb2 interfaces (dark yellow), and in only one of the two interfaces (light yellow)</w:t>
      </w:r>
      <w:r w:rsidR="00367797" w:rsidRPr="00736B15">
        <w:t xml:space="preserve"> PDB ID: 1k5d</w:t>
      </w:r>
      <w:r w:rsidR="00233874" w:rsidRPr="00736B15">
        <w:t xml:space="preserve">; e, </w:t>
      </w:r>
      <w:r w:rsidR="00111AA4" w:rsidRPr="00736B15">
        <w:t>Srp1 interface core (dark pink) and interface rim and support (light pink)</w:t>
      </w:r>
      <w:r w:rsidR="00367797" w:rsidRPr="003006FF">
        <w:t xml:space="preserve"> PDB ID: 1wa5</w:t>
      </w:r>
      <w:r w:rsidR="00111AA4" w:rsidRPr="00973098">
        <w:t xml:space="preserve">; </w:t>
      </w:r>
      <w:r w:rsidR="00111AA4" w:rsidRPr="00AB5AF2">
        <w:rPr>
          <w:b/>
          <w:rPrChange w:id="1429" w:author="Perica, Tina" w:date="2020-08-31T22:29:00Z">
            <w:rPr/>
          </w:rPrChange>
        </w:rPr>
        <w:t>f,</w:t>
      </w:r>
      <w:r w:rsidR="00111AA4" w:rsidRPr="00AB5AF2">
        <w:t xml:space="preserve"> </w:t>
      </w:r>
      <w:r w:rsidR="00097170" w:rsidRPr="00AB5AF2">
        <w:t xml:space="preserve">Residues that are in the core of more than four (dark green), two to three (green) and one (light green) karyopherin interface. </w:t>
      </w:r>
      <w:proofErr w:type="spellStart"/>
      <w:r w:rsidR="00097170" w:rsidRPr="00AB5AF2">
        <w:t>Karyopherins</w:t>
      </w:r>
      <w:proofErr w:type="spellEnd"/>
      <w:r w:rsidR="00097170" w:rsidRPr="00AB5AF2">
        <w:t xml:space="preserve"> are: Kap95, Crm1, Los1, Kap104, Msn5, Cse1, Mtr10.</w:t>
      </w:r>
      <w:r w:rsidR="00367797" w:rsidRPr="00AB5AF2">
        <w:t xml:space="preserve"> PDB ID: 2bku</w:t>
      </w:r>
      <w:r w:rsidR="00233874" w:rsidRPr="00AB5AF2">
        <w:t xml:space="preserve"> </w:t>
      </w:r>
      <w:r w:rsidR="00233874" w:rsidRPr="00AB5AF2">
        <w:rPr>
          <w:b/>
          <w:rPrChange w:id="1430" w:author="Perica, Tina" w:date="2020-08-31T22:29:00Z">
            <w:rPr/>
          </w:rPrChange>
        </w:rPr>
        <w:t>g,</w:t>
      </w:r>
      <w:r w:rsidRPr="00AB5AF2">
        <w:t xml:space="preserve"> Location of Gsp1 residues in partner interfaces. </w:t>
      </w:r>
      <w:del w:id="1431" w:author="Perica, Tina" w:date="2020-08-31T11:57:00Z">
        <w:r w:rsidRPr="00AB5AF2" w:rsidDel="00AC678E">
          <w:delText xml:space="preserve">Interface positions (core, rim/support) were defined by </w:delText>
        </w:r>
        <w:r w:rsidR="00AB3718" w:rsidRPr="00AB5AF2" w:rsidDel="00AC678E">
          <w:delText xml:space="preserve">the </w:delText>
        </w:r>
        <w:r w:rsidR="00D84A6E" w:rsidRPr="00AB5AF2" w:rsidDel="00AC678E">
          <w:delText>difference</w:delText>
        </w:r>
        <w:r w:rsidRPr="00AB5AF2" w:rsidDel="00AC678E">
          <w:delText xml:space="preserve"> in relative surface accessible surface area (</w:delText>
        </w:r>
        <w:r w:rsidRPr="00AB5AF2" w:rsidDel="00AC678E">
          <w:rPr>
            <w:lang w:val="el-GR"/>
          </w:rPr>
          <w:delText>Δ</w:delText>
        </w:r>
        <w:r w:rsidRPr="00AB5AF2" w:rsidDel="00AC678E">
          <w:delText xml:space="preserve">rASA) between monomer and complex, as </w:delText>
        </w:r>
        <w:r w:rsidR="00784DE2" w:rsidRPr="00AB5AF2" w:rsidDel="00AC678E">
          <w:delText xml:space="preserve">previously </w:delText>
        </w:r>
        <w:r w:rsidRPr="00AB5AF2" w:rsidDel="00AC678E">
          <w:delText>described</w:delText>
        </w:r>
        <w:r w:rsidR="00186F9C" w:rsidRPr="00AB5AF2" w:rsidDel="00AC678E">
          <w:delText>{Levy, 2010, p00824}</w:delText>
        </w:r>
        <w:r w:rsidRPr="00AB5AF2" w:rsidDel="00AC678E">
          <w:delText xml:space="preserve"> (Supplementary </w:delText>
        </w:r>
        <w:r w:rsidR="00717B5C" w:rsidRPr="00AB5AF2" w:rsidDel="00AC678E">
          <w:delText xml:space="preserve">File 1 </w:delText>
        </w:r>
        <w:r w:rsidRPr="00AB5AF2" w:rsidDel="00AC678E">
          <w:delText xml:space="preserve">Table 2). </w:delText>
        </w:r>
      </w:del>
      <w:r w:rsidRPr="00AB5AF2">
        <w:t xml:space="preserve">Residues within 5 Å of the nucleotide, in the canonical P-loop, or in the switch I or II regions are indicated and were not mutated. Chosen Gsp1 point mutation substitutions are provided in Supplementary </w:t>
      </w:r>
      <w:r w:rsidR="00717B5C" w:rsidRPr="00AB5AF2">
        <w:t xml:space="preserve">File 1 </w:t>
      </w:r>
      <w:r w:rsidRPr="00AB5AF2">
        <w:t>Table 3.</w:t>
      </w:r>
    </w:p>
    <w:p w14:paraId="0BF9D18A" w14:textId="2D893B80" w:rsidR="00EA1802" w:rsidRPr="00FA25C3" w:rsidRDefault="002E0029" w:rsidP="009759D0">
      <w:pPr>
        <w:pStyle w:val="Caption"/>
      </w:pPr>
      <w:r w:rsidRPr="00FA25C3">
        <w:rPr>
          <w:noProof/>
        </w:rPr>
        <w:drawing>
          <wp:inline distT="0" distB="0" distL="0" distR="0" wp14:anchorId="04BC6390" wp14:editId="0249E9F2">
            <wp:extent cx="6324599" cy="361227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stretch>
                      <a:fillRect/>
                    </a:stretch>
                  </pic:blipFill>
                  <pic:spPr>
                    <a:xfrm>
                      <a:off x="0" y="0"/>
                      <a:ext cx="6324599" cy="3612271"/>
                    </a:xfrm>
                    <a:prstGeom prst="rect">
                      <a:avLst/>
                    </a:prstGeom>
                  </pic:spPr>
                </pic:pic>
              </a:graphicData>
            </a:graphic>
          </wp:inline>
        </w:drawing>
      </w:r>
    </w:p>
    <w:p w14:paraId="244788F8" w14:textId="76E97CDC" w:rsidR="000928EC" w:rsidRPr="00AB5AF2" w:rsidRDefault="00EA1802" w:rsidP="009759D0">
      <w:pPr>
        <w:pStyle w:val="Caption"/>
        <w:rPr>
          <w:ins w:id="1432" w:author="Christopher Mathy" w:date="2020-05-15T20:26:00Z"/>
          <w:rPrChange w:id="1433" w:author="Perica, Tina" w:date="2020-08-31T22:30:00Z">
            <w:rPr>
              <w:ins w:id="1434" w:author="Christopher Mathy" w:date="2020-05-15T20:26:00Z"/>
              <w:lang w:val="en-GB"/>
            </w:rPr>
          </w:rPrChange>
        </w:rPr>
      </w:pPr>
      <w:r w:rsidRPr="00782A8A">
        <w:rPr>
          <w:b/>
          <w:bCs w:val="0"/>
        </w:rPr>
        <w:lastRenderedPageBreak/>
        <w:t xml:space="preserve">Extended Data Figure 2 Expression levels of endogenously expressed Gsp1 protein in </w:t>
      </w:r>
      <w:r w:rsidRPr="00782A8A">
        <w:rPr>
          <w:b/>
          <w:bCs w:val="0"/>
          <w:i/>
          <w:iCs/>
        </w:rPr>
        <w:t>S. cerevisiae</w:t>
      </w:r>
      <w:r w:rsidRPr="00782A8A">
        <w:rPr>
          <w:b/>
          <w:bCs w:val="0"/>
        </w:rPr>
        <w:t xml:space="preserve"> strains with </w:t>
      </w:r>
      <w:proofErr w:type="spellStart"/>
      <w:r w:rsidRPr="00782A8A">
        <w:rPr>
          <w:b/>
          <w:bCs w:val="0"/>
        </w:rPr>
        <w:t>genomically</w:t>
      </w:r>
      <w:proofErr w:type="spellEnd"/>
      <w:r w:rsidRPr="00782A8A">
        <w:rPr>
          <w:b/>
          <w:bCs w:val="0"/>
        </w:rPr>
        <w:t xml:space="preserve"> integrated Gsp1 point mutations profiled by Western Blot. </w:t>
      </w:r>
      <w:r w:rsidRPr="00AB5AF2">
        <w:t>Expression levels are relative to the expression levels of wild</w:t>
      </w:r>
      <w:r w:rsidR="003D5FFF" w:rsidRPr="00AB5AF2">
        <w:t>-</w:t>
      </w:r>
      <w:r w:rsidRPr="00AB5AF2">
        <w:t xml:space="preserve">type Gsp1 protein. </w:t>
      </w:r>
      <w:r w:rsidRPr="00782A8A">
        <w:rPr>
          <w:b/>
          <w:bCs w:val="0"/>
        </w:rPr>
        <w:t>a,</w:t>
      </w:r>
      <w:r w:rsidRPr="00AB5AF2">
        <w:t xml:space="preserve"> Expression data for strong mutants, defined as mutants with more than nine significant </w:t>
      </w:r>
      <w:r w:rsidR="00CB33B0" w:rsidRPr="00AB5AF2">
        <w:t>GIs</w:t>
      </w:r>
      <w:r w:rsidRPr="00736B15">
        <w:t xml:space="preserve">. </w:t>
      </w:r>
      <w:r w:rsidRPr="00782A8A">
        <w:rPr>
          <w:b/>
          <w:bCs w:val="0"/>
        </w:rPr>
        <w:t>b,</w:t>
      </w:r>
      <w:r w:rsidRPr="00AB5AF2">
        <w:t xml:space="preserve"> Expression data for weak mutants, defined as mutants with </w:t>
      </w:r>
      <w:r w:rsidR="00F950AC" w:rsidRPr="00736B15">
        <w:t>fewer</w:t>
      </w:r>
      <w:r w:rsidR="00723D97" w:rsidRPr="00736B15">
        <w:t xml:space="preserve"> than </w:t>
      </w:r>
      <w:r w:rsidRPr="00736B15">
        <w:t>nine</w:t>
      </w:r>
      <w:r w:rsidR="00784DE2" w:rsidRPr="00736B15">
        <w:t xml:space="preserve"> </w:t>
      </w:r>
      <w:r w:rsidRPr="003006FF">
        <w:t xml:space="preserve">significant </w:t>
      </w:r>
      <w:r w:rsidR="00CB33B0" w:rsidRPr="00973098">
        <w:t>GIs</w:t>
      </w:r>
      <w:r w:rsidRPr="00973098">
        <w:t>. Bar heights indicate averages over 2 or more biological replicates (n) with error bars indicating one standard deviation for n &gt;= 3. Overlaid points indicat</w:t>
      </w:r>
      <w:r w:rsidRPr="009C4F0C">
        <w:t>e individual biological replicates (</w:t>
      </w:r>
      <w:r w:rsidR="0015427B" w:rsidRPr="002B5AF7">
        <w:t>each an</w:t>
      </w:r>
      <w:r w:rsidRPr="00ED5D16">
        <w:t xml:space="preserve"> average over at least 12 technical rep</w:t>
      </w:r>
      <w:r w:rsidRPr="00AB5AF2">
        <w:t>licates per biological replicate for wild</w:t>
      </w:r>
      <w:r w:rsidR="003D5FFF" w:rsidRPr="00AB5AF2">
        <w:t>-</w:t>
      </w:r>
      <w:r w:rsidRPr="00AB5AF2">
        <w:t>type and MAT-</w:t>
      </w:r>
      <w:r w:rsidRPr="00AB5AF2">
        <w:rPr>
          <w:rPrChange w:id="1435" w:author="Perica, Tina" w:date="2020-08-31T22:29:00Z">
            <w:rPr>
              <w:lang w:val="el-GR"/>
            </w:rPr>
          </w:rPrChange>
        </w:rPr>
        <w:t>α</w:t>
      </w:r>
      <w:r w:rsidRPr="00AB5AF2">
        <w:t xml:space="preserve"> strains, and between one and six technical replicates per biological replicate for mutant strains). Dashed red line</w:t>
      </w:r>
      <w:ins w:id="1436" w:author="Perica, Tina" w:date="2020-08-31T11:37:00Z">
        <w:r w:rsidR="001963CB" w:rsidRPr="00AB5AF2">
          <w:t>s</w:t>
        </w:r>
      </w:ins>
      <w:r w:rsidRPr="00AB5AF2">
        <w:t xml:space="preserve"> indicates expression</w:t>
      </w:r>
      <w:r w:rsidR="0015427B" w:rsidRPr="00AB5AF2">
        <w:t xml:space="preserve"> at the level of wild</w:t>
      </w:r>
      <w:r w:rsidR="003D5FFF" w:rsidRPr="00AB5AF2">
        <w:t>-</w:t>
      </w:r>
      <w:r w:rsidR="0015427B" w:rsidRPr="00AB5AF2">
        <w:t>type Gsp1</w:t>
      </w:r>
      <w:r w:rsidRPr="00736B15">
        <w:t xml:space="preserve"> (</w:t>
      </w:r>
      <w:del w:id="1437" w:author="Perica, Tina" w:date="2020-08-31T11:37:00Z">
        <w:r w:rsidRPr="00AB5AF2" w:rsidDel="001963CB">
          <w:delText>fold</w:delText>
        </w:r>
        <w:r w:rsidR="00733912" w:rsidRPr="00AB5AF2" w:rsidDel="001963CB">
          <w:delText xml:space="preserve"> </w:delText>
        </w:r>
        <w:r w:rsidRPr="00AB5AF2" w:rsidDel="001963CB">
          <w:delText>change</w:delText>
        </w:r>
      </w:del>
      <w:ins w:id="1438" w:author="Perica, Tina" w:date="2020-08-31T11:37:00Z">
        <w:r w:rsidR="001963CB" w:rsidRPr="00AB5AF2">
          <w:t>relative expression</w:t>
        </w:r>
      </w:ins>
      <w:r w:rsidRPr="00AB5AF2">
        <w:t xml:space="preserve"> of 1).</w:t>
      </w:r>
      <w:ins w:id="1439" w:author="Perica, Tina" w:date="2020-05-10T16:13:00Z">
        <w:r w:rsidR="00965AE3" w:rsidRPr="00AB5AF2">
          <w:t xml:space="preserve"> </w:t>
        </w:r>
      </w:ins>
      <w:ins w:id="1440" w:author="Christopher Mathy" w:date="2020-05-15T20:26:00Z">
        <w:r w:rsidR="000928EC" w:rsidRPr="00782A8A">
          <w:rPr>
            <w:b/>
            <w:bCs w:val="0"/>
            <w:rPrChange w:id="1441" w:author="Perica, Tina" w:date="2020-08-31T22:30:00Z">
              <w:rPr>
                <w:lang w:val="en-GB"/>
              </w:rPr>
            </w:rPrChange>
          </w:rPr>
          <w:t>c,</w:t>
        </w:r>
        <w:r w:rsidR="000928EC" w:rsidRPr="00AB5AF2">
          <w:rPr>
            <w:rPrChange w:id="1442" w:author="Perica, Tina" w:date="2020-08-31T22:30:00Z">
              <w:rPr>
                <w:lang w:val="en-GB"/>
              </w:rPr>
            </w:rPrChange>
          </w:rPr>
          <w:t xml:space="preserve"> Distributions of average relative expression </w:t>
        </w:r>
        <w:del w:id="1443" w:author="Perica, Tina" w:date="2020-08-31T11:38:00Z">
          <w:r w:rsidR="000928EC" w:rsidRPr="00AB5AF2" w:rsidDel="001963CB">
            <w:rPr>
              <w:rPrChange w:id="1444" w:author="Perica, Tina" w:date="2020-08-31T22:30:00Z">
                <w:rPr>
                  <w:lang w:val="en-GB"/>
                </w:rPr>
              </w:rPrChange>
            </w:rPr>
            <w:delText>changes</w:delText>
          </w:r>
        </w:del>
      </w:ins>
      <w:ins w:id="1445" w:author="Perica, Tina" w:date="2020-08-31T11:38:00Z">
        <w:r w:rsidR="001963CB" w:rsidRPr="00AB5AF2">
          <w:rPr>
            <w:rPrChange w:id="1446" w:author="Perica, Tina" w:date="2020-08-31T22:30:00Z">
              <w:rPr>
                <w:lang w:val="en-GB"/>
              </w:rPr>
            </w:rPrChange>
          </w:rPr>
          <w:t>levels</w:t>
        </w:r>
      </w:ins>
      <w:ins w:id="1447" w:author="Christopher Mathy" w:date="2020-05-15T20:26:00Z">
        <w:r w:rsidR="000928EC" w:rsidRPr="00AB5AF2">
          <w:rPr>
            <w:rPrChange w:id="1448" w:author="Perica, Tina" w:date="2020-08-31T22:30:00Z">
              <w:rPr>
                <w:lang w:val="en-GB"/>
              </w:rPr>
            </w:rPrChange>
          </w:rPr>
          <w:t xml:space="preserve"> for strong</w:t>
        </w:r>
        <w:del w:id="1449" w:author="Perica, Tina" w:date="2020-08-17T11:35:00Z">
          <w:r w:rsidR="000928EC" w:rsidRPr="00AB5AF2" w:rsidDel="00C36DD6">
            <w:rPr>
              <w:rPrChange w:id="1450" w:author="Perica, Tina" w:date="2020-08-31T22:30:00Z">
                <w:rPr>
                  <w:lang w:val="en-GB"/>
                </w:rPr>
              </w:rPrChange>
            </w:rPr>
            <w:delText xml:space="preserve"> mutants</w:delText>
          </w:r>
        </w:del>
        <w:r w:rsidR="000928EC" w:rsidRPr="00AB5AF2">
          <w:rPr>
            <w:rPrChange w:id="1451" w:author="Perica, Tina" w:date="2020-08-31T22:30:00Z">
              <w:rPr>
                <w:lang w:val="en-GB"/>
              </w:rPr>
            </w:rPrChange>
          </w:rPr>
          <w:t xml:space="preserve"> and weak mutants, </w:t>
        </w:r>
        <w:proofErr w:type="spellStart"/>
        <w:r w:rsidR="000928EC" w:rsidRPr="00AB5AF2">
          <w:rPr>
            <w:rPrChange w:id="1452" w:author="Perica, Tina" w:date="2020-08-31T22:30:00Z">
              <w:rPr>
                <w:lang w:val="en-GB"/>
              </w:rPr>
            </w:rPrChange>
          </w:rPr>
          <w:t>colo</w:t>
        </w:r>
      </w:ins>
      <w:ins w:id="1453" w:author="Perica, Tina" w:date="2020-08-17T11:35:00Z">
        <w:r w:rsidR="00C36DD6" w:rsidRPr="00AB5AF2">
          <w:rPr>
            <w:rPrChange w:id="1454" w:author="Perica, Tina" w:date="2020-08-31T22:30:00Z">
              <w:rPr>
                <w:lang w:val="en-GB"/>
              </w:rPr>
            </w:rPrChange>
          </w:rPr>
          <w:t>u</w:t>
        </w:r>
      </w:ins>
      <w:ins w:id="1455" w:author="Christopher Mathy" w:date="2020-05-15T20:26:00Z">
        <w:r w:rsidR="000928EC" w:rsidRPr="00AB5AF2">
          <w:rPr>
            <w:rPrChange w:id="1456" w:author="Perica, Tina" w:date="2020-08-31T22:30:00Z">
              <w:rPr>
                <w:lang w:val="en-GB"/>
              </w:rPr>
            </w:rPrChange>
          </w:rPr>
          <w:t>red</w:t>
        </w:r>
        <w:proofErr w:type="spellEnd"/>
        <w:r w:rsidR="000928EC" w:rsidRPr="00AB5AF2">
          <w:rPr>
            <w:rPrChange w:id="1457" w:author="Perica, Tina" w:date="2020-08-31T22:30:00Z">
              <w:rPr>
                <w:lang w:val="en-GB"/>
              </w:rPr>
            </w:rPrChange>
          </w:rPr>
          <w:t xml:space="preserve"> by biological replicate. </w:t>
        </w:r>
      </w:ins>
      <w:r w:rsidR="00EE6E79" w:rsidRPr="005547C7">
        <w:t>Biological replicate indicates</w:t>
      </w:r>
      <w:r w:rsidR="00EE6E79">
        <w:t xml:space="preserve"> </w:t>
      </w:r>
      <w:r w:rsidR="00EE6E79" w:rsidRPr="005547C7">
        <w:t>yeast strain</w:t>
      </w:r>
      <w:r w:rsidR="00EE6E79">
        <w:t xml:space="preserve"> cultures </w:t>
      </w:r>
      <w:r w:rsidR="00EE6E79" w:rsidRPr="005547C7">
        <w:t>grown on separate day</w:t>
      </w:r>
      <w:r w:rsidR="00EE6E79">
        <w:t>s.</w:t>
      </w:r>
      <w:r w:rsidR="00EE6E79">
        <w:t xml:space="preserve"> </w:t>
      </w:r>
      <w:r w:rsidR="00EE6E79" w:rsidRPr="00614F18">
        <w:t xml:space="preserve">Biological replicates were grown sequentially: replicate 2 cultures were grown after all the replicate 1 cultures were </w:t>
      </w:r>
      <w:r w:rsidR="00EE6E79">
        <w:t>collected and lysed</w:t>
      </w:r>
      <w:r w:rsidR="00EE6E79" w:rsidRPr="00614F18">
        <w:t>.</w:t>
      </w:r>
      <w:ins w:id="1458" w:author="Christopher Mathy" w:date="2020-05-15T20:26:00Z">
        <w:r w:rsidR="000928EC" w:rsidRPr="00AB5AF2">
          <w:rPr>
            <w:rPrChange w:id="1459" w:author="Perica, Tina" w:date="2020-08-31T22:30:00Z">
              <w:rPr>
                <w:lang w:val="en-GB"/>
              </w:rPr>
            </w:rPrChange>
          </w:rPr>
          <w:t xml:space="preserve"> Each point indicates an average </w:t>
        </w:r>
      </w:ins>
      <w:ins w:id="1460" w:author="Christopher Mathy" w:date="2020-07-13T17:00:00Z">
        <w:del w:id="1461" w:author="Perica, Tina" w:date="2020-08-17T11:36:00Z">
          <w:r w:rsidR="002E0029" w:rsidRPr="00AB5AF2" w:rsidDel="00C36DD6">
            <w:rPr>
              <w:rPrChange w:id="1462" w:author="Perica, Tina" w:date="2020-08-31T22:30:00Z">
                <w:rPr>
                  <w:lang w:val="en-GB"/>
                </w:rPr>
              </w:rPrChange>
            </w:rPr>
            <w:delText xml:space="preserve">of </w:delText>
          </w:r>
        </w:del>
      </w:ins>
      <w:ins w:id="1463" w:author="Christopher Mathy" w:date="2020-07-13T16:59:00Z">
        <w:del w:id="1464" w:author="Perica, Tina" w:date="2020-08-17T11:36:00Z">
          <w:r w:rsidR="002E0029" w:rsidRPr="00AB5AF2" w:rsidDel="00C36DD6">
            <w:rPr>
              <w:rPrChange w:id="1465" w:author="Perica, Tina" w:date="2020-08-31T22:30:00Z">
                <w:rPr>
                  <w:lang w:val="en-GB"/>
                </w:rPr>
              </w:rPrChange>
            </w:rPr>
            <w:delText>between one</w:delText>
          </w:r>
        </w:del>
      </w:ins>
      <w:ins w:id="1466" w:author="Christopher Mathy" w:date="2020-07-13T17:00:00Z">
        <w:del w:id="1467" w:author="Perica, Tina" w:date="2020-08-17T11:36:00Z">
          <w:r w:rsidR="002E0029" w:rsidRPr="00AB5AF2" w:rsidDel="00C36DD6">
            <w:rPr>
              <w:rPrChange w:id="1468" w:author="Perica, Tina" w:date="2020-08-31T22:30:00Z">
                <w:rPr>
                  <w:lang w:val="en-GB"/>
                </w:rPr>
              </w:rPrChange>
            </w:rPr>
            <w:delText xml:space="preserve"> and six</w:delText>
          </w:r>
        </w:del>
      </w:ins>
      <w:ins w:id="1469" w:author="Perica, Tina" w:date="2020-08-17T11:36:00Z">
        <w:r w:rsidR="00C36DD6" w:rsidRPr="00AB5AF2">
          <w:rPr>
            <w:rPrChange w:id="1470" w:author="Perica, Tina" w:date="2020-08-31T22:30:00Z">
              <w:rPr>
                <w:lang w:val="en-GB"/>
              </w:rPr>
            </w:rPrChange>
          </w:rPr>
          <w:t>over</w:t>
        </w:r>
      </w:ins>
      <w:ins w:id="1471" w:author="Christopher Mathy" w:date="2020-05-15T20:26:00Z">
        <w:r w:rsidR="000928EC" w:rsidRPr="00AB5AF2">
          <w:rPr>
            <w:rPrChange w:id="1472" w:author="Perica, Tina" w:date="2020-08-31T22:30:00Z">
              <w:rPr>
                <w:lang w:val="en-GB"/>
              </w:rPr>
            </w:rPrChange>
          </w:rPr>
          <w:t xml:space="preserve"> technical replicates, as in a and b. Bars indicate the mean of the point distributions</w:t>
        </w:r>
      </w:ins>
      <w:ins w:id="1473" w:author="Perica, Tina" w:date="2020-08-13T14:23:00Z">
        <w:r w:rsidR="00293412" w:rsidRPr="00AB5AF2">
          <w:rPr>
            <w:rPrChange w:id="1474" w:author="Perica, Tina" w:date="2020-08-31T22:30:00Z">
              <w:rPr>
                <w:lang w:val="en-GB"/>
              </w:rPr>
            </w:rPrChange>
          </w:rPr>
          <w:t>.</w:t>
        </w:r>
      </w:ins>
      <w:ins w:id="1475" w:author="Christopher Mathy" w:date="2020-05-15T20:26:00Z">
        <w:del w:id="1476" w:author="Perica, Tina" w:date="2020-08-13T14:23:00Z">
          <w:r w:rsidR="000928EC" w:rsidRPr="00AB5AF2" w:rsidDel="00293412">
            <w:rPr>
              <w:rPrChange w:id="1477" w:author="Perica, Tina" w:date="2020-08-31T22:30:00Z">
                <w:rPr>
                  <w:lang w:val="en-GB"/>
                </w:rPr>
              </w:rPrChange>
            </w:rPr>
            <w:delText>, reflecting the average relative change of all strong or all weak mutants from a given replicate.</w:delText>
          </w:r>
        </w:del>
      </w:ins>
    </w:p>
    <w:p w14:paraId="53E7F1B0" w14:textId="45B3D508" w:rsidR="000928EC" w:rsidRPr="00D237BC" w:rsidRDefault="000928EC" w:rsidP="000928EC">
      <w:pPr>
        <w:rPr>
          <w:color w:val="000000" w:themeColor="text1"/>
          <w:lang w:val="en-GB"/>
          <w:rPrChange w:id="1478" w:author="Perica, Tina" w:date="2020-08-23T15:10:00Z">
            <w:rPr>
              <w:lang w:val="en-GB"/>
            </w:rPr>
          </w:rPrChange>
        </w:rPr>
      </w:pPr>
    </w:p>
    <w:p w14:paraId="1F005C5D" w14:textId="77777777" w:rsidR="000928EC" w:rsidRPr="00D237BC" w:rsidRDefault="000928EC" w:rsidP="000928EC">
      <w:pPr>
        <w:rPr>
          <w:color w:val="000000" w:themeColor="text1"/>
          <w:lang w:val="en-GB"/>
          <w:rPrChange w:id="1479" w:author="Perica, Tina" w:date="2020-08-23T15:10:00Z">
            <w:rPr>
              <w:lang w:val="en-GB"/>
            </w:rPr>
          </w:rPrChange>
        </w:rPr>
      </w:pPr>
    </w:p>
    <w:p w14:paraId="0ED03005" w14:textId="77777777" w:rsidR="00A17BC0" w:rsidRPr="00D237BC" w:rsidRDefault="00A17BC0" w:rsidP="00D84A6E">
      <w:pPr>
        <w:rPr>
          <w:color w:val="000000" w:themeColor="text1"/>
          <w:rPrChange w:id="1480" w:author="Perica, Tina" w:date="2020-08-23T15:10:00Z">
            <w:rPr/>
          </w:rPrChange>
        </w:rPr>
      </w:pPr>
    </w:p>
    <w:p w14:paraId="2E8FDA31" w14:textId="05AF2FAA" w:rsidR="00EA1802" w:rsidRPr="00D237BC" w:rsidRDefault="002B6CA1" w:rsidP="005D2E6C">
      <w:pPr>
        <w:spacing w:after="0"/>
        <w:jc w:val="left"/>
        <w:textAlignment w:val="baseline"/>
        <w:rPr>
          <w:color w:val="000000" w:themeColor="text1"/>
          <w:rPrChange w:id="1481" w:author="Perica, Tina" w:date="2020-08-23T15:10:00Z">
            <w:rPr/>
          </w:rPrChange>
        </w:rPr>
      </w:pPr>
      <w:r w:rsidRPr="00D237BC">
        <w:rPr>
          <w:noProof/>
          <w:color w:val="000000" w:themeColor="text1"/>
          <w:rPrChange w:id="1482" w:author="Perica, Tina" w:date="2020-08-23T15:10:00Z">
            <w:rPr>
              <w:noProof/>
            </w:rPr>
          </w:rPrChange>
        </w:rPr>
        <w:lastRenderedPageBreak/>
        <w:drawing>
          <wp:inline distT="0" distB="0" distL="0" distR="0" wp14:anchorId="2CC4421C" wp14:editId="54933C99">
            <wp:extent cx="6324599" cy="684956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stretch>
                      <a:fillRect/>
                    </a:stretch>
                  </pic:blipFill>
                  <pic:spPr>
                    <a:xfrm>
                      <a:off x="0" y="0"/>
                      <a:ext cx="6324599" cy="6849566"/>
                    </a:xfrm>
                    <a:prstGeom prst="rect">
                      <a:avLst/>
                    </a:prstGeom>
                  </pic:spPr>
                </pic:pic>
              </a:graphicData>
            </a:graphic>
          </wp:inline>
        </w:drawing>
      </w:r>
    </w:p>
    <w:p w14:paraId="4B46B788" w14:textId="65390D75" w:rsidR="002C0EB9" w:rsidRPr="00CB4FEF" w:rsidRDefault="00EA1802" w:rsidP="009759D0">
      <w:pPr>
        <w:pStyle w:val="Caption"/>
        <w:rPr>
          <w:color w:val="000000" w:themeColor="text1"/>
        </w:rPr>
      </w:pPr>
      <w:r w:rsidRPr="00CB4FEF">
        <w:rPr>
          <w:b/>
          <w:color w:val="000000" w:themeColor="text1"/>
        </w:rPr>
        <w:t>Extended Data Figure</w:t>
      </w:r>
      <w:r w:rsidRPr="00CB4FEF">
        <w:rPr>
          <w:b/>
          <w:color w:val="000000" w:themeColor="text1"/>
          <w:rPrChange w:id="1483" w:author="Perica, Tina" w:date="2020-08-31T22:31:00Z">
            <w:rPr/>
          </w:rPrChange>
        </w:rPr>
        <w:t xml:space="preserve"> 3 Genetic interaction (GI) profiles of the 56 Gsp1 point mutations.</w:t>
      </w:r>
      <w:r w:rsidRPr="00CB4FEF">
        <w:rPr>
          <w:color w:val="000000" w:themeColor="text1"/>
        </w:rPr>
        <w:t xml:space="preserve"> </w:t>
      </w:r>
      <w:r w:rsidRPr="00CB4FEF">
        <w:rPr>
          <w:b/>
          <w:color w:val="000000" w:themeColor="text1"/>
        </w:rPr>
        <w:t>a,</w:t>
      </w:r>
      <w:r w:rsidRPr="00CB4FEF">
        <w:rPr>
          <w:color w:val="000000" w:themeColor="text1"/>
        </w:rPr>
        <w:t xml:space="preserve"> Complete Gsp1 E-MAP profile. Negative S-score (blue) represents synthetic sick/lethal GIs, positive S-score (yellow) represents suppressive/epistatic GIs</w:t>
      </w:r>
      <w:r w:rsidR="00C433E6" w:rsidRPr="00CB4FEF">
        <w:rPr>
          <w:color w:val="000000" w:themeColor="text1"/>
        </w:rPr>
        <w:t>;</w:t>
      </w:r>
      <w:r w:rsidRPr="00CB4FEF">
        <w:rPr>
          <w:color w:val="000000" w:themeColor="text1"/>
        </w:rPr>
        <w:t xml:space="preserve"> neutral S-scores </w:t>
      </w:r>
      <w:r w:rsidR="00C433E6" w:rsidRPr="00CB4FEF">
        <w:rPr>
          <w:color w:val="000000" w:themeColor="text1"/>
        </w:rPr>
        <w:t xml:space="preserve">(no significant </w:t>
      </w:r>
      <w:r w:rsidR="00C600C5" w:rsidRPr="00CB4FEF">
        <w:rPr>
          <w:color w:val="000000" w:themeColor="text1"/>
        </w:rPr>
        <w:t>GI</w:t>
      </w:r>
      <w:r w:rsidR="00C433E6" w:rsidRPr="00CB4FEF">
        <w:rPr>
          <w:color w:val="000000" w:themeColor="text1"/>
        </w:rPr>
        <w:t xml:space="preserve">) are shown in </w:t>
      </w:r>
      <w:r w:rsidRPr="00CB4FEF">
        <w:rPr>
          <w:color w:val="000000" w:themeColor="text1"/>
        </w:rPr>
        <w:t xml:space="preserve">black. Mutants and genes are hierarchically clustered by Pearson correlation. Gsp1 mutants fall into two </w:t>
      </w:r>
      <w:r w:rsidRPr="00CB4FEF">
        <w:rPr>
          <w:color w:val="000000" w:themeColor="text1"/>
        </w:rPr>
        <w:lastRenderedPageBreak/>
        <w:t xml:space="preserve">clusters: a cluster of 23 strong mutants with </w:t>
      </w:r>
      <w:r w:rsidR="002C0EB9" w:rsidRPr="00CB4FEF">
        <w:rPr>
          <w:color w:val="000000" w:themeColor="text1"/>
        </w:rPr>
        <w:t>nine</w:t>
      </w:r>
      <w:r w:rsidR="008B634B" w:rsidRPr="00CB4FEF">
        <w:rPr>
          <w:color w:val="000000" w:themeColor="text1"/>
        </w:rPr>
        <w:t xml:space="preserve"> or more</w:t>
      </w:r>
      <w:r w:rsidRPr="00CB4FEF">
        <w:rPr>
          <w:color w:val="000000" w:themeColor="text1"/>
        </w:rPr>
        <w:t xml:space="preserve"> significant </w:t>
      </w:r>
      <w:r w:rsidR="00C247E8" w:rsidRPr="00CB4FEF">
        <w:rPr>
          <w:color w:val="000000" w:themeColor="text1"/>
        </w:rPr>
        <w:t>GIs</w:t>
      </w:r>
      <w:r w:rsidRPr="00CB4FEF">
        <w:rPr>
          <w:color w:val="000000" w:themeColor="text1"/>
        </w:rPr>
        <w:t xml:space="preserve"> (blue and yellow S-scores in the heatmap) and 23 weak mutants with </w:t>
      </w:r>
      <w:r w:rsidR="002C0EB9" w:rsidRPr="00CB4FEF">
        <w:rPr>
          <w:color w:val="000000" w:themeColor="text1"/>
        </w:rPr>
        <w:t>fewer than nine</w:t>
      </w:r>
      <w:r w:rsidRPr="00CB4FEF">
        <w:rPr>
          <w:color w:val="000000" w:themeColor="text1"/>
        </w:rPr>
        <w:t xml:space="preserve"> significant </w:t>
      </w:r>
      <w:r w:rsidR="006B5C42" w:rsidRPr="00CB4FEF">
        <w:rPr>
          <w:color w:val="000000" w:themeColor="text1"/>
        </w:rPr>
        <w:t>GIs</w:t>
      </w:r>
      <w:r w:rsidRPr="00CB4FEF">
        <w:rPr>
          <w:color w:val="000000" w:themeColor="text1"/>
        </w:rPr>
        <w:t xml:space="preserve"> (mostly black S-scores in the heatmap). </w:t>
      </w:r>
      <w:r w:rsidRPr="00CB4FEF">
        <w:rPr>
          <w:b/>
          <w:color w:val="000000" w:themeColor="text1"/>
          <w:rPrChange w:id="1484" w:author="Perica, Tina" w:date="2020-08-31T22:31:00Z">
            <w:rPr/>
          </w:rPrChange>
        </w:rPr>
        <w:t>b,</w:t>
      </w:r>
      <w:r w:rsidRPr="00CB4FEF">
        <w:rPr>
          <w:color w:val="000000" w:themeColor="text1"/>
        </w:rPr>
        <w:t xml:space="preserve"> </w:t>
      </w:r>
      <w:r w:rsidR="007A20AA" w:rsidRPr="00CB4FEF">
        <w:rPr>
          <w:color w:val="000000" w:themeColor="text1"/>
        </w:rPr>
        <w:t>GI</w:t>
      </w:r>
      <w:r w:rsidRPr="00CB4FEF">
        <w:rPr>
          <w:color w:val="000000" w:themeColor="text1"/>
        </w:rPr>
        <w:t xml:space="preserve"> profiles of Gsp1 mutants group </w:t>
      </w:r>
      <w:r w:rsidRPr="00CB4FEF">
        <w:rPr>
          <w:i/>
          <w:iCs/>
          <w:color w:val="000000" w:themeColor="text1"/>
        </w:rPr>
        <w:t>S. cerevisiae</w:t>
      </w:r>
      <w:r w:rsidRPr="00CB4FEF">
        <w:rPr>
          <w:color w:val="000000" w:themeColor="text1"/>
        </w:rPr>
        <w:t xml:space="preserve"> genes by biological processes and complexes, such as the SWR1 complex, the Hog1 signaling pathway, mRNA splicing, mitochondrial proteins, and the Rpd3L histone deacetylase complex. </w:t>
      </w:r>
      <w:r w:rsidRPr="00CB4FEF">
        <w:rPr>
          <w:b/>
          <w:color w:val="000000" w:themeColor="text1"/>
        </w:rPr>
        <w:t>c,</w:t>
      </w:r>
      <w:r w:rsidRPr="00CB4FEF">
        <w:rPr>
          <w:color w:val="000000" w:themeColor="text1"/>
        </w:rPr>
        <w:t xml:space="preserve"> Distributions of Pearson correlations between the GI profiles of </w:t>
      </w:r>
      <w:r w:rsidR="00C93240" w:rsidRPr="00CB4FEF">
        <w:rPr>
          <w:color w:val="000000" w:themeColor="text1"/>
        </w:rPr>
        <w:t xml:space="preserve">strong </w:t>
      </w:r>
      <w:r w:rsidRPr="00CB4FEF">
        <w:rPr>
          <w:color w:val="000000" w:themeColor="text1"/>
        </w:rPr>
        <w:t>Gsp1 mutants and alleles of Gsp1 direct interaction partners with available co-complex crystal structures (left, Extended Data Fig. 1</w:t>
      </w:r>
      <w:r w:rsidR="002C0EB9" w:rsidRPr="00CB4FEF">
        <w:rPr>
          <w:color w:val="000000" w:themeColor="text1"/>
        </w:rPr>
        <w:t>a</w:t>
      </w:r>
      <w:r w:rsidRPr="00CB4FEF">
        <w:rPr>
          <w:color w:val="000000" w:themeColor="text1"/>
        </w:rPr>
        <w:t xml:space="preserve">) and </w:t>
      </w:r>
      <w:r w:rsidR="00B0675B" w:rsidRPr="00CB4FEF">
        <w:rPr>
          <w:color w:val="000000" w:themeColor="text1"/>
        </w:rPr>
        <w:t xml:space="preserve">strong </w:t>
      </w:r>
      <w:r w:rsidRPr="00CB4FEF">
        <w:rPr>
          <w:color w:val="000000" w:themeColor="text1"/>
        </w:rPr>
        <w:t xml:space="preserve">Gsp1 </w:t>
      </w:r>
      <w:r w:rsidR="00B0675B" w:rsidRPr="00CB4FEF">
        <w:rPr>
          <w:color w:val="000000" w:themeColor="text1"/>
        </w:rPr>
        <w:t xml:space="preserve">mutants </w:t>
      </w:r>
      <w:r w:rsidRPr="00CB4FEF">
        <w:rPr>
          <w:color w:val="000000" w:themeColor="text1"/>
        </w:rPr>
        <w:t xml:space="preserve">and all other </w:t>
      </w:r>
      <w:r w:rsidRPr="00CB4FEF">
        <w:rPr>
          <w:i/>
          <w:iCs/>
          <w:color w:val="000000" w:themeColor="text1"/>
        </w:rPr>
        <w:t>S. cerevisiae</w:t>
      </w:r>
      <w:r w:rsidRPr="00CB4FEF">
        <w:rPr>
          <w:color w:val="000000" w:themeColor="text1"/>
        </w:rPr>
        <w:t xml:space="preserve"> genes (right). </w:t>
      </w:r>
      <w:r w:rsidRPr="00CB4FEF">
        <w:rPr>
          <w:b/>
          <w:color w:val="000000" w:themeColor="text1"/>
        </w:rPr>
        <w:t>d,</w:t>
      </w:r>
      <w:r w:rsidRPr="00CB4FEF">
        <w:rPr>
          <w:color w:val="000000" w:themeColor="text1"/>
        </w:rP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B4FEF">
        <w:rPr>
          <w:i/>
          <w:iCs/>
          <w:color w:val="000000" w:themeColor="text1"/>
        </w:rPr>
        <w:t>S. cerevisiae</w:t>
      </w:r>
      <w:r w:rsidRPr="00CB4FEF">
        <w:rPr>
          <w:color w:val="000000" w:themeColor="text1"/>
        </w:rPr>
        <w:t xml:space="preserve"> genes. In c and d, point size indicates the </w:t>
      </w:r>
      <w:r w:rsidR="002C0EB9" w:rsidRPr="00CB4FEF">
        <w:rPr>
          <w:color w:val="000000" w:themeColor="text1"/>
        </w:rPr>
        <w:t>false discovery rate</w:t>
      </w:r>
      <w:r w:rsidRPr="00CB4FEF">
        <w:rPr>
          <w:color w:val="000000" w:themeColor="text1"/>
        </w:rPr>
        <w:t xml:space="preserve"> adjusted one-sided (positive) p-value of Pearson correlation. Red dots and bars indicate the mean and the upper and lower quartile, respectively.</w:t>
      </w:r>
    </w:p>
    <w:p w14:paraId="14430481" w14:textId="77777777" w:rsidR="002C0EB9" w:rsidRPr="00D237BC" w:rsidRDefault="002C0EB9">
      <w:pPr>
        <w:spacing w:after="0" w:line="240" w:lineRule="auto"/>
        <w:jc w:val="left"/>
        <w:rPr>
          <w:bCs/>
          <w:color w:val="000000" w:themeColor="text1"/>
          <w:sz w:val="22"/>
          <w:szCs w:val="18"/>
        </w:rPr>
      </w:pPr>
      <w:r w:rsidRPr="0050477A">
        <w:rPr>
          <w:color w:val="000000" w:themeColor="text1"/>
        </w:rPr>
        <w:br w:type="page"/>
      </w:r>
    </w:p>
    <w:p w14:paraId="5D692722" w14:textId="3ACF3935" w:rsidR="00EA1802" w:rsidRPr="00D237BC" w:rsidRDefault="00EA1802" w:rsidP="00EA1802">
      <w:pPr>
        <w:rPr>
          <w:color w:val="000000" w:themeColor="text1"/>
          <w:rPrChange w:id="1485" w:author="Perica, Tina" w:date="2020-08-23T15:10:00Z">
            <w:rPr/>
          </w:rPrChange>
        </w:rPr>
      </w:pPr>
      <w:r w:rsidRPr="00D237BC">
        <w:rPr>
          <w:noProof/>
          <w:color w:val="000000" w:themeColor="text1"/>
          <w:rPrChange w:id="1486" w:author="Perica, Tina" w:date="2020-08-23T15:10:00Z">
            <w:rPr>
              <w:noProof/>
            </w:rPr>
          </w:rPrChange>
        </w:rPr>
        <w:lastRenderedPageBreak/>
        <w:drawing>
          <wp:inline distT="0" distB="0" distL="0" distR="0" wp14:anchorId="7C39CF39" wp14:editId="45BF2044">
            <wp:extent cx="5974519"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5974519" cy="4772614"/>
                    </a:xfrm>
                    <a:prstGeom prst="rect">
                      <a:avLst/>
                    </a:prstGeom>
                  </pic:spPr>
                </pic:pic>
              </a:graphicData>
            </a:graphic>
          </wp:inline>
        </w:drawing>
      </w:r>
    </w:p>
    <w:p w14:paraId="260F3A57" w14:textId="7522686D" w:rsidR="00EA1802" w:rsidRPr="00FA25C3" w:rsidRDefault="00EA1802" w:rsidP="009759D0">
      <w:pPr>
        <w:pStyle w:val="Caption"/>
      </w:pPr>
      <w:r w:rsidRPr="00973098">
        <w:rPr>
          <w:b/>
        </w:rPr>
        <w:t>Extended Data Fig</w:t>
      </w:r>
      <w:r w:rsidRPr="009C4F0C">
        <w:rPr>
          <w:b/>
        </w:rPr>
        <w:t>ure</w:t>
      </w:r>
      <w:r w:rsidRPr="00736B15">
        <w:rPr>
          <w:b/>
          <w:rPrChange w:id="1487" w:author="Perica, Tina" w:date="2020-08-31T22:32:00Z">
            <w:rPr/>
          </w:rPrChange>
        </w:rPr>
        <w:t xml:space="preserve"> 4 Interface point mutations in Gsp1 rewire its physical interaction network. a,</w:t>
      </w:r>
      <w:r w:rsidRPr="00FA25C3">
        <w:t xml:space="preserve"> </w:t>
      </w:r>
      <w:r w:rsidRPr="00660E99">
        <w:t>Amino- and</w:t>
      </w:r>
      <w:r w:rsidRPr="00FA25C3">
        <w:t xml:space="preserve"> </w:t>
      </w:r>
      <w:r w:rsidRPr="00973098">
        <w:rPr>
          <w:b/>
        </w:rPr>
        <w:t>b</w:t>
      </w:r>
      <w:r w:rsidRPr="009C4F0C">
        <w:rPr>
          <w:b/>
        </w:rPr>
        <w:t>,</w:t>
      </w:r>
      <w:r w:rsidRPr="00660E99">
        <w:t xml:space="preserve"> -carboxy terminally 3xFLAG-tagged Gsp1 point mutants (rows) and prey proteins identified by AP-MS (columns) hierarchically clustered by the log</w:t>
      </w:r>
      <w:r w:rsidRPr="00660E99">
        <w:rPr>
          <w:vertAlign w:val="subscript"/>
        </w:rPr>
        <w:t>2</w:t>
      </w:r>
      <w:r w:rsidR="00733912" w:rsidRPr="00660E99">
        <w:t>-transformed</w:t>
      </w:r>
      <w:r w:rsidR="00D84A6E" w:rsidRPr="00660E99">
        <w:t xml:space="preserve"> </w:t>
      </w:r>
      <w:r w:rsidRPr="00660E99">
        <w:t xml:space="preserve">fold change in </w:t>
      </w:r>
      <w:r w:rsidR="007E7237" w:rsidRPr="00660E99">
        <w:t xml:space="preserve">prey </w:t>
      </w:r>
      <w:r w:rsidRPr="00660E99">
        <w:t xml:space="preserve">abundance </w:t>
      </w:r>
      <w:r w:rsidR="007E7237" w:rsidRPr="00660E99">
        <w:t>pulled</w:t>
      </w:r>
      <w:r w:rsidR="00214347" w:rsidRPr="00660E99">
        <w:t>-</w:t>
      </w:r>
      <w:r w:rsidR="007E7237" w:rsidRPr="00660E99">
        <w:t xml:space="preserve">down with either </w:t>
      </w:r>
      <w:r w:rsidRPr="00660E99">
        <w:t xml:space="preserve">the mutant </w:t>
      </w:r>
      <w:r w:rsidR="00F44F8C" w:rsidRPr="00660E99">
        <w:t>or</w:t>
      </w:r>
      <w:r w:rsidR="007E7237" w:rsidRPr="00660E99">
        <w:t xml:space="preserve"> </w:t>
      </w:r>
      <w:r w:rsidRPr="00660E99">
        <w:t>wild</w:t>
      </w:r>
      <w:r w:rsidR="003D5FFF" w:rsidRPr="00660E99">
        <w:t>-</w:t>
      </w:r>
      <w:r w:rsidRPr="00660E99">
        <w:t>type</w:t>
      </w:r>
      <w:r w:rsidR="003D5FFF" w:rsidRPr="00660E99">
        <w:t xml:space="preserve"> Gsp1</w:t>
      </w:r>
      <w:r w:rsidRPr="00660E99">
        <w:t xml:space="preserve"> with the corresponding 3xFLAG-tag</w:t>
      </w:r>
      <w:r w:rsidR="00D84A6E" w:rsidRPr="00660E99">
        <w:t xml:space="preserve"> (log</w:t>
      </w:r>
      <w:r w:rsidR="00D84A6E" w:rsidRPr="00660E99">
        <w:rPr>
          <w:vertAlign w:val="subscript"/>
        </w:rPr>
        <w:t>2</w:t>
      </w:r>
      <w:r w:rsidR="00D84A6E" w:rsidRPr="00660E99">
        <w:t>(abundance(PREY)</w:t>
      </w:r>
      <w:r w:rsidR="00D84A6E" w:rsidRPr="00660E99">
        <w:rPr>
          <w:vertAlign w:val="superscript"/>
        </w:rPr>
        <w:t>MUT</w:t>
      </w:r>
      <w:r w:rsidR="00D84A6E" w:rsidRPr="00660E99">
        <w:t>/abundance(PREY)</w:t>
      </w:r>
      <w:r w:rsidR="00D84A6E" w:rsidRPr="00660E99">
        <w:rPr>
          <w:vertAlign w:val="superscript"/>
        </w:rPr>
        <w:t>WT</w:t>
      </w:r>
      <w:r w:rsidR="00D84A6E" w:rsidRPr="00660E99">
        <w:t>))</w:t>
      </w:r>
      <w:r w:rsidRPr="00660E99">
        <w:t>.</w:t>
      </w:r>
      <w:r w:rsidRPr="00FA25C3">
        <w:t xml:space="preserve"> </w:t>
      </w:r>
      <w:r w:rsidRPr="00973098">
        <w:rPr>
          <w:b/>
        </w:rPr>
        <w:t>c,</w:t>
      </w:r>
      <w:r w:rsidRPr="00FA25C3">
        <w:t xml:space="preserve"> </w:t>
      </w:r>
      <w:r w:rsidRPr="00660E99">
        <w:t>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660E99">
        <w:rPr>
          <w:vertAlign w:val="subscript"/>
        </w:rPr>
        <w:t>2</w:t>
      </w:r>
      <w:r w:rsidR="00733912" w:rsidRPr="00660E99">
        <w:t>-transformed</w:t>
      </w:r>
      <w:r w:rsidRPr="00660E99">
        <w:rPr>
          <w:vertAlign w:val="subscript"/>
        </w:rPr>
        <w:t xml:space="preserve"> </w:t>
      </w:r>
      <w:r w:rsidRPr="00660E99">
        <w:t>fold change (</w:t>
      </w:r>
      <w:r w:rsidR="002C0EB9" w:rsidRPr="00660E99">
        <w:t>false discovery rate</w:t>
      </w:r>
      <w:r w:rsidRPr="00660E99">
        <w:t xml:space="preserve"> adjusted p-value) of the </w:t>
      </w:r>
      <w:r w:rsidR="00B217F8" w:rsidRPr="00660E99">
        <w:t xml:space="preserve">prey </w:t>
      </w:r>
      <w:r w:rsidRPr="00660E99">
        <w:t xml:space="preserve">abundance </w:t>
      </w:r>
      <w:r w:rsidR="00B217F8" w:rsidRPr="00660E99">
        <w:t>in pulled</w:t>
      </w:r>
      <w:r w:rsidR="00214347" w:rsidRPr="00660E99">
        <w:t>-</w:t>
      </w:r>
      <w:r w:rsidR="00B217F8" w:rsidRPr="00660E99">
        <w:t xml:space="preserve">down complexes with a Gsp1 mutant </w:t>
      </w:r>
      <w:r w:rsidRPr="00660E99">
        <w:t xml:space="preserve">compared to </w:t>
      </w:r>
      <w:r w:rsidR="00B217F8" w:rsidRPr="00660E99">
        <w:t xml:space="preserve">complexes with </w:t>
      </w:r>
      <w:r w:rsidRPr="00660E99">
        <w:t xml:space="preserve">the </w:t>
      </w:r>
      <w:r w:rsidR="003D5FFF" w:rsidRPr="00660E99">
        <w:t xml:space="preserve">wild-type </w:t>
      </w:r>
      <w:r w:rsidR="00B217F8" w:rsidRPr="00660E99">
        <w:t>Gsp1</w:t>
      </w:r>
      <w:r w:rsidRPr="00660E99">
        <w:t xml:space="preserve">. </w:t>
      </w:r>
      <w:proofErr w:type="gramStart"/>
      <w:r w:rsidR="00DC3F13" w:rsidRPr="00660E99">
        <w:t>Overall</w:t>
      </w:r>
      <w:proofErr w:type="gramEnd"/>
      <w:r w:rsidR="00DC3F13" w:rsidRPr="00660E99">
        <w:t xml:space="preserve"> we identified 316 high-confidence prey partner proteins, with the amino- and carboxy-terminally tagged Gsp1 mutants pulling down 264 and 103 preys, </w:t>
      </w:r>
      <w:r w:rsidR="00DC3F13" w:rsidRPr="00660E99">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rsidRPr="00660E99">
        <w:t>-</w:t>
      </w:r>
      <w:r w:rsidR="00DC3F13" w:rsidRPr="00660E99">
        <w:t xml:space="preserve">type protein with the corresponding tag. </w:t>
      </w:r>
      <w:r w:rsidRPr="00660E99">
        <w:t xml:space="preserve">In a, b, and c, decreased abundance compared to </w:t>
      </w:r>
      <w:r w:rsidR="00F44F8C" w:rsidRPr="00660E99">
        <w:t xml:space="preserve">pull-down with </w:t>
      </w:r>
      <w:r w:rsidRPr="00660E99">
        <w:t>wild</w:t>
      </w:r>
      <w:r w:rsidR="003D5FFF" w:rsidRPr="00660E99">
        <w:t>-</w:t>
      </w:r>
      <w:r w:rsidRPr="00660E99">
        <w:t>type Gsp1 is annotated in red and increased abundance in blue. The log</w:t>
      </w:r>
      <w:r w:rsidRPr="00660E99">
        <w:rPr>
          <w:vertAlign w:val="subscript"/>
        </w:rPr>
        <w:t>2</w:t>
      </w:r>
      <w:r w:rsidR="00733912" w:rsidRPr="00660E99">
        <w:t xml:space="preserve">-transformed </w:t>
      </w:r>
      <w:r w:rsidRPr="00660E99">
        <w:t xml:space="preserve">fold change values </w:t>
      </w:r>
      <w:r w:rsidR="002C0EB9" w:rsidRPr="00660E99">
        <w:t xml:space="preserve">are </w:t>
      </w:r>
      <w:r w:rsidRPr="00660E99">
        <w:t>capped at +/- 4.</w:t>
      </w:r>
      <w:del w:id="1488" w:author="Perica, Tina" w:date="2020-05-03T21:48:00Z">
        <w:r w:rsidRPr="00FA25C3" w:rsidDel="00A10D26">
          <w:delText xml:space="preserve"> d, Distribution showing the variation in log</w:delText>
        </w:r>
        <w:r w:rsidRPr="00FA25C3" w:rsidDel="00A10D26">
          <w:rPr>
            <w:vertAlign w:val="subscript"/>
          </w:rPr>
          <w:delText>2</w:delText>
        </w:r>
        <w:r w:rsidR="00733912" w:rsidRPr="00FA25C3" w:rsidDel="00A10D26">
          <w:delText xml:space="preserve">-transformed </w:delText>
        </w:r>
        <w:r w:rsidRPr="00FA25C3" w:rsidDel="00A10D26">
          <w:delText>fold change in abundance of prey proteins shown in a and b, as defined by interquartile range (IQR) across mutants. Values for core partners shown as arrows (Rna1 orange, Srp1 pink, Kap95 green, Srm1 teal, Pse1 light green, Yrb1 yellow). Mean and +1 standard deviation</w:delText>
        </w:r>
        <w:r w:rsidR="003D1995" w:rsidRPr="00FA25C3" w:rsidDel="00A10D26">
          <w:delText xml:space="preserve"> of</w:delText>
        </w:r>
        <w:r w:rsidRPr="00FA25C3" w:rsidDel="00A10D26">
          <w:delText xml:space="preserve"> IQR values are highlighted with a dark gray and a light gray arrow, respectively. </w:delText>
        </w:r>
        <w:r w:rsidR="005502CE" w:rsidRPr="00FA25C3" w:rsidDel="00A10D26">
          <w:delText>The</w:delText>
        </w:r>
        <w:r w:rsidR="006021DD" w:rsidRPr="00FA25C3" w:rsidDel="00A10D26">
          <w:delText xml:space="preserve"> extent to which the abundance of the two cycle regulators </w:delText>
        </w:r>
        <w:r w:rsidR="007442CF" w:rsidRPr="00FA25C3" w:rsidDel="00A10D26">
          <w:delText xml:space="preserve">Rna1 and Srm1 </w:delText>
        </w:r>
        <w:r w:rsidR="006021DD" w:rsidRPr="00FA25C3" w:rsidDel="00A10D26">
          <w:delText>changed across the Gsp1 point mutants was significantly larger than the change of an average prey protein</w:delText>
        </w:r>
        <w:r w:rsidR="00434B69" w:rsidRPr="00FA25C3" w:rsidDel="00A10D26">
          <w:delText>.</w:delText>
        </w:r>
        <w:r w:rsidR="006021DD" w:rsidRPr="00FA25C3" w:rsidDel="00A10D26">
          <w:delText xml:space="preserve"> </w:delText>
        </w:r>
        <w:r w:rsidRPr="00FA25C3" w:rsidDel="00A10D26">
          <w:delText xml:space="preserve">All IQR values are provided in Supplementary </w:delText>
        </w:r>
        <w:r w:rsidR="00717B5C" w:rsidRPr="00FA25C3" w:rsidDel="00A10D26">
          <w:delText xml:space="preserve">File 1 </w:delText>
        </w:r>
        <w:r w:rsidRPr="00FA25C3" w:rsidDel="00A10D26">
          <w:delText xml:space="preserve">Table </w:delText>
        </w:r>
        <w:r w:rsidR="00717B5C" w:rsidRPr="00FA25C3" w:rsidDel="00A10D26">
          <w:delText>5</w:delText>
        </w:r>
        <w:r w:rsidRPr="00FA25C3" w:rsidDel="00A10D26">
          <w:delText>.</w:delText>
        </w:r>
      </w:del>
    </w:p>
    <w:p w14:paraId="5A496D86" w14:textId="77777777" w:rsidR="00912A29" w:rsidRPr="00FA25C3" w:rsidRDefault="00912A29" w:rsidP="009759D0">
      <w:pPr>
        <w:pStyle w:val="Caption"/>
        <w:rPr>
          <w:ins w:id="1489" w:author="Perica, Tina" w:date="2020-05-03T21:38:00Z"/>
        </w:rPr>
      </w:pPr>
      <w:ins w:id="1490" w:author="Perica, Tina" w:date="2020-05-03T21:38:00Z">
        <w:r w:rsidRPr="00FA25C3">
          <w:rPr>
            <w:noProof/>
          </w:rPr>
          <w:lastRenderedPageBreak/>
          <w:drawing>
            <wp:inline distT="0" distB="0" distL="0" distR="0" wp14:anchorId="0315EA7F" wp14:editId="7DC6686C">
              <wp:extent cx="4163121" cy="825495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a:fillRect/>
                      </a:stretch>
                    </pic:blipFill>
                    <pic:spPr>
                      <a:xfrm>
                        <a:off x="0" y="0"/>
                        <a:ext cx="4163121" cy="8254957"/>
                      </a:xfrm>
                      <a:prstGeom prst="rect">
                        <a:avLst/>
                      </a:prstGeom>
                    </pic:spPr>
                  </pic:pic>
                </a:graphicData>
              </a:graphic>
            </wp:inline>
          </w:drawing>
        </w:r>
      </w:ins>
    </w:p>
    <w:p w14:paraId="313DE02B" w14:textId="4E68ABC5" w:rsidR="00EA1802" w:rsidRPr="00A873E0" w:rsidRDefault="00912A29" w:rsidP="009759D0">
      <w:pPr>
        <w:pStyle w:val="Caption"/>
      </w:pPr>
      <w:ins w:id="1491" w:author="Perica, Tina" w:date="2020-05-03T21:38:00Z">
        <w:r w:rsidRPr="002F6FFE">
          <w:rPr>
            <w:b/>
            <w:bCs w:val="0"/>
          </w:rPr>
          <w:lastRenderedPageBreak/>
          <w:t xml:space="preserve">Extended Data Figure </w:t>
        </w:r>
        <w:r w:rsidRPr="002F6FFE">
          <w:rPr>
            <w:b/>
            <w:bCs w:val="0"/>
          </w:rPr>
          <w:fldChar w:fldCharType="begin"/>
        </w:r>
        <w:r w:rsidRPr="002F6FFE">
          <w:rPr>
            <w:b/>
            <w:bCs w:val="0"/>
          </w:rPr>
          <w:instrText xml:space="preserve"> SEQ Figure \* ARABIC </w:instrText>
        </w:r>
      </w:ins>
      <w:r w:rsidRPr="002F6FFE">
        <w:rPr>
          <w:b/>
          <w:bCs w:val="0"/>
          <w:rPrChange w:id="1492" w:author="Perica, Tina" w:date="2020-08-31T22:32:00Z">
            <w:rPr>
              <w:b w:val="0"/>
              <w:bCs/>
            </w:rPr>
          </w:rPrChange>
        </w:rPr>
        <w:fldChar w:fldCharType="separate"/>
      </w:r>
      <w:ins w:id="1493" w:author="Perica, Tina" w:date="2020-05-03T21:38:00Z">
        <w:r w:rsidRPr="002F6FFE">
          <w:rPr>
            <w:b/>
            <w:bCs w:val="0"/>
            <w:noProof/>
          </w:rPr>
          <w:t>5</w:t>
        </w:r>
        <w:r w:rsidRPr="002F6FFE">
          <w:rPr>
            <w:b/>
            <w:bCs w:val="0"/>
          </w:rPr>
          <w:fldChar w:fldCharType="end"/>
        </w:r>
        <w:r w:rsidR="00E95BE9" w:rsidRPr="002F6FFE">
          <w:rPr>
            <w:b/>
            <w:bCs w:val="0"/>
          </w:rPr>
          <w:t xml:space="preserve"> </w:t>
        </w:r>
      </w:ins>
      <w:ins w:id="1494" w:author="Perica, Tina" w:date="2020-08-31T22:13:00Z">
        <w:r w:rsidR="006F2EAC" w:rsidRPr="002F6FFE">
          <w:rPr>
            <w:b/>
            <w:bCs w:val="0"/>
          </w:rPr>
          <w:t>P</w:t>
        </w:r>
      </w:ins>
      <w:ins w:id="1495" w:author="Perica, Tina" w:date="2020-05-03T21:38:00Z">
        <w:r w:rsidR="00E95BE9" w:rsidRPr="002F6FFE">
          <w:rPr>
            <w:b/>
            <w:bCs w:val="0"/>
          </w:rPr>
          <w:t xml:space="preserve">rotein-protein interactions </w:t>
        </w:r>
      </w:ins>
      <w:ins w:id="1496" w:author="Perica, Tina" w:date="2020-08-31T22:13:00Z">
        <w:r w:rsidR="006F2EAC" w:rsidRPr="002F6FFE">
          <w:rPr>
            <w:b/>
            <w:bCs w:val="0"/>
          </w:rPr>
          <w:t xml:space="preserve">between interface mutants of Gsp1 and </w:t>
        </w:r>
      </w:ins>
      <w:ins w:id="1497" w:author="Perica, Tina" w:date="2020-05-03T21:38:00Z">
        <w:r w:rsidR="00E95BE9" w:rsidRPr="002F6FFE">
          <w:rPr>
            <w:b/>
            <w:bCs w:val="0"/>
          </w:rPr>
          <w:t>Gsp1</w:t>
        </w:r>
      </w:ins>
      <w:ins w:id="1498" w:author="Perica, Tina" w:date="2020-08-31T22:13:00Z">
        <w:r w:rsidR="006F2EAC" w:rsidRPr="002F6FFE">
          <w:rPr>
            <w:b/>
            <w:bCs w:val="0"/>
          </w:rPr>
          <w:t xml:space="preserve"> partners</w:t>
        </w:r>
      </w:ins>
      <w:ins w:id="1499" w:author="Perica, Tina" w:date="2020-05-03T21:38:00Z">
        <w:r w:rsidR="00E95BE9" w:rsidRPr="002F6FFE">
          <w:rPr>
            <w:b/>
            <w:bCs w:val="0"/>
          </w:rPr>
          <w:t xml:space="preserve"> for which there are co-complex X-ray crystal structures (core regulators Srm1 and Rna1, and effectors Yrb1, Kap95, Pse1, and Srp1). </w:t>
        </w:r>
      </w:ins>
      <w:ins w:id="1500" w:author="Perica, Tina" w:date="2020-07-10T21:17:00Z">
        <w:r w:rsidR="00983212" w:rsidRPr="002F6FFE">
          <w:rPr>
            <w:b/>
            <w:bCs w:val="0"/>
            <w:szCs w:val="22"/>
          </w:rPr>
          <w:t>a, b</w:t>
        </w:r>
      </w:ins>
      <w:ins w:id="1501" w:author="Perica, Tina" w:date="2020-08-31T22:32:00Z">
        <w:r w:rsidR="00736B15" w:rsidRPr="002F6FFE">
          <w:rPr>
            <w:b/>
            <w:bCs w:val="0"/>
            <w:szCs w:val="22"/>
          </w:rPr>
          <w:t>,</w:t>
        </w:r>
      </w:ins>
      <w:ins w:id="1502" w:author="Perica, Tina" w:date="2020-07-10T21:17:00Z">
        <w:r w:rsidR="00983212" w:rsidRPr="00736B15">
          <w:rPr>
            <w:szCs w:val="22"/>
          </w:rPr>
          <w:t xml:space="preserve"> </w:t>
        </w:r>
        <w:proofErr w:type="gramStart"/>
        <w:r w:rsidR="00983212" w:rsidRPr="00736B15">
          <w:rPr>
            <w:szCs w:val="22"/>
          </w:rPr>
          <w:t>Change</w:t>
        </w:r>
        <w:proofErr w:type="gramEnd"/>
        <w:r w:rsidR="00983212" w:rsidRPr="00736B15">
          <w:rPr>
            <w:szCs w:val="22"/>
          </w:rPr>
          <w:t xml:space="preserve"> in pulled-down prey partner abundance is expressed as log</w:t>
        </w:r>
        <w:r w:rsidR="00983212" w:rsidRPr="003006FF">
          <w:rPr>
            <w:szCs w:val="22"/>
            <w:vertAlign w:val="subscript"/>
          </w:rPr>
          <w:t>2</w:t>
        </w:r>
        <w:r w:rsidR="00983212" w:rsidRPr="00973098">
          <w:rPr>
            <w:szCs w:val="22"/>
          </w:rPr>
          <w:t xml:space="preserve">(PREY </w:t>
        </w:r>
        <w:proofErr w:type="spellStart"/>
        <w:r w:rsidR="00983212" w:rsidRPr="00973098">
          <w:rPr>
            <w:szCs w:val="22"/>
          </w:rPr>
          <w:t>abundance</w:t>
        </w:r>
        <w:r w:rsidR="00983212" w:rsidRPr="009C4F0C">
          <w:rPr>
            <w:szCs w:val="22"/>
            <w:vertAlign w:val="superscript"/>
          </w:rPr>
          <w:t>MUT</w:t>
        </w:r>
        <w:proofErr w:type="spellEnd"/>
        <w:r w:rsidR="00983212" w:rsidRPr="002B5AF7">
          <w:rPr>
            <w:szCs w:val="22"/>
          </w:rPr>
          <w:t xml:space="preserve">/PREY </w:t>
        </w:r>
        <w:proofErr w:type="spellStart"/>
        <w:r w:rsidR="00983212" w:rsidRPr="002B5AF7">
          <w:rPr>
            <w:szCs w:val="22"/>
          </w:rPr>
          <w:t>abundance</w:t>
        </w:r>
        <w:r w:rsidR="00983212" w:rsidRPr="00ED5D16">
          <w:rPr>
            <w:szCs w:val="22"/>
            <w:vertAlign w:val="superscript"/>
          </w:rPr>
          <w:t>WT</w:t>
        </w:r>
        <w:proofErr w:type="spellEnd"/>
        <w:r w:rsidR="00983212" w:rsidRPr="00660E99">
          <w:rPr>
            <w:szCs w:val="22"/>
          </w:rPr>
          <w:t>)). N-3xFL and C-3xFL labelled mutants are tagged with an amino- or carboxy-terminal triple FLAG tag, respectively.</w:t>
        </w:r>
        <w:r w:rsidR="00983212" w:rsidRPr="00973098">
          <w:rPr>
            <w:szCs w:val="22"/>
          </w:rPr>
          <w:t xml:space="preserve"> </w:t>
        </w:r>
      </w:ins>
      <w:ins w:id="1503" w:author="Perica, Tina" w:date="2020-05-03T21:38:00Z">
        <w:r w:rsidR="00E95BE9" w:rsidRPr="002F6FFE">
          <w:rPr>
            <w:b/>
            <w:bCs w:val="0"/>
          </w:rPr>
          <w:t>a,</w:t>
        </w:r>
        <w:r w:rsidR="00E95BE9" w:rsidRPr="00736B15">
          <w:t xml:space="preserve"> </w:t>
        </w:r>
        <w:r w:rsidR="00E95BE9" w:rsidRPr="00660E99">
          <w:t>Changes in pulled-down prey partner abundance when the point mutation is in the core of the Gsp1 interface with the prey partner.</w:t>
        </w:r>
        <w:r w:rsidR="00E95BE9" w:rsidRPr="001447E0">
          <w:t xml:space="preserve"> </w:t>
        </w:r>
        <w:r w:rsidR="00E95BE9" w:rsidRPr="002F6FFE">
          <w:rPr>
            <w:b/>
            <w:bCs w:val="0"/>
          </w:rPr>
          <w:t>b,</w:t>
        </w:r>
        <w:r w:rsidR="00E95BE9" w:rsidRPr="001447E0">
          <w:t xml:space="preserve"> </w:t>
        </w:r>
      </w:ins>
      <w:proofErr w:type="gramStart"/>
      <w:ins w:id="1504" w:author="Perica, Tina" w:date="2020-07-10T21:17:00Z">
        <w:r w:rsidR="00983212" w:rsidRPr="00660E99">
          <w:t>All</w:t>
        </w:r>
        <w:proofErr w:type="gramEnd"/>
        <w:r w:rsidR="00983212" w:rsidRPr="00660E99">
          <w:t xml:space="preserve"> c</w:t>
        </w:r>
      </w:ins>
      <w:ins w:id="1505" w:author="Perica, Tina" w:date="2020-05-03T21:38:00Z">
        <w:r w:rsidR="00E95BE9" w:rsidRPr="00660E99">
          <w:t>hanges in pulled-down prey partner abundance for core regulators Srm1 and Rna1, and effectors Yrb1, K</w:t>
        </w:r>
        <w:r w:rsidR="00E95BE9" w:rsidRPr="001447E0">
          <w:t>ap95, Pse1, and Srp1</w:t>
        </w:r>
      </w:ins>
      <w:ins w:id="1506" w:author="Perica, Tina" w:date="2020-07-10T21:18:00Z">
        <w:r w:rsidR="00983212" w:rsidRPr="001447E0">
          <w:t>, regardless whether the mutation is dire</w:t>
        </w:r>
      </w:ins>
      <w:ins w:id="1507" w:author="Perica, Tina" w:date="2020-08-19T11:56:00Z">
        <w:r w:rsidR="00731143" w:rsidRPr="001447E0">
          <w:t>c</w:t>
        </w:r>
      </w:ins>
      <w:ins w:id="1508" w:author="Perica, Tina" w:date="2020-07-10T21:18:00Z">
        <w:r w:rsidR="00983212" w:rsidRPr="001447E0">
          <w:t>tly in the interface</w:t>
        </w:r>
      </w:ins>
      <w:ins w:id="1509" w:author="Perica, Tina" w:date="2020-08-31T22:14:00Z">
        <w:r w:rsidR="006F2EAC" w:rsidRPr="001447E0">
          <w:t xml:space="preserve"> co</w:t>
        </w:r>
      </w:ins>
      <w:ins w:id="1510" w:author="Perica, Tina" w:date="2020-08-31T22:15:00Z">
        <w:r w:rsidR="006F2EAC" w:rsidRPr="001447E0">
          <w:t>re wi</w:t>
        </w:r>
        <w:r w:rsidR="006F2EAC" w:rsidRPr="00AB5AF2">
          <w:t xml:space="preserve">th </w:t>
        </w:r>
        <w:r w:rsidR="006F2EAC" w:rsidRPr="00736B15">
          <w:t>the pa</w:t>
        </w:r>
        <w:r w:rsidR="006F2EAC" w:rsidRPr="003006FF">
          <w:t>r</w:t>
        </w:r>
        <w:r w:rsidR="006F2EAC" w:rsidRPr="00973098">
          <w:t>t</w:t>
        </w:r>
        <w:r w:rsidR="006F2EAC" w:rsidRPr="009C4F0C">
          <w:t>n</w:t>
        </w:r>
        <w:r w:rsidR="006F2EAC" w:rsidRPr="002B5AF7">
          <w:t>e</w:t>
        </w:r>
        <w:r w:rsidR="006F2EAC" w:rsidRPr="00ED5D16">
          <w:t>r</w:t>
        </w:r>
      </w:ins>
      <w:ins w:id="1511" w:author="Perica, Tina" w:date="2020-07-10T21:18:00Z">
        <w:r w:rsidR="00983212" w:rsidRPr="00660E99">
          <w:t xml:space="preserve"> or not</w:t>
        </w:r>
      </w:ins>
      <w:ins w:id="1512" w:author="Perica, Tina" w:date="2020-05-03T21:38:00Z">
        <w:r w:rsidR="00E95BE9" w:rsidRPr="00660E99">
          <w:t>.</w:t>
        </w:r>
        <w:r w:rsidR="00E95BE9" w:rsidRPr="00A873E0">
          <w:t xml:space="preserve"> </w:t>
        </w:r>
        <w:r w:rsidR="00E95BE9" w:rsidRPr="00973098">
          <w:t>c,</w:t>
        </w:r>
        <w:r w:rsidR="00E95BE9" w:rsidRPr="00A873E0">
          <w:t xml:space="preserve"> </w:t>
        </w:r>
        <w:r w:rsidR="00E95BE9" w:rsidRPr="00660E99">
          <w:t>Distribution showing the variation in log</w:t>
        </w:r>
        <w:r w:rsidR="00E95BE9" w:rsidRPr="001447E0">
          <w:rPr>
            <w:vertAlign w:val="subscript"/>
          </w:rPr>
          <w:t>2</w:t>
        </w:r>
        <w:r w:rsidR="00E95BE9" w:rsidRPr="001447E0">
          <w:t>-transformed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w:t>
        </w:r>
        <w:r w:rsidR="00E95BE9" w:rsidRPr="00973098">
          <w:t xml:space="preserve"> Supplementary File 1 Table 5</w:t>
        </w:r>
        <w:r w:rsidR="00E95BE9" w:rsidRPr="00736B15">
          <w:t>.</w:t>
        </w:r>
      </w:ins>
    </w:p>
    <w:p w14:paraId="2DCD8CD1" w14:textId="77777777" w:rsidR="00EA1802" w:rsidRPr="00D237BC" w:rsidRDefault="00EA1802" w:rsidP="00EA1802">
      <w:pPr>
        <w:keepNext/>
        <w:rPr>
          <w:b/>
          <w:color w:val="000000" w:themeColor="text1"/>
          <w:rPrChange w:id="1513" w:author="Perica, Tina" w:date="2020-08-23T15:10:00Z">
            <w:rPr>
              <w:b/>
            </w:rPr>
          </w:rPrChange>
        </w:rPr>
      </w:pPr>
      <w:r w:rsidRPr="00D237BC">
        <w:rPr>
          <w:b/>
          <w:noProof/>
          <w:color w:val="000000" w:themeColor="text1"/>
          <w:rPrChange w:id="1514" w:author="Perica, Tina" w:date="2020-08-23T15:10:00Z">
            <w:rPr>
              <w:b/>
              <w:noProof/>
            </w:rPr>
          </w:rPrChange>
        </w:rPr>
        <w:lastRenderedPageBreak/>
        <w:drawing>
          <wp:inline distT="0" distB="0" distL="0" distR="0" wp14:anchorId="4AFD9941" wp14:editId="2A1A82D9">
            <wp:extent cx="6153586" cy="69499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6" cy="6949933"/>
                    </a:xfrm>
                    <a:prstGeom prst="rect">
                      <a:avLst/>
                    </a:prstGeom>
                  </pic:spPr>
                </pic:pic>
              </a:graphicData>
            </a:graphic>
          </wp:inline>
        </w:drawing>
      </w:r>
    </w:p>
    <w:p w14:paraId="419FF46F" w14:textId="7729CE29" w:rsidR="00EA1802" w:rsidRPr="00FE58D2" w:rsidRDefault="00EA1802" w:rsidP="009759D0">
      <w:pPr>
        <w:pStyle w:val="Caption"/>
      </w:pPr>
      <w:r w:rsidRPr="002F6FFE">
        <w:rPr>
          <w:b/>
          <w:bCs w:val="0"/>
        </w:rPr>
        <w:t xml:space="preserve">Extended Data Figure </w:t>
      </w:r>
      <w:ins w:id="1515" w:author="Perica, Tina" w:date="2020-05-03T21:39:00Z">
        <w:r w:rsidR="00E95BE9" w:rsidRPr="002F6FFE">
          <w:rPr>
            <w:b/>
            <w:bCs w:val="0"/>
          </w:rPr>
          <w:t>6</w:t>
        </w:r>
      </w:ins>
      <w:del w:id="1516" w:author="Perica, Tina" w:date="2020-05-03T21:39:00Z">
        <w:r w:rsidRPr="002F6FFE" w:rsidDel="00E95BE9">
          <w:rPr>
            <w:b/>
            <w:bCs w:val="0"/>
          </w:rPr>
          <w:delText>5</w:delText>
        </w:r>
      </w:del>
      <w:r w:rsidRPr="002F6FFE">
        <w:rPr>
          <w:b/>
          <w:bCs w:val="0"/>
        </w:rPr>
        <w:t xml:space="preserve"> Effect of Gsp1 point mutations on the </w:t>
      </w:r>
      <w:r w:rsidRPr="002F6FFE">
        <w:rPr>
          <w:b/>
          <w:bCs w:val="0"/>
          <w:i/>
        </w:rPr>
        <w:t>in vitro</w:t>
      </w:r>
      <w:r w:rsidRPr="002F6FFE">
        <w:rPr>
          <w:b/>
          <w:bCs w:val="0"/>
        </w:rPr>
        <w:t xml:space="preserve"> efficiency </w:t>
      </w:r>
      <w:r w:rsidR="008A1AD8" w:rsidRPr="002F6FFE">
        <w:rPr>
          <w:b/>
          <w:bCs w:val="0"/>
        </w:rPr>
        <w:t xml:space="preserve">of </w:t>
      </w:r>
      <w:r w:rsidRPr="002F6FFE">
        <w:rPr>
          <w:b/>
          <w:bCs w:val="0"/>
        </w:rPr>
        <w:t>GAP-mediated GTP hydrolysis and GEF-mediated nucleotide exchange. a,</w:t>
      </w:r>
      <w:r w:rsidRPr="00D237BC">
        <w:t xml:space="preserve"> </w:t>
      </w:r>
      <w:proofErr w:type="spellStart"/>
      <w:r w:rsidRPr="001447E0">
        <w:t>k</w:t>
      </w:r>
      <w:r w:rsidRPr="001447E0">
        <w:rPr>
          <w:vertAlign w:val="subscript"/>
        </w:rPr>
        <w:t>cat</w:t>
      </w:r>
      <w:proofErr w:type="spellEnd"/>
      <w:r w:rsidRPr="001447E0">
        <w:t xml:space="preserve"> and </w:t>
      </w:r>
      <w:r w:rsidRPr="002F6FFE">
        <w:rPr>
          <w:b/>
          <w:bCs w:val="0"/>
        </w:rPr>
        <w:t>b,</w:t>
      </w:r>
      <w:r w:rsidRPr="001447E0">
        <w:t xml:space="preserve"> K</w:t>
      </w:r>
      <w:r w:rsidRPr="001447E0">
        <w:rPr>
          <w:vertAlign w:val="subscript"/>
        </w:rPr>
        <w:t>m</w:t>
      </w:r>
      <w:r w:rsidRPr="001447E0">
        <w:t xml:space="preserve"> values of GAP-mediated GTP hydrolysis of wild</w:t>
      </w:r>
      <w:r w:rsidR="003D5FFF" w:rsidRPr="00AB5AF2">
        <w:t>-</w:t>
      </w:r>
      <w:r w:rsidRPr="00AB5AF2">
        <w:t>type and point mutant Gsp1. Error bars represent the standard de</w:t>
      </w:r>
      <w:r w:rsidRPr="00736B15">
        <w:t xml:space="preserve">viation of the </w:t>
      </w:r>
      <w:proofErr w:type="spellStart"/>
      <w:r w:rsidRPr="00736B15">
        <w:lastRenderedPageBreak/>
        <w:t>k</w:t>
      </w:r>
      <w:r w:rsidRPr="00736B15">
        <w:rPr>
          <w:vertAlign w:val="subscript"/>
        </w:rPr>
        <w:t>cat</w:t>
      </w:r>
      <w:proofErr w:type="spellEnd"/>
      <w:r w:rsidRPr="00736B15">
        <w:t xml:space="preserve"> and the K</w:t>
      </w:r>
      <w:r w:rsidRPr="00736B15">
        <w:rPr>
          <w:vertAlign w:val="subscript"/>
        </w:rPr>
        <w:t>m</w:t>
      </w:r>
      <w:r w:rsidRPr="00736B15">
        <w:t xml:space="preserve"> parameters from the integrated Michaelis-Menten fit for n </w:t>
      </w:r>
      <w:r w:rsidRPr="00736B15">
        <w:rPr>
          <w:rFonts w:ascii="MS Gothic" w:eastAsia="MS Gothic" w:hAnsi="MS Gothic"/>
        </w:rPr>
        <w:t>≥</w:t>
      </w:r>
      <w:r w:rsidRPr="00736B15">
        <w:t xml:space="preserve"> 3 replicates</w:t>
      </w:r>
      <w:del w:id="1517" w:author="Perica, Tina" w:date="2020-07-07T14:31:00Z">
        <w:r w:rsidR="008A1AD8" w:rsidRPr="001447E0" w:rsidDel="00EF5280">
          <w:delText xml:space="preserve"> (except for A180T which has two replicates)</w:delText>
        </w:r>
      </w:del>
      <w:r w:rsidRPr="001447E0">
        <w:t xml:space="preserve">. </w:t>
      </w:r>
      <w:r w:rsidRPr="002F6FFE">
        <w:rPr>
          <w:b/>
          <w:bCs w:val="0"/>
        </w:rPr>
        <w:t>c,</w:t>
      </w:r>
      <w:r w:rsidRPr="00736B15">
        <w:t xml:space="preserve"> </w:t>
      </w:r>
      <w:proofErr w:type="spellStart"/>
      <w:r w:rsidRPr="003006FF">
        <w:t>k</w:t>
      </w:r>
      <w:r w:rsidRPr="003006FF">
        <w:rPr>
          <w:vertAlign w:val="subscript"/>
        </w:rPr>
        <w:t>cat</w:t>
      </w:r>
      <w:proofErr w:type="spellEnd"/>
      <w:r w:rsidRPr="003006FF">
        <w:t xml:space="preserve"> and d, </w:t>
      </w:r>
      <w:r w:rsidRPr="00973098">
        <w:t>K</w:t>
      </w:r>
      <w:r w:rsidRPr="00973098">
        <w:rPr>
          <w:vertAlign w:val="subscript"/>
        </w:rPr>
        <w:t>m</w:t>
      </w:r>
      <w:r w:rsidRPr="009C4F0C">
        <w:t xml:space="preserve"> of GEF-mediated nucleotide exchange of wild</w:t>
      </w:r>
      <w:r w:rsidR="003D5FFF" w:rsidRPr="009C4F0C">
        <w:t>-</w:t>
      </w:r>
      <w:r w:rsidRPr="002B5AF7">
        <w:t>type an</w:t>
      </w:r>
      <w:r w:rsidRPr="00ED5D16">
        <w:t>d point mutan</w:t>
      </w:r>
      <w:r w:rsidRPr="001447E0">
        <w:t xml:space="preserve">t Gsp1. </w:t>
      </w:r>
      <w:r w:rsidR="00156622" w:rsidRPr="001447E0">
        <w:t xml:space="preserve">Inset shows </w:t>
      </w:r>
      <w:r w:rsidR="007C2819" w:rsidRPr="001447E0">
        <w:t>the K</w:t>
      </w:r>
      <w:r w:rsidR="007C2819" w:rsidRPr="001447E0">
        <w:rPr>
          <w:vertAlign w:val="subscript"/>
        </w:rPr>
        <w:t>m</w:t>
      </w:r>
      <w:r w:rsidR="007C2819" w:rsidRPr="001447E0">
        <w:t xml:space="preserve"> </w:t>
      </w:r>
      <w:proofErr w:type="spellStart"/>
      <w:r w:rsidR="007C2819" w:rsidRPr="001447E0">
        <w:t>barplot</w:t>
      </w:r>
      <w:proofErr w:type="spellEnd"/>
      <w:r w:rsidR="007C2819" w:rsidRPr="001447E0">
        <w:t xml:space="preserve"> for all but the four mutants with the highest K</w:t>
      </w:r>
      <w:r w:rsidR="007C2819" w:rsidRPr="001447E0">
        <w:rPr>
          <w:vertAlign w:val="subscript"/>
        </w:rPr>
        <w:t>m</w:t>
      </w:r>
      <w:ins w:id="1518" w:author="Perica, Tina" w:date="2020-08-13T13:36:00Z">
        <w:r w:rsidR="00B849CB" w:rsidRPr="001447E0">
          <w:rPr>
            <w:vertAlign w:val="subscript"/>
          </w:rPr>
          <w:t xml:space="preserve"> </w:t>
        </w:r>
        <w:r w:rsidR="00B849CB" w:rsidRPr="001447E0">
          <w:t>(K101R, R108L, R10</w:t>
        </w:r>
      </w:ins>
      <w:ins w:id="1519" w:author="Perica, Tina" w:date="2020-08-13T13:37:00Z">
        <w:r w:rsidR="00B849CB" w:rsidRPr="001447E0">
          <w:t>8I, and R108Y</w:t>
        </w:r>
      </w:ins>
      <w:ins w:id="1520" w:author="Perica, Tina" w:date="2020-08-13T13:36:00Z">
        <w:r w:rsidR="00B849CB" w:rsidRPr="001447E0">
          <w:t>)</w:t>
        </w:r>
      </w:ins>
      <w:r w:rsidR="00156622" w:rsidRPr="001447E0">
        <w:t xml:space="preserve">. </w:t>
      </w:r>
      <w:r w:rsidR="008E1EC4" w:rsidRPr="001447E0">
        <w:t xml:space="preserve">Error bars represent the value plus/minus the standard error of the Michaelis-Menten fit to data from n </w:t>
      </w:r>
      <w:r w:rsidR="008E1EC4" w:rsidRPr="001447E0">
        <w:rPr>
          <w:rFonts w:ascii="MS Gothic" w:eastAsia="MS Gothic" w:hAnsi="MS Gothic"/>
        </w:rPr>
        <w:t>≥</w:t>
      </w:r>
      <w:r w:rsidR="008E1EC4" w:rsidRPr="001447E0">
        <w:t xml:space="preserve"> 17 measurements at different substrate concentrations</w:t>
      </w:r>
      <w:r w:rsidRPr="001447E0">
        <w:t xml:space="preserve">. </w:t>
      </w:r>
      <w:r w:rsidRPr="002F6FFE">
        <w:rPr>
          <w:b/>
          <w:bCs w:val="0"/>
        </w:rPr>
        <w:t>a, b, c, d,</w:t>
      </w:r>
      <w:r w:rsidRPr="003006FF">
        <w:t xml:space="preserve"> Dotted lines indicate the wild</w:t>
      </w:r>
      <w:r w:rsidR="003D5FFF" w:rsidRPr="003006FF">
        <w:t>-</w:t>
      </w:r>
      <w:r w:rsidRPr="00973098">
        <w:t>type values. Dark blue bar denotes the wild</w:t>
      </w:r>
      <w:r w:rsidR="003D5FFF" w:rsidRPr="00973098">
        <w:t>-</w:t>
      </w:r>
      <w:r w:rsidRPr="009C4F0C">
        <w:t>type Gsp1, and orange and teal bars highlight the residues that are in the interface with the GAP and GEF, respectively. e,</w:t>
      </w:r>
      <w:r w:rsidRPr="003006FF">
        <w:t xml:space="preserve"> Comparison of relative</w:t>
      </w:r>
      <w:r w:rsidRPr="00973098">
        <w:t xml:space="preserve"> change in catalytic efficiencies of the GAP-mediated GTP hydrolysis (orange bars) and GEF-mediated nucleotide exchange (teal bars) defined as </w:t>
      </w:r>
      <w:proofErr w:type="spellStart"/>
      <w:r w:rsidRPr="00973098">
        <w:t>k</w:t>
      </w:r>
      <w:r w:rsidRPr="009C4F0C">
        <w:rPr>
          <w:vertAlign w:val="subscript"/>
        </w:rPr>
        <w:t>cat</w:t>
      </w:r>
      <w:r w:rsidR="00D72C88" w:rsidRPr="009C4F0C">
        <w:rPr>
          <w:vertAlign w:val="superscript"/>
        </w:rPr>
        <w:t>MUT</w:t>
      </w:r>
      <w:proofErr w:type="spellEnd"/>
      <w:r w:rsidRPr="002B5AF7">
        <w:t>/</w:t>
      </w:r>
      <w:proofErr w:type="spellStart"/>
      <w:proofErr w:type="gramStart"/>
      <w:r w:rsidRPr="002B5AF7">
        <w:t>K</w:t>
      </w:r>
      <w:r w:rsidRPr="00ED5D16">
        <w:rPr>
          <w:vertAlign w:val="subscript"/>
        </w:rPr>
        <w:t>m</w:t>
      </w:r>
      <w:r w:rsidR="00D72C88" w:rsidRPr="001447E0">
        <w:rPr>
          <w:vertAlign w:val="superscript"/>
        </w:rPr>
        <w:t>MUT</w:t>
      </w:r>
      <w:proofErr w:type="spellEnd"/>
      <w:r w:rsidR="002C131F" w:rsidRPr="001447E0">
        <w:rPr>
          <w:vertAlign w:val="subscript"/>
        </w:rPr>
        <w:t xml:space="preserve"> </w:t>
      </w:r>
      <w:r w:rsidRPr="001447E0">
        <w:t xml:space="preserve"> /</w:t>
      </w:r>
      <w:proofErr w:type="gramEnd"/>
      <w:r w:rsidRPr="001447E0">
        <w:t xml:space="preserve"> </w:t>
      </w:r>
      <w:proofErr w:type="spellStart"/>
      <w:r w:rsidRPr="001447E0">
        <w:t>k</w:t>
      </w:r>
      <w:r w:rsidRPr="001447E0">
        <w:rPr>
          <w:vertAlign w:val="subscript"/>
        </w:rPr>
        <w:t>cat</w:t>
      </w:r>
      <w:r w:rsidR="00D72C88" w:rsidRPr="001447E0">
        <w:rPr>
          <w:vertAlign w:val="superscript"/>
        </w:rPr>
        <w:t>WT</w:t>
      </w:r>
      <w:proofErr w:type="spellEnd"/>
      <w:r w:rsidRPr="001447E0">
        <w:t>/</w:t>
      </w:r>
      <w:proofErr w:type="spellStart"/>
      <w:r w:rsidRPr="001447E0">
        <w:t>K</w:t>
      </w:r>
      <w:r w:rsidRPr="001447E0">
        <w:rPr>
          <w:vertAlign w:val="subscript"/>
        </w:rPr>
        <w:t>m</w:t>
      </w:r>
      <w:r w:rsidR="00D72C88" w:rsidRPr="001447E0">
        <w:rPr>
          <w:vertAlign w:val="superscript"/>
        </w:rPr>
        <w:t>WT</w:t>
      </w:r>
      <w:proofErr w:type="spellEnd"/>
      <w:r w:rsidRPr="001447E0">
        <w:t xml:space="preserve">. Gray line indicates a three-fold increase compared to wild </w:t>
      </w:r>
      <w:proofErr w:type="gramStart"/>
      <w:r w:rsidRPr="001447E0">
        <w:t>type,</w:t>
      </w:r>
      <w:proofErr w:type="gramEnd"/>
      <w:r w:rsidRPr="001447E0">
        <w:t xml:space="preserve"> black line indicates a three-fold decrease compared to wild type. Error bars represent the added standard </w:t>
      </w:r>
      <w:r w:rsidR="005276F2" w:rsidRPr="001447E0">
        <w:t xml:space="preserve">error of the mean </w:t>
      </w:r>
      <w:r w:rsidR="008A1AD8" w:rsidRPr="001447E0">
        <w:t>(for GAP)</w:t>
      </w:r>
      <w:r w:rsidRPr="001447E0">
        <w:t xml:space="preserve"> </w:t>
      </w:r>
      <w:r w:rsidR="008A1AD8" w:rsidRPr="001447E0">
        <w:t xml:space="preserve">or </w:t>
      </w:r>
      <w:r w:rsidR="005276F2" w:rsidRPr="001447E0">
        <w:t xml:space="preserve">standard </w:t>
      </w:r>
      <w:r w:rsidR="008A1AD8" w:rsidRPr="001447E0">
        <w:t>error</w:t>
      </w:r>
      <w:r w:rsidR="005276F2" w:rsidRPr="001447E0">
        <w:t xml:space="preserve"> of the fit</w:t>
      </w:r>
      <w:r w:rsidR="008A1AD8" w:rsidRPr="001447E0">
        <w:t xml:space="preserve"> (for GEF) </w:t>
      </w:r>
      <w:r w:rsidRPr="001447E0">
        <w:t>values of the mutant and the wild</w:t>
      </w:r>
      <w:r w:rsidR="003D5FFF" w:rsidRPr="001447E0">
        <w:t>-</w:t>
      </w:r>
      <w:r w:rsidRPr="001447E0">
        <w:t>type efficiency (</w:t>
      </w:r>
      <w:proofErr w:type="spellStart"/>
      <w:r w:rsidRPr="001447E0">
        <w:t>k</w:t>
      </w:r>
      <w:r w:rsidRPr="001447E0">
        <w:rPr>
          <w:vertAlign w:val="subscript"/>
        </w:rPr>
        <w:t>cat</w:t>
      </w:r>
      <w:proofErr w:type="spellEnd"/>
      <w:r w:rsidRPr="001447E0">
        <w:t>/K</w:t>
      </w:r>
      <w:r w:rsidRPr="001447E0">
        <w:rPr>
          <w:vertAlign w:val="subscript"/>
        </w:rPr>
        <w:t>m</w:t>
      </w:r>
      <w:r w:rsidRPr="001447E0">
        <w:t>) values.</w:t>
      </w:r>
    </w:p>
    <w:p w14:paraId="31F59A03" w14:textId="77777777" w:rsidR="0037364D" w:rsidRPr="00FA622F" w:rsidRDefault="0037364D" w:rsidP="007C2819">
      <w:pPr>
        <w:rPr>
          <w:color w:val="000000" w:themeColor="text1"/>
        </w:rPr>
      </w:pPr>
    </w:p>
    <w:p w14:paraId="7E7BA1F8" w14:textId="77777777" w:rsidR="00EA1802" w:rsidRPr="00D237BC" w:rsidRDefault="00EA1802" w:rsidP="00EA1802">
      <w:pPr>
        <w:keepNext/>
        <w:rPr>
          <w:color w:val="000000" w:themeColor="text1"/>
          <w:rPrChange w:id="1521" w:author="Perica, Tina" w:date="2020-08-23T15:10:00Z">
            <w:rPr/>
          </w:rPrChange>
        </w:rPr>
      </w:pPr>
      <w:r w:rsidRPr="00D237BC">
        <w:rPr>
          <w:noProof/>
          <w:color w:val="000000" w:themeColor="text1"/>
          <w:rPrChange w:id="1522" w:author="Perica, Tina" w:date="2020-08-23T15:10:00Z">
            <w:rPr>
              <w:noProof/>
            </w:rPr>
          </w:rPrChange>
        </w:rPr>
        <w:lastRenderedPageBreak/>
        <w:drawing>
          <wp:inline distT="0" distB="0" distL="0" distR="0" wp14:anchorId="0D95DDEA" wp14:editId="65BDAA50">
            <wp:extent cx="6269328" cy="4729281"/>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28" cy="4729281"/>
                    </a:xfrm>
                    <a:prstGeom prst="rect">
                      <a:avLst/>
                    </a:prstGeom>
                  </pic:spPr>
                </pic:pic>
              </a:graphicData>
            </a:graphic>
          </wp:inline>
        </w:drawing>
      </w:r>
    </w:p>
    <w:p w14:paraId="6E132A24" w14:textId="15D7496D" w:rsidR="00A17BC0" w:rsidRPr="001447E0" w:rsidRDefault="00EA1802" w:rsidP="009759D0">
      <w:pPr>
        <w:pStyle w:val="Caption"/>
      </w:pPr>
      <w:r w:rsidRPr="00973098">
        <w:rPr>
          <w:b/>
        </w:rPr>
        <w:t>Extended Data Fig</w:t>
      </w:r>
      <w:r w:rsidRPr="009C4F0C">
        <w:rPr>
          <w:b/>
        </w:rPr>
        <w:t>ure</w:t>
      </w:r>
      <w:r w:rsidRPr="003006FF">
        <w:rPr>
          <w:b/>
          <w:rPrChange w:id="1523" w:author="Perica, Tina" w:date="2020-08-31T22:33:00Z">
            <w:rPr/>
          </w:rPrChange>
        </w:rPr>
        <w:t xml:space="preserve"> </w:t>
      </w:r>
      <w:ins w:id="1524" w:author="Perica, Tina" w:date="2020-05-03T21:39:00Z">
        <w:r w:rsidR="00E95BE9" w:rsidRPr="003006FF">
          <w:rPr>
            <w:b/>
            <w:rPrChange w:id="1525" w:author="Perica, Tina" w:date="2020-08-31T22:33:00Z">
              <w:rPr/>
            </w:rPrChange>
          </w:rPr>
          <w:t>7</w:t>
        </w:r>
      </w:ins>
      <w:del w:id="1526" w:author="Perica, Tina" w:date="2020-05-03T21:39:00Z">
        <w:r w:rsidRPr="003006FF" w:rsidDel="00E95BE9">
          <w:rPr>
            <w:b/>
            <w:rPrChange w:id="1527" w:author="Perica, Tina" w:date="2020-08-31T22:33:00Z">
              <w:rPr/>
            </w:rPrChange>
          </w:rPr>
          <w:delText>6</w:delText>
        </w:r>
      </w:del>
      <w:r w:rsidRPr="003006FF">
        <w:rPr>
          <w:b/>
          <w:rPrChange w:id="1528" w:author="Perica, Tina" w:date="2020-08-31T22:33:00Z">
            <w:rPr/>
          </w:rPrChange>
        </w:rPr>
        <w:t xml:space="preserve"> Gsp1 interface mutations act allosterically to modulate the rate of GTP hydrolysis. </w:t>
      </w:r>
      <w:r w:rsidR="00342A9A" w:rsidRPr="003006FF">
        <w:rPr>
          <w:b/>
          <w:rPrChange w:id="1529" w:author="Perica, Tina" w:date="2020-08-31T22:33:00Z">
            <w:rPr/>
          </w:rPrChange>
        </w:rPr>
        <w:t>a,</w:t>
      </w:r>
      <w:r w:rsidR="00342A9A" w:rsidRPr="00FA25C3">
        <w:t xml:space="preserve"> </w:t>
      </w:r>
      <w:r w:rsidR="00342A9A" w:rsidRPr="001447E0">
        <w:t xml:space="preserve">Annotated 1D </w:t>
      </w:r>
      <w:r w:rsidR="00342A9A" w:rsidRPr="003006FF">
        <w:rPr>
          <w:vertAlign w:val="superscript"/>
        </w:rPr>
        <w:t>31</w:t>
      </w:r>
      <w:r w:rsidR="00342A9A" w:rsidRPr="001447E0">
        <w:t>P NMR spectrum of wild</w:t>
      </w:r>
      <w:r w:rsidR="003D5FFF" w:rsidRPr="001447E0">
        <w:t>-</w:t>
      </w:r>
      <w:r w:rsidR="00342A9A" w:rsidRPr="001447E0">
        <w:t xml:space="preserve">type Gsp1 </w:t>
      </w:r>
      <w:r w:rsidR="00813F13" w:rsidRPr="001447E0">
        <w:t>loaded with</w:t>
      </w:r>
      <w:r w:rsidR="00342A9A" w:rsidRPr="001447E0">
        <w:t xml:space="preserve"> GTP. Peak areas </w:t>
      </w:r>
      <w:r w:rsidR="000A2762" w:rsidRPr="001447E0">
        <w:t xml:space="preserve">are </w:t>
      </w:r>
      <w:r w:rsidR="00342A9A" w:rsidRPr="001447E0">
        <w:t>computed over intervals shown and normalized to the GTPβ bound (GTPβ</w:t>
      </w:r>
      <w:r w:rsidR="00342A9A" w:rsidRPr="001447E0">
        <w:rPr>
          <w:rPrChange w:id="1530" w:author="Perica, Tina" w:date="2020-08-31T22:24:00Z">
            <w:rPr>
              <w:vertAlign w:val="subscript"/>
            </w:rPr>
          </w:rPrChange>
        </w:rPr>
        <w:t>b</w:t>
      </w:r>
      <w:r w:rsidR="004B5B82" w:rsidRPr="001447E0">
        <w:rPr>
          <w:rPrChange w:id="1531" w:author="Perica, Tina" w:date="2020-08-31T22:24:00Z">
            <w:rPr>
              <w:vertAlign w:val="subscript"/>
            </w:rPr>
          </w:rPrChange>
        </w:rPr>
        <w:t>ound</w:t>
      </w:r>
      <w:r w:rsidR="00342A9A" w:rsidRPr="001447E0">
        <w:t>) peak. The peaks from left to right correspond to: free phosphate (P</w:t>
      </w:r>
      <w:r w:rsidR="00342A9A" w:rsidRPr="001447E0">
        <w:rPr>
          <w:rPrChange w:id="1532" w:author="Perica, Tina" w:date="2020-08-31T22:24:00Z">
            <w:rPr>
              <w:vertAlign w:val="subscript"/>
            </w:rPr>
          </w:rPrChange>
        </w:rPr>
        <w:t>i</w:t>
      </w:r>
      <w:r w:rsidR="00342A9A" w:rsidRPr="001447E0">
        <w:t xml:space="preserve">), β phosphate of </w:t>
      </w:r>
      <w:r w:rsidR="00A275A6" w:rsidRPr="001447E0">
        <w:t xml:space="preserve">GDP </w:t>
      </w:r>
      <w:r w:rsidR="00342A9A" w:rsidRPr="001447E0">
        <w:t>bound</w:t>
      </w:r>
      <w:r w:rsidR="00A275A6" w:rsidRPr="001447E0">
        <w:t xml:space="preserve"> to</w:t>
      </w:r>
      <w:r w:rsidR="00342A9A" w:rsidRPr="001447E0">
        <w:t xml:space="preserve"> G</w:t>
      </w:r>
      <w:r w:rsidR="00A275A6" w:rsidRPr="001447E0">
        <w:t>sp1</w:t>
      </w:r>
      <w:r w:rsidR="00342A9A" w:rsidRPr="001447E0">
        <w:t xml:space="preserve"> (GDPβ</w:t>
      </w:r>
      <w:r w:rsidR="00342A9A" w:rsidRPr="001447E0">
        <w:rPr>
          <w:rPrChange w:id="1533" w:author="Perica, Tina" w:date="2020-08-31T22:24:00Z">
            <w:rPr>
              <w:vertAlign w:val="subscript"/>
            </w:rPr>
          </w:rPrChange>
        </w:rPr>
        <w:t>bound</w:t>
      </w:r>
      <w:r w:rsidR="00342A9A" w:rsidRPr="001447E0">
        <w:t>), β phosphate of free (unbound) GDP (GDPβ</w:t>
      </w:r>
      <w:r w:rsidR="00342A9A" w:rsidRPr="001447E0">
        <w:rPr>
          <w:rPrChange w:id="1534" w:author="Perica, Tina" w:date="2020-08-31T22:24:00Z">
            <w:rPr>
              <w:vertAlign w:val="subscript"/>
            </w:rPr>
          </w:rPrChange>
        </w:rPr>
        <w:t>free</w:t>
      </w:r>
      <w:r w:rsidR="00342A9A" w:rsidRPr="001447E0">
        <w:t xml:space="preserve">), </w:t>
      </w:r>
      <w:r w:rsidR="00342A9A" w:rsidRPr="001447E0">
        <w:rPr>
          <w:rPrChange w:id="1535" w:author="Perica, Tina" w:date="2020-08-31T22:24:00Z">
            <w:rPr>
              <w:lang w:val="el-GR"/>
            </w:rPr>
          </w:rPrChange>
        </w:rPr>
        <w:t>γ</w:t>
      </w:r>
      <w:r w:rsidR="00342A9A" w:rsidRPr="001447E0">
        <w:t xml:space="preserve"> phosphate of G</w:t>
      </w:r>
      <w:r w:rsidR="00A275A6" w:rsidRPr="001447E0">
        <w:t>TP bound to Gsp1</w:t>
      </w:r>
      <w:r w:rsidR="00342A9A" w:rsidRPr="001447E0">
        <w:t xml:space="preserve"> in conformation 1 (</w:t>
      </w:r>
      <w:r w:rsidR="00342A9A" w:rsidRPr="001447E0">
        <w:rPr>
          <w:rPrChange w:id="1536" w:author="Perica, Tina" w:date="2020-08-31T22:24:00Z">
            <w:rPr>
              <w:lang w:val="el-GR"/>
            </w:rPr>
          </w:rPrChange>
        </w:rPr>
        <w:t>γ</w:t>
      </w:r>
      <w:r w:rsidR="00342A9A" w:rsidRPr="001447E0">
        <w:t xml:space="preserve">1), </w:t>
      </w:r>
      <w:r w:rsidR="00342A9A" w:rsidRPr="001447E0">
        <w:rPr>
          <w:rPrChange w:id="1537" w:author="Perica, Tina" w:date="2020-08-31T22:24:00Z">
            <w:rPr>
              <w:lang w:val="el-GR"/>
            </w:rPr>
          </w:rPrChange>
        </w:rPr>
        <w:t>γ</w:t>
      </w:r>
      <w:r w:rsidR="00342A9A" w:rsidRPr="001447E0">
        <w:t xml:space="preserve"> phosphate of G</w:t>
      </w:r>
      <w:r w:rsidR="00A275A6" w:rsidRPr="001447E0">
        <w:t xml:space="preserve">TP </w:t>
      </w:r>
      <w:r w:rsidR="00342A9A" w:rsidRPr="001447E0">
        <w:t>bound</w:t>
      </w:r>
      <w:r w:rsidR="00A275A6" w:rsidRPr="001447E0">
        <w:t xml:space="preserve"> to</w:t>
      </w:r>
      <w:r w:rsidR="00342A9A" w:rsidRPr="001447E0">
        <w:t xml:space="preserve"> G</w:t>
      </w:r>
      <w:r w:rsidR="00A275A6" w:rsidRPr="001447E0">
        <w:t>sp1</w:t>
      </w:r>
      <w:r w:rsidR="00342A9A" w:rsidRPr="001447E0">
        <w:t xml:space="preserve"> in conformation 2 (</w:t>
      </w:r>
      <w:r w:rsidR="00342A9A" w:rsidRPr="001447E0">
        <w:rPr>
          <w:rPrChange w:id="1538" w:author="Perica, Tina" w:date="2020-08-31T22:24:00Z">
            <w:rPr>
              <w:lang w:val="el-GR"/>
            </w:rPr>
          </w:rPrChange>
        </w:rPr>
        <w:t>γ</w:t>
      </w:r>
      <w:r w:rsidR="00342A9A" w:rsidRPr="001447E0">
        <w:t xml:space="preserve">2), </w:t>
      </w:r>
      <w:r w:rsidR="00342A9A" w:rsidRPr="001447E0">
        <w:rPr>
          <w:rPrChange w:id="1539" w:author="Perica, Tina" w:date="2020-08-31T22:24:00Z">
            <w:rPr>
              <w:lang w:val="el-GR"/>
            </w:rPr>
          </w:rPrChange>
        </w:rPr>
        <w:t>α</w:t>
      </w:r>
      <w:r w:rsidR="00342A9A" w:rsidRPr="001447E0">
        <w:t xml:space="preserve"> phosphate of bound or unbound GDP or GTP, β phosphate of G</w:t>
      </w:r>
      <w:r w:rsidR="00A275A6" w:rsidRPr="001447E0">
        <w:t xml:space="preserve">TP </w:t>
      </w:r>
      <w:r w:rsidR="00342A9A" w:rsidRPr="001447E0">
        <w:t xml:space="preserve">bound </w:t>
      </w:r>
      <w:r w:rsidR="00A275A6" w:rsidRPr="001447E0">
        <w:t xml:space="preserve">to </w:t>
      </w:r>
      <w:r w:rsidR="00342A9A" w:rsidRPr="001447E0">
        <w:t>G</w:t>
      </w:r>
      <w:r w:rsidR="00A275A6" w:rsidRPr="001447E0">
        <w:t>sp1</w:t>
      </w:r>
      <w:r w:rsidR="00342A9A" w:rsidRPr="001447E0">
        <w:t xml:space="preserve"> (GTPβ</w:t>
      </w:r>
      <w:r w:rsidR="00342A9A" w:rsidRPr="001447E0">
        <w:rPr>
          <w:rPrChange w:id="1540" w:author="Perica, Tina" w:date="2020-08-31T22:24:00Z">
            <w:rPr>
              <w:vertAlign w:val="subscript"/>
            </w:rPr>
          </w:rPrChange>
        </w:rPr>
        <w:t>bound</w:t>
      </w:r>
      <w:r w:rsidR="00342A9A" w:rsidRPr="001447E0">
        <w:t>), β phosphate of free (unbound) GTP (GTPβ</w:t>
      </w:r>
      <w:r w:rsidR="00342A9A" w:rsidRPr="001447E0">
        <w:rPr>
          <w:rPrChange w:id="1541" w:author="Perica, Tina" w:date="2020-08-31T22:24:00Z">
            <w:rPr>
              <w:vertAlign w:val="subscript"/>
            </w:rPr>
          </w:rPrChange>
        </w:rPr>
        <w:t>free</w:t>
      </w:r>
      <w:r w:rsidR="00342A9A" w:rsidRPr="001447E0">
        <w:t xml:space="preserve">). </w:t>
      </w:r>
      <w:r w:rsidR="00342A9A" w:rsidRPr="00973098">
        <w:rPr>
          <w:b/>
        </w:rPr>
        <w:t>b</w:t>
      </w:r>
      <w:r w:rsidRPr="009C4F0C">
        <w:rPr>
          <w:b/>
        </w:rPr>
        <w:t>,</w:t>
      </w:r>
      <w:r w:rsidRPr="001447E0">
        <w:t xml:space="preserve"> Rate of intrinsic GTP hydrolysis of wild</w:t>
      </w:r>
      <w:r w:rsidR="003D5FFF" w:rsidRPr="001447E0">
        <w:t>-</w:t>
      </w:r>
      <w:r w:rsidRPr="001447E0">
        <w:t>type Gsp1 and mutants. Dotted line indicates wild</w:t>
      </w:r>
      <w:r w:rsidR="003D5FFF" w:rsidRPr="001447E0">
        <w:t>-</w:t>
      </w:r>
      <w:r w:rsidRPr="001447E0">
        <w:t xml:space="preserve">type value. Error bars represent the standard deviations from n </w:t>
      </w:r>
      <w:r w:rsidRPr="001447E0">
        <w:rPr>
          <w:rFonts w:eastAsia="MS Gothic"/>
          <w:rPrChange w:id="1542" w:author="Perica, Tina" w:date="2020-08-31T22:24:00Z">
            <w:rPr>
              <w:rFonts w:ascii="MS Gothic" w:eastAsia="MS Gothic" w:hAnsi="MS Gothic"/>
            </w:rPr>
          </w:rPrChange>
        </w:rPr>
        <w:t>≥</w:t>
      </w:r>
      <w:r w:rsidRPr="001447E0">
        <w:t xml:space="preserve"> 3 replicates</w:t>
      </w:r>
      <w:del w:id="1543" w:author="Perica, Tina" w:date="2020-07-07T14:35:00Z">
        <w:r w:rsidRPr="001447E0" w:rsidDel="00DC119F">
          <w:delText xml:space="preserve"> (except for A180T which has two replicates)</w:delText>
        </w:r>
      </w:del>
      <w:r w:rsidRPr="001447E0">
        <w:t xml:space="preserve">. </w:t>
      </w:r>
      <w:r w:rsidRPr="003006FF">
        <w:rPr>
          <w:b/>
          <w:rPrChange w:id="1544" w:author="Perica, Tina" w:date="2020-08-31T22:34:00Z">
            <w:rPr/>
          </w:rPrChange>
        </w:rPr>
        <w:t>c,</w:t>
      </w:r>
      <w:r w:rsidRPr="003006FF">
        <w:t xml:space="preserve"> </w:t>
      </w:r>
      <w:ins w:id="1545" w:author="Perica, Tina" w:date="2020-08-31T22:20:00Z">
        <w:r w:rsidR="00660E99" w:rsidRPr="003006FF">
          <w:t>Nat</w:t>
        </w:r>
        <w:r w:rsidR="00660E99" w:rsidRPr="00973098">
          <w:t>ur</w:t>
        </w:r>
        <w:r w:rsidR="00660E99" w:rsidRPr="009C4F0C">
          <w:t>al</w:t>
        </w:r>
        <w:r w:rsidR="00660E99" w:rsidRPr="002B5AF7">
          <w:t xml:space="preserve"> </w:t>
        </w:r>
        <w:r w:rsidR="00660E99" w:rsidRPr="00ED5D16">
          <w:t>l</w:t>
        </w:r>
      </w:ins>
      <w:ins w:id="1546" w:author="Perica, Tina" w:date="2020-07-07T14:37:00Z">
        <w:r w:rsidR="00DC119F" w:rsidRPr="001447E0">
          <w:t xml:space="preserve">og-transformed exchange constant between the </w:t>
        </w:r>
        <w:r w:rsidR="00DC119F" w:rsidRPr="001447E0">
          <w:rPr>
            <w:rPrChange w:id="1547" w:author="Perica, Tina" w:date="2020-08-31T22:24:00Z">
              <w:rPr>
                <w:lang w:val="el-GR"/>
              </w:rPr>
            </w:rPrChange>
          </w:rPr>
          <w:t>γ</w:t>
        </w:r>
        <w:r w:rsidR="00DC119F" w:rsidRPr="001447E0">
          <w:t xml:space="preserve">2 and </w:t>
        </w:r>
        <w:r w:rsidR="00DC119F" w:rsidRPr="001447E0">
          <w:rPr>
            <w:rPrChange w:id="1548" w:author="Perica, Tina" w:date="2020-08-31T22:24:00Z">
              <w:rPr>
                <w:lang w:val="el-GR"/>
              </w:rPr>
            </w:rPrChange>
          </w:rPr>
          <w:t>γ</w:t>
        </w:r>
        <w:r w:rsidR="00DC119F" w:rsidRPr="001447E0">
          <w:t>1 conformations</w:t>
        </w:r>
      </w:ins>
      <w:del w:id="1549" w:author="Perica, Tina" w:date="2020-07-07T14:37:00Z">
        <w:r w:rsidRPr="001447E0" w:rsidDel="00DC119F">
          <w:delText xml:space="preserve">Percent population in </w:delText>
        </w:r>
        <w:r w:rsidRPr="001447E0" w:rsidDel="00DC119F">
          <w:rPr>
            <w:rPrChange w:id="1550" w:author="Perica, Tina" w:date="2020-08-31T22:24:00Z">
              <w:rPr>
                <w:lang w:val="el-GR"/>
              </w:rPr>
            </w:rPrChange>
          </w:rPr>
          <w:delText>γ</w:delText>
        </w:r>
        <w:r w:rsidRPr="001447E0" w:rsidDel="00DC119F">
          <w:delText>2 state</w:delText>
        </w:r>
      </w:del>
      <w:r w:rsidRPr="001447E0">
        <w:t xml:space="preserve"> plotted against the relative rate of intrinsic GTP hydrolysis</w:t>
      </w:r>
      <w:r w:rsidR="009759AC" w:rsidRPr="001447E0">
        <w:t xml:space="preserve"> represented as a natural logarithm of the ratio of the rate for the mutant over </w:t>
      </w:r>
      <w:r w:rsidR="0051778A" w:rsidRPr="001447E0">
        <w:t xml:space="preserve">the </w:t>
      </w:r>
      <w:r w:rsidR="0051778A" w:rsidRPr="001447E0">
        <w:lastRenderedPageBreak/>
        <w:t xml:space="preserve">rate of the </w:t>
      </w:r>
      <w:r w:rsidR="009759AC" w:rsidRPr="001447E0">
        <w:t>wild type</w:t>
      </w:r>
      <w:r w:rsidRPr="001447E0">
        <w:t xml:space="preserve">. The pink line is a linear fit. Error bars represent the standard deviation from n </w:t>
      </w:r>
      <w:r w:rsidRPr="001447E0">
        <w:rPr>
          <w:rFonts w:eastAsia="MS Gothic"/>
          <w:rPrChange w:id="1551" w:author="Perica, Tina" w:date="2020-08-31T22:24:00Z">
            <w:rPr>
              <w:rFonts w:ascii="MS Gothic" w:eastAsia="MS Gothic" w:hAnsi="MS Gothic"/>
            </w:rPr>
          </w:rPrChange>
        </w:rPr>
        <w:t>≥</w:t>
      </w:r>
      <w:r w:rsidRPr="001447E0">
        <w:t xml:space="preserve"> 3 replicates</w:t>
      </w:r>
      <w:r w:rsidRPr="001447E0" w:rsidDel="001E7217">
        <w:t xml:space="preserve"> </w:t>
      </w:r>
      <w:r w:rsidRPr="001447E0">
        <w:t>of intrinsic GTP hydrolysis measurements</w:t>
      </w:r>
      <w:del w:id="1552" w:author="Perica, Tina" w:date="2020-07-07T14:37:00Z">
        <w:r w:rsidRPr="001447E0" w:rsidDel="00DC119F">
          <w:delText xml:space="preserve"> (except for A180T which has two replicates)</w:delText>
        </w:r>
      </w:del>
      <w:r w:rsidRPr="001447E0">
        <w:t xml:space="preserve">. </w:t>
      </w:r>
      <w:r w:rsidRPr="003006FF">
        <w:rPr>
          <w:b/>
          <w:rPrChange w:id="1553" w:author="Perica, Tina" w:date="2020-08-31T22:34:00Z">
            <w:rPr/>
          </w:rPrChange>
        </w:rPr>
        <w:t>d,</w:t>
      </w:r>
      <w:r w:rsidRPr="003006FF">
        <w:t xml:space="preserve"> Structures of </w:t>
      </w:r>
      <w:proofErr w:type="spellStart"/>
      <w:r w:rsidRPr="003006FF">
        <w:t>HR</w:t>
      </w:r>
      <w:ins w:id="1554" w:author="Perica, Tina" w:date="2020-08-31T22:20:00Z">
        <w:r w:rsidR="00660E99" w:rsidRPr="00973098">
          <w:t>a</w:t>
        </w:r>
        <w:r w:rsidR="00660E99" w:rsidRPr="009C4F0C">
          <w:t>s</w:t>
        </w:r>
      </w:ins>
      <w:proofErr w:type="spellEnd"/>
      <w:del w:id="1555" w:author="Perica, Tina" w:date="2020-07-07T14:37:00Z">
        <w:r w:rsidRPr="001447E0" w:rsidDel="00DC119F">
          <w:delText>as</w:delText>
        </w:r>
      </w:del>
      <w:r w:rsidRPr="001447E0">
        <w:t xml:space="preserve"> (in cartoon representation, </w:t>
      </w:r>
      <w:del w:id="1556" w:author="Perica, Tina" w:date="2020-08-11T16:32:00Z">
        <w:r w:rsidRPr="001447E0" w:rsidDel="00E819EE">
          <w:delText>blue</w:delText>
        </w:r>
      </w:del>
      <w:ins w:id="1557" w:author="Perica, Tina" w:date="2020-08-11T16:32:00Z">
        <w:r w:rsidR="00E819EE" w:rsidRPr="001447E0">
          <w:t>gray</w:t>
        </w:r>
      </w:ins>
      <w:r w:rsidRPr="001447E0">
        <w:t xml:space="preserve">) bound to </w:t>
      </w:r>
      <w:del w:id="1558" w:author="Perica, Tina" w:date="2020-08-11T15:53:00Z">
        <w:r w:rsidRPr="001447E0" w:rsidDel="004D1FDD">
          <w:delText xml:space="preserve">allosteric </w:delText>
        </w:r>
      </w:del>
      <w:r w:rsidRPr="001447E0">
        <w:t>inhibitors</w:t>
      </w:r>
      <w:r w:rsidR="001072DB" w:rsidRPr="001447E0">
        <w:t xml:space="preserve"> shown in stick representation:</w:t>
      </w:r>
      <w:r w:rsidRPr="001447E0">
        <w:t xml:space="preserve"> BI 2852 (PDB ID: 6gj8, </w:t>
      </w:r>
      <w:ins w:id="1559" w:author="Perica, Tina" w:date="2020-08-11T16:32:00Z">
        <w:r w:rsidR="00E819EE" w:rsidRPr="001447E0">
          <w:t>green</w:t>
        </w:r>
      </w:ins>
      <w:del w:id="1560" w:author="Perica, Tina" w:date="2020-08-11T16:32:00Z">
        <w:r w:rsidRPr="001447E0" w:rsidDel="00E819EE">
          <w:delText>light violet</w:delText>
        </w:r>
      </w:del>
      <w:r w:rsidRPr="001447E0">
        <w:t xml:space="preserve">), </w:t>
      </w:r>
      <w:proofErr w:type="spellStart"/>
      <w:r w:rsidRPr="001447E0">
        <w:t>vinylsulfonamide</w:t>
      </w:r>
      <w:proofErr w:type="spellEnd"/>
      <w:r w:rsidRPr="001447E0">
        <w:t xml:space="preserve"> (PDB ID: 4m1w, </w:t>
      </w:r>
      <w:del w:id="1561" w:author="Perica, Tina" w:date="2020-08-11T16:32:00Z">
        <w:r w:rsidRPr="001447E0" w:rsidDel="00E819EE">
          <w:delText>dark violet</w:delText>
        </w:r>
      </w:del>
      <w:ins w:id="1562" w:author="Perica, Tina" w:date="2020-08-11T16:32:00Z">
        <w:r w:rsidR="00E819EE" w:rsidRPr="001447E0">
          <w:t>teal</w:t>
        </w:r>
      </w:ins>
      <w:r w:rsidRPr="001447E0">
        <w:t>)</w:t>
      </w:r>
      <w:r w:rsidR="001072DB" w:rsidRPr="001447E0">
        <w:t xml:space="preserve">, and AMG 510 (PDB ID: 6oim, </w:t>
      </w:r>
      <w:del w:id="1563" w:author="Perica, Tina" w:date="2020-08-11T16:32:00Z">
        <w:r w:rsidR="001072DB" w:rsidRPr="001447E0" w:rsidDel="00E819EE">
          <w:delText>deepsalmon</w:delText>
        </w:r>
      </w:del>
      <w:ins w:id="1564" w:author="Perica, Tina" w:date="2020-08-11T16:32:00Z">
        <w:r w:rsidR="00E819EE" w:rsidRPr="001447E0">
          <w:t>light green</w:t>
        </w:r>
      </w:ins>
      <w:r w:rsidR="001072DB" w:rsidRPr="001447E0">
        <w:t>)</w:t>
      </w:r>
      <w:r w:rsidRPr="001447E0">
        <w:t xml:space="preserve">. Switch I and switch </w:t>
      </w:r>
      <w:r w:rsidR="00937D5D" w:rsidRPr="001447E0">
        <w:t>II</w:t>
      </w:r>
      <w:r w:rsidRPr="001447E0">
        <w:t xml:space="preserve"> regions of </w:t>
      </w:r>
      <w:proofErr w:type="spellStart"/>
      <w:r w:rsidRPr="001447E0">
        <w:t>HR</w:t>
      </w:r>
      <w:ins w:id="1565" w:author="Perica, Tina" w:date="2020-08-31T22:34:00Z">
        <w:r w:rsidR="003006FF">
          <w:t>as</w:t>
        </w:r>
      </w:ins>
      <w:proofErr w:type="spellEnd"/>
      <w:del w:id="1566" w:author="Perica, Tina" w:date="2020-07-07T14:37:00Z">
        <w:r w:rsidRPr="001447E0" w:rsidDel="00DC119F">
          <w:delText>as</w:delText>
        </w:r>
      </w:del>
      <w:r w:rsidRPr="001447E0">
        <w:t xml:space="preserve"> are in </w:t>
      </w:r>
      <w:del w:id="1567" w:author="Perica, Tina" w:date="2020-08-11T16:32:00Z">
        <w:r w:rsidRPr="001447E0" w:rsidDel="00E819EE">
          <w:delText xml:space="preserve">green </w:delText>
        </w:r>
      </w:del>
      <w:ins w:id="1568" w:author="Perica, Tina" w:date="2020-08-11T16:32:00Z">
        <w:r w:rsidR="00E819EE" w:rsidRPr="001447E0">
          <w:t xml:space="preserve">light blue </w:t>
        </w:r>
      </w:ins>
      <w:r w:rsidRPr="001447E0">
        <w:t xml:space="preserve">and </w:t>
      </w:r>
      <w:ins w:id="1569" w:author="Perica, Tina" w:date="2020-08-11T16:32:00Z">
        <w:r w:rsidR="00E819EE" w:rsidRPr="001447E0">
          <w:t>p</w:t>
        </w:r>
      </w:ins>
      <w:ins w:id="1570" w:author="Perica, Tina" w:date="2020-08-11T16:33:00Z">
        <w:r w:rsidR="00E819EE" w:rsidRPr="001447E0">
          <w:t>ink</w:t>
        </w:r>
      </w:ins>
      <w:del w:id="1571" w:author="Perica, Tina" w:date="2020-08-11T16:32:00Z">
        <w:r w:rsidRPr="001447E0" w:rsidDel="00E819EE">
          <w:delText>yellow</w:delText>
        </w:r>
      </w:del>
      <w:r w:rsidRPr="001447E0">
        <w:t xml:space="preserve">, respectively. Human </w:t>
      </w:r>
      <w:proofErr w:type="spellStart"/>
      <w:r w:rsidRPr="001447E0">
        <w:t>HR</w:t>
      </w:r>
      <w:ins w:id="1572" w:author="Perica, Tina" w:date="2020-08-31T22:20:00Z">
        <w:r w:rsidR="00660E99" w:rsidRPr="001447E0">
          <w:t>as</w:t>
        </w:r>
      </w:ins>
      <w:proofErr w:type="spellEnd"/>
      <w:del w:id="1573" w:author="Perica, Tina" w:date="2020-07-07T14:38:00Z">
        <w:r w:rsidRPr="001447E0" w:rsidDel="00DC119F">
          <w:delText>as</w:delText>
        </w:r>
      </w:del>
      <w:r w:rsidRPr="001447E0">
        <w:t xml:space="preserve"> residues corresponding to Gsp1 allosteric sites (identified from the sequence alignment between Gsp1 and human </w:t>
      </w:r>
      <w:proofErr w:type="spellStart"/>
      <w:r w:rsidRPr="001447E0">
        <w:t>HR</w:t>
      </w:r>
      <w:ins w:id="1574" w:author="Perica, Tina" w:date="2020-08-31T22:20:00Z">
        <w:r w:rsidR="00660E99" w:rsidRPr="001447E0">
          <w:t>as</w:t>
        </w:r>
      </w:ins>
      <w:proofErr w:type="spellEnd"/>
      <w:del w:id="1575" w:author="Perica, Tina" w:date="2020-07-07T14:38:00Z">
        <w:r w:rsidRPr="001447E0" w:rsidDel="00DC119F">
          <w:delText>as</w:delText>
        </w:r>
      </w:del>
      <w:r w:rsidRPr="001447E0">
        <w:t xml:space="preserve">) are represented as </w:t>
      </w:r>
      <w:del w:id="1576" w:author="Perica, Tina" w:date="2020-08-11T16:33:00Z">
        <w:r w:rsidRPr="001447E0" w:rsidDel="00E819EE">
          <w:delText xml:space="preserve">pink </w:delText>
        </w:r>
      </w:del>
      <w:ins w:id="1577" w:author="Perica, Tina" w:date="2020-08-11T16:33:00Z">
        <w:r w:rsidR="00E819EE" w:rsidRPr="001447E0">
          <w:t xml:space="preserve">blue </w:t>
        </w:r>
      </w:ins>
      <w:r w:rsidRPr="001447E0">
        <w:t xml:space="preserve">spheres. </w:t>
      </w:r>
      <w:r w:rsidR="007223DC" w:rsidRPr="001447E0">
        <w:t>The c</w:t>
      </w:r>
      <w:r w:rsidRPr="001447E0">
        <w:t xml:space="preserve">orresponding Gsp1 </w:t>
      </w:r>
      <w:r w:rsidR="005C302E" w:rsidRPr="001447E0">
        <w:t xml:space="preserve">residues </w:t>
      </w:r>
      <w:r w:rsidRPr="001447E0">
        <w:t>are in parentheses.</w:t>
      </w:r>
    </w:p>
    <w:p w14:paraId="11A6F7A8" w14:textId="77777777" w:rsidR="001A1E30" w:rsidRPr="00FA25C3" w:rsidRDefault="001A1E30">
      <w:pPr>
        <w:spacing w:after="0" w:line="240" w:lineRule="auto"/>
        <w:jc w:val="left"/>
        <w:rPr>
          <w:noProof/>
          <w:color w:val="000000" w:themeColor="text1"/>
        </w:rPr>
      </w:pPr>
      <w:r w:rsidRPr="00FA25C3">
        <w:rPr>
          <w:noProof/>
          <w:color w:val="000000" w:themeColor="text1"/>
        </w:rPr>
        <w:br w:type="page"/>
      </w:r>
    </w:p>
    <w:p w14:paraId="38656757" w14:textId="3BE314EF" w:rsidR="00EA1802" w:rsidRPr="00FA25C3" w:rsidRDefault="00EA1802" w:rsidP="00EA1802">
      <w:pPr>
        <w:spacing w:after="0" w:line="240" w:lineRule="auto"/>
        <w:jc w:val="left"/>
        <w:rPr>
          <w:color w:val="000000" w:themeColor="text1"/>
        </w:rPr>
      </w:pPr>
      <w:r w:rsidRPr="00D237BC">
        <w:rPr>
          <w:noProof/>
          <w:color w:val="000000" w:themeColor="text1"/>
          <w:rPrChange w:id="1578" w:author="Perica, Tina" w:date="2020-08-23T15:10:00Z">
            <w:rPr>
              <w:noProof/>
            </w:rPr>
          </w:rPrChange>
        </w:rPr>
        <w:lastRenderedPageBreak/>
        <w:drawing>
          <wp:inline distT="0" distB="0" distL="0" distR="0" wp14:anchorId="42AA73A3" wp14:editId="532E6269">
            <wp:extent cx="6004591" cy="457997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2"/>
                    </a:xfrm>
                    <a:prstGeom prst="rect">
                      <a:avLst/>
                    </a:prstGeom>
                  </pic:spPr>
                </pic:pic>
              </a:graphicData>
            </a:graphic>
          </wp:inline>
        </w:drawing>
      </w:r>
    </w:p>
    <w:p w14:paraId="5B97559C" w14:textId="4A202387" w:rsidR="00985455" w:rsidDel="00FA25C3" w:rsidRDefault="00EA1802" w:rsidP="009759D0">
      <w:pPr>
        <w:pStyle w:val="Caption"/>
        <w:rPr>
          <w:del w:id="1579" w:author="Perica, Tina" w:date="2020-07-07T16:15:00Z"/>
        </w:rPr>
      </w:pPr>
      <w:r w:rsidRPr="00284B17">
        <w:rPr>
          <w:b/>
          <w:bCs w:val="0"/>
        </w:rPr>
        <w:t xml:space="preserve">Extended Data Figure </w:t>
      </w:r>
      <w:ins w:id="1580" w:author="Perica, Tina" w:date="2020-05-03T21:39:00Z">
        <w:r w:rsidR="00E95BE9" w:rsidRPr="00284B17">
          <w:rPr>
            <w:b/>
            <w:bCs w:val="0"/>
          </w:rPr>
          <w:t>8</w:t>
        </w:r>
      </w:ins>
      <w:del w:id="1581" w:author="Perica, Tina" w:date="2020-05-03T21:39:00Z">
        <w:r w:rsidRPr="00284B17" w:rsidDel="00E95BE9">
          <w:rPr>
            <w:b/>
            <w:bCs w:val="0"/>
          </w:rPr>
          <w:delText>7</w:delText>
        </w:r>
      </w:del>
      <w:r w:rsidRPr="00284B17">
        <w:rPr>
          <w:b/>
          <w:bCs w:val="0"/>
        </w:rPr>
        <w:t xml:space="preserve"> </w:t>
      </w:r>
      <w:ins w:id="1582" w:author="Perica, Tina" w:date="2020-07-07T16:04:00Z">
        <w:r w:rsidR="00985455" w:rsidRPr="00284B17">
          <w:rPr>
            <w:b/>
            <w:bCs w:val="0"/>
          </w:rPr>
          <w:t>Relative prey protein abundance</w:t>
        </w:r>
      </w:ins>
      <w:ins w:id="1583" w:author="Perica, Tina" w:date="2020-07-07T16:07:00Z">
        <w:r w:rsidR="00985455" w:rsidRPr="00284B17">
          <w:rPr>
            <w:b/>
            <w:bCs w:val="0"/>
          </w:rPr>
          <w:t xml:space="preserve"> compared to the wild type with corresponding 3xFLAG tag</w:t>
        </w:r>
      </w:ins>
      <w:ins w:id="1584" w:author="Perica, Tina" w:date="2020-07-07T16:06:00Z">
        <w:r w:rsidR="00985455" w:rsidRPr="00284B17">
          <w:rPr>
            <w:b/>
            <w:bCs w:val="0"/>
          </w:rPr>
          <w:t xml:space="preserve"> from the AP-MS proteomics experiment</w:t>
        </w:r>
      </w:ins>
      <w:ins w:id="1585" w:author="Perica, Tina" w:date="2020-07-07T16:04:00Z">
        <w:r w:rsidR="00985455" w:rsidRPr="00284B17">
          <w:rPr>
            <w:b/>
            <w:bCs w:val="0"/>
          </w:rPr>
          <w:t xml:space="preserve"> </w:t>
        </w:r>
      </w:ins>
      <w:ins w:id="1586" w:author="Perica, Tina" w:date="2020-07-07T16:05:00Z">
        <w:r w:rsidR="00985455" w:rsidRPr="00284B17">
          <w:rPr>
            <w:b/>
            <w:bCs w:val="0"/>
          </w:rPr>
          <w:t xml:space="preserve">overlaid onto the effects of each mutation on relative </w:t>
        </w:r>
        <w:r w:rsidR="00985455" w:rsidRPr="00284B17">
          <w:rPr>
            <w:b/>
            <w:bCs w:val="0"/>
            <w:i/>
          </w:rPr>
          <w:t>in vitro</w:t>
        </w:r>
        <w:r w:rsidR="00985455" w:rsidRPr="00284B17">
          <w:rPr>
            <w:b/>
            <w:bCs w:val="0"/>
          </w:rPr>
          <w:t xml:space="preserve"> efficiencies of GAP-mediated GTP hydrolysis and GEF-mediated nucleotide exchange.</w:t>
        </w:r>
        <w:r w:rsidR="00985455" w:rsidRPr="00F877B3">
          <w:t xml:space="preserve"> </w:t>
        </w:r>
        <w:r w:rsidR="00985455" w:rsidRPr="004251A4">
          <w:t>Rel</w:t>
        </w:r>
        <w:r w:rsidR="00985455" w:rsidRPr="00FA25C3">
          <w:t xml:space="preserve">ative GAP-mediated hydrolysis and GEF-mediated exchange efficiencies are </w:t>
        </w:r>
      </w:ins>
      <w:ins w:id="1587" w:author="Perica, Tina" w:date="2020-07-08T11:30:00Z">
        <w:r w:rsidR="00087E9D" w:rsidRPr="00FA25C3">
          <w:t>plotted</w:t>
        </w:r>
      </w:ins>
      <w:ins w:id="1588" w:author="Perica, Tina" w:date="2020-07-07T16:05:00Z">
        <w:r w:rsidR="00985455" w:rsidRPr="00FA25C3">
          <w:t xml:space="preserve"> as ln(</w:t>
        </w:r>
        <w:proofErr w:type="spellStart"/>
        <w:r w:rsidR="00985455" w:rsidRPr="00FA25C3">
          <w:t>k</w:t>
        </w:r>
        <w:r w:rsidR="00985455" w:rsidRPr="00FA25C3">
          <w:rPr>
            <w:vertAlign w:val="subscript"/>
          </w:rPr>
          <w:t>cat</w:t>
        </w:r>
        <w:r w:rsidR="00985455" w:rsidRPr="00FA25C3">
          <w:rPr>
            <w:vertAlign w:val="superscript"/>
          </w:rPr>
          <w:t>MUT</w:t>
        </w:r>
        <w:proofErr w:type="spellEnd"/>
        <w:r w:rsidR="00985455" w:rsidRPr="00FA25C3">
          <w:t>/</w:t>
        </w:r>
        <w:proofErr w:type="spellStart"/>
        <w:r w:rsidR="00985455" w:rsidRPr="00FA25C3">
          <w:t>K</w:t>
        </w:r>
        <w:r w:rsidR="00985455" w:rsidRPr="00FA25C3">
          <w:rPr>
            <w:vertAlign w:val="subscript"/>
          </w:rPr>
          <w:t>m</w:t>
        </w:r>
        <w:r w:rsidR="00985455" w:rsidRPr="00FA25C3">
          <w:rPr>
            <w:vertAlign w:val="superscript"/>
          </w:rPr>
          <w:t>MUT</w:t>
        </w:r>
        <w:proofErr w:type="spellEnd"/>
        <w:r w:rsidR="00985455" w:rsidRPr="00FA25C3">
          <w:t>/</w:t>
        </w:r>
        <w:proofErr w:type="spellStart"/>
        <w:r w:rsidR="00985455" w:rsidRPr="00FA25C3">
          <w:t>k</w:t>
        </w:r>
        <w:r w:rsidR="00985455" w:rsidRPr="00FA25C3">
          <w:rPr>
            <w:vertAlign w:val="subscript"/>
          </w:rPr>
          <w:t>cat</w:t>
        </w:r>
        <w:r w:rsidR="00985455" w:rsidRPr="00FA25C3">
          <w:rPr>
            <w:vertAlign w:val="superscript"/>
          </w:rPr>
          <w:t>WT</w:t>
        </w:r>
        <w:proofErr w:type="spellEnd"/>
        <w:r w:rsidR="00985455" w:rsidRPr="00FA25C3">
          <w:t>/</w:t>
        </w:r>
        <w:proofErr w:type="spellStart"/>
        <w:r w:rsidR="00985455" w:rsidRPr="00FA25C3">
          <w:t>K</w:t>
        </w:r>
        <w:r w:rsidR="00985455" w:rsidRPr="00FA25C3">
          <w:rPr>
            <w:vertAlign w:val="subscript"/>
          </w:rPr>
          <w:t>m</w:t>
        </w:r>
        <w:r w:rsidR="00985455" w:rsidRPr="00FA25C3">
          <w:rPr>
            <w:vertAlign w:val="superscript"/>
          </w:rPr>
          <w:t>WT</w:t>
        </w:r>
        <w:proofErr w:type="spellEnd"/>
        <w:r w:rsidR="00985455" w:rsidRPr="00FA25C3">
          <w:t xml:space="preserve">). </w:t>
        </w:r>
      </w:ins>
      <w:moveToRangeStart w:id="1589" w:author="Perica, Tina" w:date="2020-07-07T16:14:00Z" w:name="move45030859"/>
      <w:moveTo w:id="1590" w:author="Perica, Tina" w:date="2020-07-07T16:14:00Z">
        <w:r w:rsidR="00C5288B" w:rsidRPr="003006FF">
          <w:t xml:space="preserve">Left semi-circle represents an amino-terminal 3xFLAG-tagged Gsp1 point mutant, and right semi-circle represents </w:t>
        </w:r>
        <w:r w:rsidR="00C5288B" w:rsidRPr="00F877B3">
          <w:t>carboxy-terminal 3xFLAG-tagged Gsp1 point mutant, relative to wild-type Gsp1 with the corresponding tag.</w:t>
        </w:r>
      </w:moveTo>
      <w:moveToRangeEnd w:id="1589"/>
      <w:ins w:id="1591" w:author="Perica, Tina" w:date="2020-07-07T16:14:00Z">
        <w:r w:rsidR="00C5288B" w:rsidRPr="00FA25C3">
          <w:t xml:space="preserve"> </w:t>
        </w:r>
      </w:ins>
      <w:moveFromRangeStart w:id="1592" w:author="Perica, Tina" w:date="2020-07-07T16:06:00Z" w:name="move45030417"/>
      <w:moveFrom w:id="1593" w:author="Perica, Tina" w:date="2020-07-07T16:06:00Z">
        <w:r w:rsidRPr="00284B17" w:rsidDel="00985455">
          <w:rPr>
            <w:b/>
            <w:bCs w:val="0"/>
          </w:rPr>
          <w:t>Changes in relative prey protein abundance log</w:t>
        </w:r>
        <w:r w:rsidRPr="00284B17" w:rsidDel="00985455">
          <w:rPr>
            <w:b/>
            <w:bCs w:val="0"/>
            <w:vertAlign w:val="subscript"/>
          </w:rPr>
          <w:t>2</w:t>
        </w:r>
        <w:r w:rsidRPr="00284B17" w:rsidDel="00985455">
          <w:rPr>
            <w:b/>
            <w:bCs w:val="0"/>
          </w:rPr>
          <w:t>(prey</w:t>
        </w:r>
        <w:r w:rsidRPr="00284B17" w:rsidDel="00985455">
          <w:rPr>
            <w:b/>
            <w:bCs w:val="0"/>
            <w:vertAlign w:val="subscript"/>
          </w:rPr>
          <w:t xml:space="preserve"> </w:t>
        </w:r>
        <w:r w:rsidRPr="00284B17" w:rsidDel="00985455">
          <w:rPr>
            <w:b/>
            <w:bCs w:val="0"/>
          </w:rPr>
          <w:t>abundance</w:t>
        </w:r>
        <w:r w:rsidR="00262095" w:rsidRPr="00284B17" w:rsidDel="00985455">
          <w:rPr>
            <w:b/>
            <w:bCs w:val="0"/>
            <w:vertAlign w:val="superscript"/>
          </w:rPr>
          <w:t>MUT</w:t>
        </w:r>
        <w:r w:rsidRPr="00284B17" w:rsidDel="00985455">
          <w:rPr>
            <w:b/>
            <w:bCs w:val="0"/>
          </w:rPr>
          <w:t>/prey abundance</w:t>
        </w:r>
        <w:r w:rsidR="00262095" w:rsidRPr="00284B17" w:rsidDel="00985455">
          <w:rPr>
            <w:b/>
            <w:bCs w:val="0"/>
            <w:vertAlign w:val="superscript"/>
          </w:rPr>
          <w:t>WT</w:t>
        </w:r>
        <w:r w:rsidR="00937D5D" w:rsidRPr="00284B17" w:rsidDel="00985455">
          <w:rPr>
            <w:b/>
            <w:bCs w:val="0"/>
          </w:rPr>
          <w:t>)</w:t>
        </w:r>
        <w:r w:rsidRPr="00284B17" w:rsidDel="00985455">
          <w:rPr>
            <w:b/>
            <w:bCs w:val="0"/>
          </w:rPr>
          <w:t xml:space="preserve"> for each Gsp1 point mutant compared to the wild type with corresponding 3xFLAG tag from the AP-MS proteomics experiment</w:t>
        </w:r>
        <w:r w:rsidR="00F12A63" w:rsidRPr="00284B17" w:rsidDel="00985455">
          <w:rPr>
            <w:b/>
            <w:bCs w:val="0"/>
          </w:rPr>
          <w:t>,</w:t>
        </w:r>
        <w:r w:rsidRPr="00284B17" w:rsidDel="00985455">
          <w:rPr>
            <w:b/>
            <w:bCs w:val="0"/>
          </w:rPr>
          <w:t xml:space="preserve"> overlaid onto the effects of each mutation on relative </w:t>
        </w:r>
        <w:r w:rsidRPr="00284B17" w:rsidDel="00985455">
          <w:rPr>
            <w:b/>
            <w:bCs w:val="0"/>
            <w:i/>
          </w:rPr>
          <w:t>in vitro</w:t>
        </w:r>
        <w:r w:rsidRPr="00284B17" w:rsidDel="00985455">
          <w:rPr>
            <w:b/>
            <w:bCs w:val="0"/>
          </w:rPr>
          <w:t xml:space="preserve"> efficiencies of GAP-mediated GTP hydrolysis and GEF-mediated nucleotide exchange. Relative GAP-mediated hydrolysis and GEF-mediated exchange efficiencies are defined as ln(k</w:t>
        </w:r>
        <w:r w:rsidRPr="00284B17" w:rsidDel="00985455">
          <w:rPr>
            <w:b/>
            <w:bCs w:val="0"/>
            <w:vertAlign w:val="subscript"/>
          </w:rPr>
          <w:t>cat</w:t>
        </w:r>
        <w:r w:rsidR="00262095" w:rsidRPr="00284B17" w:rsidDel="00985455">
          <w:rPr>
            <w:b/>
            <w:bCs w:val="0"/>
            <w:vertAlign w:val="superscript"/>
          </w:rPr>
          <w:t>MUT</w:t>
        </w:r>
        <w:r w:rsidRPr="00284B17" w:rsidDel="00985455">
          <w:rPr>
            <w:b/>
            <w:bCs w:val="0"/>
          </w:rPr>
          <w:t>/K</w:t>
        </w:r>
        <w:r w:rsidRPr="00284B17" w:rsidDel="00985455">
          <w:rPr>
            <w:b/>
            <w:bCs w:val="0"/>
            <w:vertAlign w:val="subscript"/>
          </w:rPr>
          <w:t>m</w:t>
        </w:r>
        <w:r w:rsidRPr="00284B17" w:rsidDel="00985455">
          <w:rPr>
            <w:b/>
            <w:bCs w:val="0"/>
            <w:vertAlign w:val="superscript"/>
          </w:rPr>
          <w:t>MUT</w:t>
        </w:r>
        <w:r w:rsidRPr="00284B17" w:rsidDel="00985455">
          <w:rPr>
            <w:b/>
            <w:bCs w:val="0"/>
          </w:rPr>
          <w:t>/k</w:t>
        </w:r>
        <w:r w:rsidRPr="00284B17" w:rsidDel="00985455">
          <w:rPr>
            <w:b/>
            <w:bCs w:val="0"/>
            <w:vertAlign w:val="subscript"/>
          </w:rPr>
          <w:t>cat</w:t>
        </w:r>
        <w:r w:rsidRPr="00284B17" w:rsidDel="00985455">
          <w:rPr>
            <w:b/>
            <w:bCs w:val="0"/>
            <w:vertAlign w:val="superscript"/>
          </w:rPr>
          <w:t>WT</w:t>
        </w:r>
        <w:r w:rsidRPr="00284B17" w:rsidDel="00985455">
          <w:rPr>
            <w:b/>
            <w:bCs w:val="0"/>
          </w:rPr>
          <w:t>/K</w:t>
        </w:r>
        <w:r w:rsidRPr="00284B17" w:rsidDel="00985455">
          <w:rPr>
            <w:b/>
            <w:bCs w:val="0"/>
            <w:vertAlign w:val="subscript"/>
          </w:rPr>
          <w:t>m</w:t>
        </w:r>
        <w:r w:rsidRPr="00284B17" w:rsidDel="00985455">
          <w:rPr>
            <w:b/>
            <w:bCs w:val="0"/>
            <w:vertAlign w:val="superscript"/>
          </w:rPr>
          <w:t>WT</w:t>
        </w:r>
        <w:r w:rsidRPr="00284B17" w:rsidDel="00985455">
          <w:rPr>
            <w:b/>
            <w:bCs w:val="0"/>
          </w:rPr>
          <w:t xml:space="preserve">). </w:t>
        </w:r>
      </w:moveFrom>
      <w:moveFromRangeEnd w:id="1592"/>
      <w:moveToRangeStart w:id="1594" w:author="Christopher Mathy" w:date="2020-05-14T10:29:00Z" w:name="move40344582"/>
      <w:moveTo w:id="1595" w:author="Christopher Mathy" w:date="2020-05-14T10:29:00Z">
        <w:r w:rsidR="00EF34D0" w:rsidRPr="00284B17">
          <w:rPr>
            <w:b/>
            <w:bCs w:val="0"/>
          </w:rPr>
          <w:t>a,</w:t>
        </w:r>
        <w:r w:rsidR="00EF34D0" w:rsidRPr="00FA25C3">
          <w:t xml:space="preserve"> </w:t>
        </w:r>
      </w:moveTo>
      <w:ins w:id="1596" w:author="Perica, Tina" w:date="2020-07-07T16:07:00Z">
        <w:r w:rsidR="00985455" w:rsidRPr="003006FF">
          <w:t>Color represents l</w:t>
        </w:r>
      </w:ins>
      <w:moveTo w:id="1597" w:author="Christopher Mathy" w:date="2020-05-14T10:29:00Z">
        <w:del w:id="1598" w:author="Perica, Tina" w:date="2020-07-07T16:07:00Z">
          <w:r w:rsidR="00EF34D0" w:rsidRPr="001447E0" w:rsidDel="00985455">
            <w:delText>L</w:delText>
          </w:r>
        </w:del>
        <w:r w:rsidR="00EF34D0" w:rsidRPr="001447E0">
          <w:t>og</w:t>
        </w:r>
        <w:r w:rsidR="00EF34D0" w:rsidRPr="001447E0">
          <w:rPr>
            <w:vertAlign w:val="subscript"/>
          </w:rPr>
          <w:t>2</w:t>
        </w:r>
        <w:r w:rsidR="00EF34D0" w:rsidRPr="001447E0">
          <w:t>-transformed ratio of GAP and GEF abundance fold change</w:t>
        </w:r>
        <w:r w:rsidR="00EF34D0" w:rsidRPr="001447E0" w:rsidDel="007D6DA1">
          <w:t xml:space="preserve"> </w:t>
        </w:r>
        <w:r w:rsidR="00EF34D0" w:rsidRPr="001447E0">
          <w:t>for each Gsp1 point mutant compared to wild type</w:t>
        </w:r>
        <w:del w:id="1599" w:author="Perica, Tina" w:date="2020-07-07T16:08:00Z">
          <w:r w:rsidR="00EF34D0" w:rsidRPr="001447E0" w:rsidDel="00985455">
            <w:delText xml:space="preserve"> </w:delText>
          </w:r>
        </w:del>
      </w:moveTo>
      <w:ins w:id="1600" w:author="Perica, Tina" w:date="2020-07-07T16:08:00Z">
        <w:r w:rsidR="00985455" w:rsidRPr="001447E0">
          <w:t xml:space="preserve"> </w:t>
        </w:r>
      </w:ins>
      <w:moveTo w:id="1601" w:author="Christopher Mathy" w:date="2020-05-14T10:29:00Z">
        <w:del w:id="1602" w:author="Perica, Tina" w:date="2020-07-07T16:08:00Z">
          <w:r w:rsidR="00EF34D0" w:rsidRPr="001447E0" w:rsidDel="00985455">
            <w:delText>from the AP-MS proteomics experiment overlaid onto the relative enzymatic efficiencies of GAP-mediated GTP hydrolysis and GEF-mediated nucleotide exchange. Log</w:delText>
          </w:r>
          <w:r w:rsidR="00EF34D0" w:rsidRPr="001447E0" w:rsidDel="00985455">
            <w:rPr>
              <w:vertAlign w:val="subscript"/>
            </w:rPr>
            <w:delText>2</w:delText>
          </w:r>
          <w:r w:rsidR="00EF34D0" w:rsidRPr="001447E0" w:rsidDel="00985455">
            <w:delText xml:space="preserve">-transformed ratio of GAP and GEF abundance fold change is </w:delText>
          </w:r>
        </w:del>
        <w:r w:rsidR="00EF34D0" w:rsidRPr="001447E0">
          <w:t>defined as log</w:t>
        </w:r>
        <w:r w:rsidR="00EF34D0" w:rsidRPr="001447E0">
          <w:rPr>
            <w:vertAlign w:val="subscript"/>
          </w:rPr>
          <w:t>2</w:t>
        </w:r>
        <w:del w:id="1603" w:author="Perica, Tina" w:date="2020-07-08T11:30:00Z">
          <w:r w:rsidR="00EF34D0" w:rsidRPr="001447E0" w:rsidDel="00087E9D">
            <w:rPr>
              <w:vertAlign w:val="subscript"/>
            </w:rPr>
            <w:delText xml:space="preserve"> </w:delText>
          </w:r>
        </w:del>
        <w:r w:rsidR="00EF34D0" w:rsidRPr="001447E0">
          <w:t>((abundance(Rna1)</w:t>
        </w:r>
        <w:r w:rsidR="00EF34D0" w:rsidRPr="001447E0">
          <w:rPr>
            <w:vertAlign w:val="superscript"/>
          </w:rPr>
          <w:t>MUT</w:t>
        </w:r>
        <w:r w:rsidR="00EF34D0" w:rsidRPr="001447E0">
          <w:t>/abundance(Rna1)</w:t>
        </w:r>
        <w:r w:rsidR="00EF34D0" w:rsidRPr="001447E0">
          <w:rPr>
            <w:vertAlign w:val="superscript"/>
          </w:rPr>
          <w:t>WT</w:t>
        </w:r>
        <w:r w:rsidR="00EF34D0" w:rsidRPr="001447E0">
          <w:t>)</w:t>
        </w:r>
        <w:del w:id="1604" w:author="Perica, Tina" w:date="2020-07-08T11:30:00Z">
          <w:r w:rsidR="00EF34D0" w:rsidRPr="001447E0" w:rsidDel="00087E9D">
            <w:delText xml:space="preserve"> </w:delText>
          </w:r>
        </w:del>
        <w:r w:rsidR="00EF34D0" w:rsidRPr="001447E0">
          <w:t>/</w:t>
        </w:r>
        <w:del w:id="1605" w:author="Perica, Tina" w:date="2020-07-08T11:30:00Z">
          <w:r w:rsidR="00EF34D0" w:rsidRPr="001447E0" w:rsidDel="00087E9D">
            <w:delText xml:space="preserve"> </w:delText>
          </w:r>
        </w:del>
        <w:r w:rsidR="00EF34D0" w:rsidRPr="001447E0">
          <w:t>(abundance(Srm1)</w:t>
        </w:r>
        <w:r w:rsidR="00EF34D0" w:rsidRPr="001447E0">
          <w:rPr>
            <w:vertAlign w:val="superscript"/>
          </w:rPr>
          <w:t>MUT</w:t>
        </w:r>
        <w:r w:rsidR="00EF34D0" w:rsidRPr="001447E0">
          <w:t>/abundance(Srm1)</w:t>
        </w:r>
        <w:r w:rsidR="00EF34D0" w:rsidRPr="001447E0">
          <w:rPr>
            <w:vertAlign w:val="superscript"/>
          </w:rPr>
          <w:t>WT</w:t>
        </w:r>
        <w:r w:rsidR="00EF34D0" w:rsidRPr="001447E0">
          <w:t>)).</w:t>
        </w:r>
      </w:moveTo>
      <w:ins w:id="1606" w:author="Perica, Tina" w:date="2020-07-07T16:09:00Z">
        <w:r w:rsidR="00985455" w:rsidRPr="00FA25C3">
          <w:t xml:space="preserve"> </w:t>
        </w:r>
        <w:r w:rsidR="00985455" w:rsidRPr="003006FF">
          <w:t xml:space="preserve">Orange </w:t>
        </w:r>
        <w:proofErr w:type="spellStart"/>
        <w:r w:rsidR="00985455" w:rsidRPr="003006FF">
          <w:t>coloured</w:t>
        </w:r>
        <w:proofErr w:type="spellEnd"/>
        <w:r w:rsidR="00985455" w:rsidRPr="003006FF">
          <w:t xml:space="preserve"> </w:t>
        </w:r>
        <w:proofErr w:type="gramStart"/>
        <w:r w:rsidR="00985455" w:rsidRPr="003006FF">
          <w:t>mutants</w:t>
        </w:r>
        <w:proofErr w:type="gramEnd"/>
        <w:r w:rsidR="00985455" w:rsidRPr="003006FF">
          <w:t xml:space="preserve"> pull-down relatively less </w:t>
        </w:r>
      </w:ins>
      <w:ins w:id="1607" w:author="Perica, Tina" w:date="2020-07-07T16:10:00Z">
        <w:r w:rsidR="00985455" w:rsidRPr="003006FF">
          <w:t>Rna1 (</w:t>
        </w:r>
      </w:ins>
      <w:ins w:id="1608" w:author="Perica, Tina" w:date="2020-07-07T16:09:00Z">
        <w:r w:rsidR="00985455" w:rsidRPr="003006FF">
          <w:t>GAP</w:t>
        </w:r>
      </w:ins>
      <w:ins w:id="1609" w:author="Perica, Tina" w:date="2020-07-07T16:10:00Z">
        <w:r w:rsidR="00985455" w:rsidRPr="003006FF">
          <w:t>) and teal mutants less Srm1 (GEF).</w:t>
        </w:r>
      </w:ins>
      <w:ins w:id="1610" w:author="Perica, Tina" w:date="2020-07-07T16:09:00Z">
        <w:r w:rsidR="00985455" w:rsidRPr="00FA25C3">
          <w:t xml:space="preserve"> </w:t>
        </w:r>
      </w:ins>
      <w:moveTo w:id="1611" w:author="Christopher Mathy" w:date="2020-05-14T10:29:00Z">
        <w:del w:id="1612" w:author="Perica, Tina" w:date="2020-07-08T11:30:00Z">
          <w:r w:rsidR="00EF34D0" w:rsidRPr="00284B17" w:rsidDel="00087E9D">
            <w:rPr>
              <w:b/>
              <w:bCs w:val="0"/>
            </w:rPr>
            <w:delText xml:space="preserve"> </w:delText>
          </w:r>
        </w:del>
        <w:del w:id="1613" w:author="Perica, Tina" w:date="2020-07-07T16:08:00Z">
          <w:r w:rsidR="00EF34D0" w:rsidRPr="00284B17" w:rsidDel="00985455">
            <w:rPr>
              <w:b/>
              <w:bCs w:val="0"/>
            </w:rPr>
            <w:delText>Relative GAP-mediated hydrolysis and GEF-mediated exchange efficiencies are defined as ln((k</w:delText>
          </w:r>
          <w:r w:rsidR="00EF34D0" w:rsidRPr="00284B17" w:rsidDel="00985455">
            <w:rPr>
              <w:b/>
              <w:bCs w:val="0"/>
              <w:vertAlign w:val="subscript"/>
            </w:rPr>
            <w:delText>cat</w:delText>
          </w:r>
          <w:r w:rsidR="00EF34D0" w:rsidRPr="00284B17" w:rsidDel="00985455">
            <w:rPr>
              <w:b/>
              <w:bCs w:val="0"/>
              <w:vertAlign w:val="superscript"/>
            </w:rPr>
            <w:delText>MUT</w:delText>
          </w:r>
          <w:r w:rsidR="00EF34D0" w:rsidRPr="00284B17" w:rsidDel="00985455">
            <w:rPr>
              <w:b/>
              <w:bCs w:val="0"/>
            </w:rPr>
            <w:delText>/K</w:delText>
          </w:r>
          <w:r w:rsidR="00EF34D0" w:rsidRPr="00284B17" w:rsidDel="00985455">
            <w:rPr>
              <w:b/>
              <w:bCs w:val="0"/>
              <w:vertAlign w:val="subscript"/>
            </w:rPr>
            <w:delText>m</w:delText>
          </w:r>
          <w:r w:rsidR="00EF34D0" w:rsidRPr="00284B17" w:rsidDel="00985455">
            <w:rPr>
              <w:b/>
              <w:bCs w:val="0"/>
              <w:vertAlign w:val="superscript"/>
            </w:rPr>
            <w:delText>MUT</w:delText>
          </w:r>
          <w:r w:rsidR="00EF34D0" w:rsidRPr="00284B17" w:rsidDel="00985455">
            <w:rPr>
              <w:b/>
              <w:bCs w:val="0"/>
            </w:rPr>
            <w:delText>)/(k</w:delText>
          </w:r>
          <w:r w:rsidR="00EF34D0" w:rsidRPr="00284B17" w:rsidDel="00985455">
            <w:rPr>
              <w:b/>
              <w:bCs w:val="0"/>
              <w:vertAlign w:val="subscript"/>
            </w:rPr>
            <w:delText>cat</w:delText>
          </w:r>
          <w:r w:rsidR="00EF34D0" w:rsidRPr="00284B17" w:rsidDel="00985455">
            <w:rPr>
              <w:b/>
              <w:bCs w:val="0"/>
              <w:vertAlign w:val="superscript"/>
            </w:rPr>
            <w:delText>WT</w:delText>
          </w:r>
          <w:r w:rsidR="00EF34D0" w:rsidRPr="00284B17" w:rsidDel="00985455">
            <w:rPr>
              <w:b/>
              <w:bCs w:val="0"/>
            </w:rPr>
            <w:delText>/K</w:delText>
          </w:r>
          <w:r w:rsidR="00EF34D0" w:rsidRPr="00284B17" w:rsidDel="00985455">
            <w:rPr>
              <w:b/>
              <w:bCs w:val="0"/>
              <w:vertAlign w:val="subscript"/>
            </w:rPr>
            <w:delText>m</w:delText>
          </w:r>
          <w:r w:rsidR="00EF34D0" w:rsidRPr="00284B17" w:rsidDel="00985455">
            <w:rPr>
              <w:b/>
              <w:bCs w:val="0"/>
              <w:vertAlign w:val="superscript"/>
            </w:rPr>
            <w:delText>WT</w:delText>
          </w:r>
          <w:r w:rsidR="00EF34D0" w:rsidRPr="00284B17" w:rsidDel="00985455">
            <w:rPr>
              <w:b/>
              <w:bCs w:val="0"/>
            </w:rPr>
            <w:delText>)).</w:delText>
          </w:r>
        </w:del>
      </w:moveTo>
      <w:moveToRangeEnd w:id="1594"/>
      <w:ins w:id="1614" w:author="Christopher Mathy" w:date="2020-05-14T10:29:00Z">
        <w:del w:id="1615" w:author="Perica, Tina" w:date="2020-07-07T16:08:00Z">
          <w:r w:rsidR="00EF34D0" w:rsidRPr="00284B17" w:rsidDel="00985455">
            <w:rPr>
              <w:b/>
              <w:bCs w:val="0"/>
            </w:rPr>
            <w:delText xml:space="preserve"> </w:delText>
          </w:r>
        </w:del>
      </w:ins>
      <w:moveFromRangeStart w:id="1616" w:author="Perica, Tina" w:date="2020-07-08T11:31:00Z" w:name="move45100295"/>
      <w:moveFrom w:id="1617" w:author="Perica, Tina" w:date="2020-07-08T11:31:00Z">
        <w:r w:rsidRPr="00284B17" w:rsidDel="00087E9D">
          <w:rPr>
            <w:b/>
            <w:bCs w:val="0"/>
          </w:rPr>
          <w:t xml:space="preserve">Decreased </w:t>
        </w:r>
        <w:r w:rsidR="00C375CE" w:rsidRPr="00284B17" w:rsidDel="00087E9D">
          <w:rPr>
            <w:b/>
            <w:bCs w:val="0"/>
          </w:rPr>
          <w:t xml:space="preserve">prey </w:t>
        </w:r>
        <w:r w:rsidRPr="00284B17" w:rsidDel="00087E9D">
          <w:rPr>
            <w:b/>
            <w:bCs w:val="0"/>
          </w:rPr>
          <w:t xml:space="preserve">abundance from AP-MS </w:t>
        </w:r>
        <w:r w:rsidR="00A96085" w:rsidRPr="00284B17" w:rsidDel="00087E9D">
          <w:rPr>
            <w:b/>
            <w:bCs w:val="0"/>
          </w:rPr>
          <w:t xml:space="preserve">in pulled-down complexes with a </w:t>
        </w:r>
        <w:r w:rsidR="003D5FFF" w:rsidRPr="00284B17" w:rsidDel="00087E9D">
          <w:rPr>
            <w:b/>
            <w:bCs w:val="0"/>
          </w:rPr>
          <w:t xml:space="preserve">mutant </w:t>
        </w:r>
        <w:r w:rsidR="00A96085" w:rsidRPr="00284B17" w:rsidDel="00087E9D">
          <w:rPr>
            <w:b/>
            <w:bCs w:val="0"/>
          </w:rPr>
          <w:t xml:space="preserve">Gsp1 compared to complexes with the </w:t>
        </w:r>
        <w:r w:rsidR="003D5FFF" w:rsidRPr="00284B17" w:rsidDel="00087E9D">
          <w:rPr>
            <w:b/>
            <w:bCs w:val="0"/>
          </w:rPr>
          <w:t xml:space="preserve">wild-type </w:t>
        </w:r>
        <w:r w:rsidR="00A96085" w:rsidRPr="00284B17" w:rsidDel="00087E9D">
          <w:rPr>
            <w:b/>
            <w:bCs w:val="0"/>
          </w:rPr>
          <w:t xml:space="preserve">Gsp1 </w:t>
        </w:r>
        <w:r w:rsidRPr="00284B17" w:rsidDel="00087E9D">
          <w:rPr>
            <w:b/>
            <w:bCs w:val="0"/>
          </w:rPr>
          <w:t>is represented in red and increased abundance in blue.</w:t>
        </w:r>
      </w:moveFrom>
      <w:moveFromRangeEnd w:id="1616"/>
      <w:del w:id="1618" w:author="Perica, Tina" w:date="2020-07-08T11:31:00Z">
        <w:r w:rsidRPr="00284B17" w:rsidDel="00087E9D">
          <w:rPr>
            <w:b/>
            <w:bCs w:val="0"/>
          </w:rPr>
          <w:delText xml:space="preserve"> </w:delText>
        </w:r>
      </w:del>
      <w:ins w:id="1619" w:author="Perica, Tina" w:date="2020-07-07T16:10:00Z">
        <w:r w:rsidR="00985455" w:rsidRPr="00284B17">
          <w:rPr>
            <w:b/>
            <w:bCs w:val="0"/>
          </w:rPr>
          <w:t>b-f,</w:t>
        </w:r>
        <w:r w:rsidR="00985455" w:rsidRPr="00FA25C3">
          <w:t xml:space="preserve"> </w:t>
        </w:r>
      </w:ins>
      <w:proofErr w:type="spellStart"/>
      <w:ins w:id="1620" w:author="Perica, Tina" w:date="2020-07-07T16:12:00Z">
        <w:r w:rsidR="00C5288B" w:rsidRPr="003006FF">
          <w:t>Colour</w:t>
        </w:r>
        <w:proofErr w:type="spellEnd"/>
        <w:r w:rsidR="00C5288B" w:rsidRPr="003006FF">
          <w:t xml:space="preserve"> represents t</w:t>
        </w:r>
      </w:ins>
      <w:del w:id="1621" w:author="Perica, Tina" w:date="2020-07-07T16:12:00Z">
        <w:r w:rsidR="00B47338" w:rsidRPr="001447E0" w:rsidDel="00C5288B">
          <w:delText>T</w:delText>
        </w:r>
      </w:del>
      <w:r w:rsidR="00B47338" w:rsidRPr="001447E0">
        <w:t>he log</w:t>
      </w:r>
      <w:ins w:id="1622" w:author="Perica, Tina" w:date="2020-07-07T16:12:00Z">
        <w:r w:rsidR="00C5288B" w:rsidRPr="001447E0">
          <w:t>-transformed ratio of</w:t>
        </w:r>
      </w:ins>
      <w:ins w:id="1623" w:author="Perica, Tina" w:date="2020-07-07T16:13:00Z">
        <w:r w:rsidR="00C5288B" w:rsidRPr="001447E0">
          <w:t xml:space="preserve"> mutant and wild type pulled-down prey protein represented as log</w:t>
        </w:r>
      </w:ins>
      <w:r w:rsidR="00B47338" w:rsidRPr="001447E0">
        <w:rPr>
          <w:vertAlign w:val="subscript"/>
        </w:rPr>
        <w:t>2</w:t>
      </w:r>
      <w:r w:rsidR="00B47338" w:rsidRPr="001447E0">
        <w:t xml:space="preserve">(PREY </w:t>
      </w:r>
      <w:proofErr w:type="spellStart"/>
      <w:r w:rsidR="00B47338" w:rsidRPr="001447E0">
        <w:t>abundance</w:t>
      </w:r>
      <w:r w:rsidR="00B47338" w:rsidRPr="001447E0">
        <w:rPr>
          <w:vertAlign w:val="superscript"/>
        </w:rPr>
        <w:t>MUT</w:t>
      </w:r>
      <w:proofErr w:type="spellEnd"/>
      <w:r w:rsidR="00B47338" w:rsidRPr="001447E0">
        <w:t xml:space="preserve">/PREY </w:t>
      </w:r>
      <w:proofErr w:type="spellStart"/>
      <w:r w:rsidR="00B47338" w:rsidRPr="001447E0">
        <w:t>abundance</w:t>
      </w:r>
      <w:r w:rsidR="00B47338" w:rsidRPr="001447E0">
        <w:rPr>
          <w:vertAlign w:val="superscript"/>
        </w:rPr>
        <w:t>WT</w:t>
      </w:r>
      <w:proofErr w:type="spellEnd"/>
      <w:r w:rsidR="00B47338" w:rsidRPr="001447E0">
        <w:t>)</w:t>
      </w:r>
      <w:ins w:id="1624" w:author="Perica, Tina" w:date="2020-07-07T16:13:00Z">
        <w:r w:rsidR="00C5288B" w:rsidRPr="001447E0">
          <w:t xml:space="preserve">. </w:t>
        </w:r>
      </w:ins>
      <w:ins w:id="1625" w:author="Perica, Tina" w:date="2020-07-07T16:14:00Z">
        <w:r w:rsidR="00C5288B" w:rsidRPr="001447E0">
          <w:t>Log-transformed relative abundance v</w:t>
        </w:r>
      </w:ins>
      <w:del w:id="1626" w:author="Perica, Tina" w:date="2020-07-07T16:13:00Z">
        <w:r w:rsidR="00B47338" w:rsidRPr="001447E0" w:rsidDel="00C5288B">
          <w:delText xml:space="preserve"> v</w:delText>
        </w:r>
      </w:del>
      <w:r w:rsidR="00B47338" w:rsidRPr="001447E0">
        <w:t xml:space="preserve">alues are capped at +/- 4. </w:t>
      </w:r>
      <w:moveToRangeStart w:id="1627" w:author="Perica, Tina" w:date="2020-07-08T11:31:00Z" w:name="move45100295"/>
      <w:moveTo w:id="1628" w:author="Perica, Tina" w:date="2020-07-08T11:31:00Z">
        <w:r w:rsidR="00087E9D" w:rsidRPr="001447E0">
          <w:t xml:space="preserve">Decreased prey abundance from AP-MS in pulled-down complexes with a mutant Gsp1 </w:t>
        </w:r>
        <w:r w:rsidR="00087E9D" w:rsidRPr="001447E0">
          <w:lastRenderedPageBreak/>
          <w:t>compared to complexes with the wild-type Gsp1 is represented in red and increased abundance in blue.</w:t>
        </w:r>
      </w:moveTo>
      <w:moveToRangeEnd w:id="1627"/>
      <w:ins w:id="1629" w:author="Perica, Tina" w:date="2020-07-08T11:31:00Z">
        <w:r w:rsidR="00087E9D" w:rsidRPr="001447E0">
          <w:t xml:space="preserve"> </w:t>
        </w:r>
      </w:ins>
      <w:moveFromRangeStart w:id="1630" w:author="Perica, Tina" w:date="2020-07-07T16:14:00Z" w:name="move45030859"/>
      <w:moveFrom w:id="1631" w:author="Perica, Tina" w:date="2020-07-07T16:14:00Z">
        <w:r w:rsidRPr="001447E0"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1630"/>
      <w:r w:rsidRPr="001447E0">
        <w:t>Prey proteins:</w:t>
      </w:r>
      <w:r w:rsidRPr="00FA25C3">
        <w:t xml:space="preserve"> </w:t>
      </w:r>
      <w:ins w:id="1632" w:author="Perica, Tina" w:date="2020-07-07T16:14:00Z">
        <w:r w:rsidR="00C5288B" w:rsidRPr="00284B17">
          <w:rPr>
            <w:b/>
            <w:bCs w:val="0"/>
          </w:rPr>
          <w:t>b</w:t>
        </w:r>
      </w:ins>
      <w:r w:rsidRPr="00284B17">
        <w:rPr>
          <w:b/>
          <w:bCs w:val="0"/>
        </w:rPr>
        <w:t>,</w:t>
      </w:r>
      <w:r w:rsidRPr="001447E0">
        <w:t xml:space="preserve"> </w:t>
      </w:r>
      <w:r w:rsidRPr="003006FF">
        <w:t>Rna1</w:t>
      </w:r>
      <w:r w:rsidR="00937D5D" w:rsidRPr="003006FF">
        <w:t xml:space="preserve"> (GAP)</w:t>
      </w:r>
      <w:r w:rsidRPr="003006FF">
        <w:t xml:space="preserve">; </w:t>
      </w:r>
      <w:del w:id="1633" w:author="Perica, Tina" w:date="2020-07-07T16:14:00Z">
        <w:r w:rsidRPr="00284B17" w:rsidDel="00C5288B">
          <w:rPr>
            <w:b/>
            <w:bCs w:val="0"/>
          </w:rPr>
          <w:delText>b</w:delText>
        </w:r>
      </w:del>
      <w:ins w:id="1634" w:author="Perica, Tina" w:date="2020-07-07T16:14:00Z">
        <w:r w:rsidR="00C5288B" w:rsidRPr="00284B17">
          <w:rPr>
            <w:b/>
            <w:bCs w:val="0"/>
          </w:rPr>
          <w:t>c</w:t>
        </w:r>
      </w:ins>
      <w:r w:rsidRPr="00284B17">
        <w:rPr>
          <w:b/>
          <w:bCs w:val="0"/>
        </w:rPr>
        <w:t>,</w:t>
      </w:r>
      <w:r w:rsidRPr="00F877B3">
        <w:t xml:space="preserve"> Srm1</w:t>
      </w:r>
      <w:r w:rsidR="00937D5D" w:rsidRPr="00F877B3">
        <w:t xml:space="preserve"> (GEF)</w:t>
      </w:r>
      <w:r w:rsidRPr="00F877B3">
        <w:t xml:space="preserve">; </w:t>
      </w:r>
      <w:ins w:id="1635" w:author="Perica, Tina" w:date="2020-07-07T16:14:00Z">
        <w:r w:rsidR="00C5288B" w:rsidRPr="00284B17">
          <w:rPr>
            <w:b/>
            <w:bCs w:val="0"/>
          </w:rPr>
          <w:t>d</w:t>
        </w:r>
      </w:ins>
      <w:del w:id="1636" w:author="Perica, Tina" w:date="2020-07-07T16:14:00Z">
        <w:r w:rsidRPr="00284B17" w:rsidDel="00C5288B">
          <w:rPr>
            <w:b/>
            <w:bCs w:val="0"/>
          </w:rPr>
          <w:delText>c</w:delText>
        </w:r>
      </w:del>
      <w:r w:rsidRPr="00284B17">
        <w:rPr>
          <w:b/>
          <w:bCs w:val="0"/>
        </w:rPr>
        <w:t>,</w:t>
      </w:r>
      <w:r w:rsidRPr="00F877B3">
        <w:t xml:space="preserve"> Yrb1; </w:t>
      </w:r>
      <w:ins w:id="1637" w:author="Perica, Tina" w:date="2020-07-07T16:14:00Z">
        <w:r w:rsidR="00C5288B" w:rsidRPr="00284B17">
          <w:rPr>
            <w:b/>
            <w:bCs w:val="0"/>
          </w:rPr>
          <w:t>e</w:t>
        </w:r>
      </w:ins>
      <w:del w:id="1638" w:author="Perica, Tina" w:date="2020-07-07T16:14:00Z">
        <w:r w:rsidRPr="00284B17" w:rsidDel="00C5288B">
          <w:rPr>
            <w:b/>
            <w:bCs w:val="0"/>
          </w:rPr>
          <w:delText>d</w:delText>
        </w:r>
      </w:del>
      <w:r w:rsidRPr="00284B17">
        <w:rPr>
          <w:b/>
          <w:bCs w:val="0"/>
        </w:rPr>
        <w:t>,</w:t>
      </w:r>
      <w:r w:rsidRPr="00F877B3">
        <w:t xml:space="preserve"> Kap95</w:t>
      </w:r>
      <w:ins w:id="1639" w:author="Perica, Tina" w:date="2020-07-07T16:15:00Z">
        <w:r w:rsidR="00C5288B" w:rsidRPr="00F877B3">
          <w:t>,</w:t>
        </w:r>
      </w:ins>
      <w:del w:id="1640" w:author="Perica, Tina" w:date="2020-07-07T16:15:00Z">
        <w:r w:rsidRPr="001447E0" w:rsidDel="00C5288B">
          <w:delText>;</w:delText>
        </w:r>
      </w:del>
      <w:r w:rsidRPr="001447E0">
        <w:t xml:space="preserve"> </w:t>
      </w:r>
      <w:ins w:id="1641" w:author="Perica, Tina" w:date="2020-07-07T16:15:00Z">
        <w:r w:rsidR="00C5288B" w:rsidRPr="001447E0">
          <w:t xml:space="preserve">and </w:t>
        </w:r>
      </w:ins>
      <w:ins w:id="1642" w:author="Perica, Tina" w:date="2020-07-07T16:14:00Z">
        <w:r w:rsidR="00C5288B" w:rsidRPr="00284B17">
          <w:rPr>
            <w:b/>
            <w:bCs w:val="0"/>
          </w:rPr>
          <w:t>f</w:t>
        </w:r>
      </w:ins>
      <w:del w:id="1643" w:author="Perica, Tina" w:date="2020-07-07T16:14:00Z">
        <w:r w:rsidRPr="00284B17" w:rsidDel="00C5288B">
          <w:rPr>
            <w:b/>
            <w:bCs w:val="0"/>
          </w:rPr>
          <w:delText>e</w:delText>
        </w:r>
      </w:del>
      <w:ins w:id="1644" w:author="Perica, Tina" w:date="2020-07-07T16:15:00Z">
        <w:r w:rsidR="00C5288B" w:rsidRPr="00284B17">
          <w:rPr>
            <w:b/>
            <w:bCs w:val="0"/>
          </w:rPr>
          <w:t>,</w:t>
        </w:r>
      </w:ins>
      <w:del w:id="1645" w:author="Perica, Tina" w:date="2020-07-07T16:15:00Z">
        <w:r w:rsidRPr="001447E0" w:rsidDel="00C5288B">
          <w:delText>,</w:delText>
        </w:r>
      </w:del>
      <w:r w:rsidRPr="001447E0">
        <w:t xml:space="preserve"> Vps71</w:t>
      </w:r>
      <w:del w:id="1646" w:author="Perica, Tina" w:date="2020-07-07T16:15:00Z">
        <w:r w:rsidRPr="001447E0" w:rsidDel="00C5288B">
          <w:delText>; and f, Pol2</w:delText>
        </w:r>
      </w:del>
      <w:r w:rsidRPr="001447E0">
        <w:t>.</w:t>
      </w:r>
      <w:r w:rsidR="00561FA2" w:rsidRPr="001447E0">
        <w:t xml:space="preserve"> Yrb1 </w:t>
      </w:r>
      <w:del w:id="1647" w:author="Perica, Tina" w:date="2020-07-21T15:52:00Z">
        <w:r w:rsidR="00561FA2" w:rsidRPr="001447E0" w:rsidDel="003C42E4">
          <w:delText xml:space="preserve">and Pol2 </w:delText>
        </w:r>
      </w:del>
      <w:r w:rsidR="00561FA2" w:rsidRPr="001447E0">
        <w:t>follow</w:t>
      </w:r>
      <w:ins w:id="1648" w:author="Perica, Tina" w:date="2020-07-21T15:53:00Z">
        <w:r w:rsidR="003C42E4" w:rsidRPr="001447E0">
          <w:t>s</w:t>
        </w:r>
      </w:ins>
      <w:r w:rsidR="00561FA2" w:rsidRPr="001447E0">
        <w:t xml:space="preserve"> a pattern more similar to that of Rna1 (GAP), while Kap95 </w:t>
      </w:r>
      <w:ins w:id="1649" w:author="Perica, Tina" w:date="2020-07-21T15:53:00Z">
        <w:r w:rsidR="003C42E4" w:rsidRPr="001447E0">
          <w:t xml:space="preserve">and Vps71 </w:t>
        </w:r>
      </w:ins>
      <w:del w:id="1650" w:author="Perica, Tina" w:date="2020-07-08T11:31:00Z">
        <w:r w:rsidR="00561FA2" w:rsidRPr="001447E0" w:rsidDel="00087E9D">
          <w:delText xml:space="preserve">and </w:delText>
        </w:r>
      </w:del>
      <w:del w:id="1651" w:author="Perica, Tina" w:date="2020-07-07T16:15:00Z">
        <w:r w:rsidR="00561FA2" w:rsidRPr="001447E0" w:rsidDel="00C5288B">
          <w:delText xml:space="preserve">Vps71 </w:delText>
        </w:r>
        <w:r w:rsidR="003660AE" w:rsidRPr="001447E0" w:rsidDel="00C5288B">
          <w:delText>are</w:delText>
        </w:r>
      </w:del>
      <w:ins w:id="1652" w:author="Perica, Tina" w:date="2020-07-21T15:53:00Z">
        <w:r w:rsidR="003C42E4" w:rsidRPr="001447E0">
          <w:t>are</w:t>
        </w:r>
      </w:ins>
      <w:r w:rsidR="00561FA2" w:rsidRPr="001447E0">
        <w:t xml:space="preserve"> more similar to Srm1 (GEF)</w:t>
      </w:r>
      <w:r w:rsidR="003660AE" w:rsidRPr="001447E0">
        <w:t>.</w:t>
      </w:r>
      <w:moveToRangeStart w:id="1653" w:author="Perica, Tina" w:date="2020-07-07T16:06:00Z" w:name="move45030417"/>
      <w:moveTo w:id="1654" w:author="Perica, Tina" w:date="2020-07-07T16:06:00Z">
        <w:del w:id="1655" w:author="Perica, Tina" w:date="2020-07-07T16:15:00Z">
          <w:r w:rsidR="00985455" w:rsidRPr="00FA25C3" w:rsidDel="00C5288B">
            <w:delText>Changes in relative prey protein abundance log</w:delText>
          </w:r>
          <w:r w:rsidR="00985455" w:rsidRPr="00FA25C3" w:rsidDel="00C5288B">
            <w:rPr>
              <w:vertAlign w:val="subscript"/>
            </w:rPr>
            <w:delText>2</w:delText>
          </w:r>
          <w:r w:rsidR="00985455" w:rsidRPr="00FA25C3" w:rsidDel="00C5288B">
            <w:delText>(prey</w:delText>
          </w:r>
          <w:r w:rsidR="00985455" w:rsidRPr="00FA25C3" w:rsidDel="00C5288B">
            <w:rPr>
              <w:vertAlign w:val="subscript"/>
            </w:rPr>
            <w:delText xml:space="preserve"> </w:delText>
          </w:r>
          <w:r w:rsidR="00985455" w:rsidRPr="00FA25C3" w:rsidDel="00C5288B">
            <w:delText>abundance</w:delText>
          </w:r>
          <w:r w:rsidR="00985455" w:rsidRPr="00FA25C3" w:rsidDel="00C5288B">
            <w:rPr>
              <w:vertAlign w:val="superscript"/>
            </w:rPr>
            <w:delText>MUT</w:delText>
          </w:r>
          <w:r w:rsidR="00985455" w:rsidRPr="00FA25C3" w:rsidDel="00C5288B">
            <w:delText>/prey abundance</w:delText>
          </w:r>
          <w:r w:rsidR="00985455" w:rsidRPr="00FA25C3" w:rsidDel="00C5288B">
            <w:rPr>
              <w:vertAlign w:val="superscript"/>
            </w:rPr>
            <w:delText>WT</w:delText>
          </w:r>
          <w:r w:rsidR="00985455" w:rsidRPr="00FA25C3" w:rsidDel="00C5288B">
            <w:delText xml:space="preserve">) for each Gsp1 point mutant compared to the wild type with corresponding 3xFLAG tag from the AP-MS proteomics experiment, overlaid onto the effects of each mutation on relative </w:delText>
          </w:r>
          <w:r w:rsidR="00985455" w:rsidRPr="00FA25C3" w:rsidDel="00C5288B">
            <w:rPr>
              <w:i/>
            </w:rPr>
            <w:delText>in vitro</w:delText>
          </w:r>
          <w:r w:rsidR="00985455" w:rsidRPr="00FA25C3" w:rsidDel="00C5288B">
            <w:delText xml:space="preserve"> efficiencies of GAP-mediated GTP hydrolysis and GEF-mediated nucleotide exchange. Relative GAP-mediated hydrolysis and GEF-mediated exchange efficiencies are defined as ln(k</w:delText>
          </w:r>
          <w:r w:rsidR="00985455" w:rsidRPr="00FA25C3" w:rsidDel="00C5288B">
            <w:rPr>
              <w:vertAlign w:val="subscript"/>
            </w:rPr>
            <w:delText>cat</w:delText>
          </w:r>
          <w:r w:rsidR="00985455" w:rsidRPr="00FA25C3" w:rsidDel="00C5288B">
            <w:rPr>
              <w:vertAlign w:val="superscript"/>
            </w:rPr>
            <w:delText>MUT</w:delText>
          </w:r>
          <w:r w:rsidR="00985455" w:rsidRPr="00FA25C3" w:rsidDel="00C5288B">
            <w:delText>/K</w:delText>
          </w:r>
          <w:r w:rsidR="00985455" w:rsidRPr="00FA25C3" w:rsidDel="00C5288B">
            <w:rPr>
              <w:vertAlign w:val="subscript"/>
            </w:rPr>
            <w:delText>m</w:delText>
          </w:r>
          <w:r w:rsidR="00985455" w:rsidRPr="00FA25C3" w:rsidDel="00C5288B">
            <w:rPr>
              <w:vertAlign w:val="superscript"/>
            </w:rPr>
            <w:delText>MUT</w:delText>
          </w:r>
          <w:r w:rsidR="00985455" w:rsidRPr="00FA25C3" w:rsidDel="00C5288B">
            <w:delText>/k</w:delText>
          </w:r>
          <w:r w:rsidR="00985455" w:rsidRPr="00FA25C3" w:rsidDel="00C5288B">
            <w:rPr>
              <w:vertAlign w:val="subscript"/>
            </w:rPr>
            <w:delText>cat</w:delText>
          </w:r>
          <w:r w:rsidR="00985455" w:rsidRPr="00FA25C3" w:rsidDel="00C5288B">
            <w:rPr>
              <w:vertAlign w:val="superscript"/>
            </w:rPr>
            <w:delText>WT</w:delText>
          </w:r>
          <w:r w:rsidR="00985455" w:rsidRPr="00FA25C3" w:rsidDel="00C5288B">
            <w:delText>/K</w:delText>
          </w:r>
          <w:r w:rsidR="00985455" w:rsidRPr="00FA25C3" w:rsidDel="00C5288B">
            <w:rPr>
              <w:vertAlign w:val="subscript"/>
            </w:rPr>
            <w:delText>m</w:delText>
          </w:r>
          <w:r w:rsidR="00985455" w:rsidRPr="00FA25C3" w:rsidDel="00C5288B">
            <w:rPr>
              <w:vertAlign w:val="superscript"/>
            </w:rPr>
            <w:delText>WT</w:delText>
          </w:r>
          <w:r w:rsidR="00985455" w:rsidRPr="00FA25C3" w:rsidDel="00C5288B">
            <w:delText>).</w:delText>
          </w:r>
        </w:del>
      </w:moveTo>
      <w:moveToRangeEnd w:id="1653"/>
    </w:p>
    <w:p w14:paraId="6E4B9E23" w14:textId="77777777" w:rsidR="00FA25C3" w:rsidRPr="00FA25C3" w:rsidRDefault="00FA25C3">
      <w:pPr>
        <w:pStyle w:val="Caption"/>
        <w:rPr>
          <w:ins w:id="1656" w:author="Perica, Tina" w:date="2020-08-24T12:43:00Z"/>
        </w:rPr>
        <w:pPrChange w:id="1657" w:author="Perica, Tina" w:date="2020-08-31T22:37:00Z">
          <w:pPr/>
        </w:pPrChange>
      </w:pPr>
    </w:p>
    <w:p w14:paraId="4709D6A1" w14:textId="77777777" w:rsidR="00EA1802" w:rsidRPr="00A873E0" w:rsidRDefault="00EA1802" w:rsidP="009759D0">
      <w:pPr>
        <w:pStyle w:val="Caption"/>
      </w:pPr>
    </w:p>
    <w:p w14:paraId="7792F288" w14:textId="1C87C701" w:rsidR="00EA1802" w:rsidRPr="00FA25C3" w:rsidRDefault="002E0029" w:rsidP="00EA1802">
      <w:pPr>
        <w:keepNext/>
        <w:rPr>
          <w:color w:val="000000" w:themeColor="text1"/>
        </w:rPr>
      </w:pPr>
      <w:r w:rsidRPr="00D237BC">
        <w:rPr>
          <w:noProof/>
          <w:color w:val="000000" w:themeColor="text1"/>
          <w:rPrChange w:id="1658" w:author="Perica, Tina" w:date="2020-08-23T15:10:00Z">
            <w:rPr>
              <w:noProof/>
            </w:rPr>
          </w:rPrChange>
        </w:rPr>
        <w:lastRenderedPageBreak/>
        <w:drawing>
          <wp:inline distT="0" distB="0" distL="0" distR="0" wp14:anchorId="1FEA4596" wp14:editId="02DD656D">
            <wp:extent cx="6311951" cy="596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1" cy="5961982"/>
                    </a:xfrm>
                    <a:prstGeom prst="rect">
                      <a:avLst/>
                    </a:prstGeom>
                  </pic:spPr>
                </pic:pic>
              </a:graphicData>
            </a:graphic>
          </wp:inline>
        </w:drawing>
      </w:r>
    </w:p>
    <w:p w14:paraId="58CE24BE" w14:textId="41E2D1F3" w:rsidR="00EA1802" w:rsidRPr="00973098" w:rsidRDefault="00EA1802" w:rsidP="009759D0">
      <w:pPr>
        <w:pStyle w:val="Caption"/>
      </w:pPr>
      <w:r w:rsidRPr="0013064E">
        <w:rPr>
          <w:b/>
          <w:bCs w:val="0"/>
        </w:rPr>
        <w:t xml:space="preserve">Extended Data Figure </w:t>
      </w:r>
      <w:ins w:id="1659" w:author="Perica, Tina" w:date="2020-05-03T21:39:00Z">
        <w:r w:rsidR="00E95BE9" w:rsidRPr="0013064E">
          <w:rPr>
            <w:b/>
            <w:bCs w:val="0"/>
          </w:rPr>
          <w:t>9</w:t>
        </w:r>
      </w:ins>
      <w:del w:id="1660" w:author="Perica, Tina" w:date="2020-05-03T21:39:00Z">
        <w:r w:rsidRPr="0013064E" w:rsidDel="00E95BE9">
          <w:rPr>
            <w:b/>
            <w:bCs w:val="0"/>
          </w:rPr>
          <w:delText>8</w:delText>
        </w:r>
      </w:del>
      <w:r w:rsidRPr="0013064E">
        <w:rPr>
          <w:b/>
          <w:bCs w:val="0"/>
        </w:rPr>
        <w:t xml:space="preserve"> Pearson correlation coefficients between </w:t>
      </w:r>
      <w:r w:rsidR="002D1C54" w:rsidRPr="0013064E">
        <w:rPr>
          <w:b/>
          <w:bCs w:val="0"/>
        </w:rPr>
        <w:t>GI</w:t>
      </w:r>
      <w:r w:rsidR="00937D5D" w:rsidRPr="0013064E">
        <w:rPr>
          <w:b/>
          <w:bCs w:val="0"/>
        </w:rPr>
        <w:t xml:space="preserve"> </w:t>
      </w:r>
      <w:r w:rsidRPr="0013064E">
        <w:rPr>
          <w:b/>
          <w:bCs w:val="0"/>
        </w:rPr>
        <w:t xml:space="preserve">profiles of Gsp1 point mutants and </w:t>
      </w:r>
      <w:r w:rsidRPr="0013064E">
        <w:rPr>
          <w:b/>
          <w:bCs w:val="0"/>
          <w:i/>
        </w:rPr>
        <w:t>S. cerevisiae</w:t>
      </w:r>
      <w:r w:rsidRPr="0013064E">
        <w:rPr>
          <w:b/>
          <w:bCs w:val="0"/>
        </w:rPr>
        <w:t xml:space="preserve"> genes </w:t>
      </w:r>
      <w:del w:id="1661" w:author="Perica, Tina" w:date="2020-08-31T22:36:00Z">
        <w:r w:rsidRPr="0013064E" w:rsidDel="00973098">
          <w:rPr>
            <w:b/>
            <w:bCs w:val="0"/>
          </w:rPr>
          <w:delText>recapitulate the approximate ordering of Gsp1 mutants by the effects of point mutations on the</w:delText>
        </w:r>
      </w:del>
      <w:ins w:id="1662" w:author="Perica, Tina" w:date="2020-08-31T22:36:00Z">
        <w:r w:rsidR="00973098" w:rsidRPr="0013064E">
          <w:rPr>
            <w:b/>
            <w:bCs w:val="0"/>
          </w:rPr>
          <w:t>compared to the</w:t>
        </w:r>
      </w:ins>
      <w:r w:rsidRPr="0013064E">
        <w:rPr>
          <w:b/>
          <w:bCs w:val="0"/>
        </w:rPr>
        <w:t xml:space="preserve"> GAP-mediated GTP hydrolysis and the GEF-mediated nucleotide exchange. a,</w:t>
      </w:r>
      <w:r w:rsidRPr="00973098">
        <w:t xml:space="preserve"> </w:t>
      </w:r>
      <w:proofErr w:type="gramStart"/>
      <w:r w:rsidRPr="00973098">
        <w:t>The</w:t>
      </w:r>
      <w:proofErr w:type="gramEnd"/>
      <w:r w:rsidRPr="00973098">
        <w:t xml:space="preserve"> matrix of Pearson correlation</w:t>
      </w:r>
      <w:r w:rsidR="00E03D3A" w:rsidRPr="00973098">
        <w:t>s</w:t>
      </w:r>
      <w:r w:rsidRPr="009C4F0C">
        <w:t xml:space="preserve"> between the </w:t>
      </w:r>
      <w:r w:rsidR="00103344" w:rsidRPr="009C4F0C">
        <w:t>GI</w:t>
      </w:r>
      <w:r w:rsidRPr="002B5AF7">
        <w:t xml:space="preserve"> profile</w:t>
      </w:r>
      <w:r w:rsidRPr="00ED5D16">
        <w:t>s of the</w:t>
      </w:r>
      <w:r w:rsidRPr="00973098">
        <w:t xml:space="preserve"> 22 Gsp1 point mutants and </w:t>
      </w:r>
      <w:r w:rsidRPr="00973098">
        <w:rPr>
          <w:i/>
        </w:rPr>
        <w:t>S. cerevisiae</w:t>
      </w:r>
      <w:r w:rsidRPr="00973098">
        <w:t xml:space="preserve"> genes is shown using the cluster ordering based on p-value from Fig. 4</w:t>
      </w:r>
      <w:ins w:id="1663" w:author="Perica, Tina" w:date="2020-07-08T15:35:00Z">
        <w:r w:rsidR="005F1BA8" w:rsidRPr="00973098">
          <w:t>a</w:t>
        </w:r>
      </w:ins>
      <w:del w:id="1664" w:author="Perica, Tina" w:date="2020-07-08T15:35:00Z">
        <w:r w:rsidRPr="00973098" w:rsidDel="005F1BA8">
          <w:delText>b</w:delText>
        </w:r>
      </w:del>
      <w:r w:rsidRPr="00973098">
        <w:t xml:space="preserve"> compared to </w:t>
      </w:r>
      <w:r w:rsidR="008E76BC" w:rsidRPr="00973098">
        <w:t>GAP-mediated GTP hydrolysis and GEF-mediated nucleotide exchange efficiencies (</w:t>
      </w:r>
      <w:proofErr w:type="spellStart"/>
      <w:r w:rsidR="008E76BC" w:rsidRPr="00973098">
        <w:t>k</w:t>
      </w:r>
      <w:r w:rsidR="008E76BC" w:rsidRPr="00973098">
        <w:rPr>
          <w:vertAlign w:val="subscript"/>
        </w:rPr>
        <w:t>cat</w:t>
      </w:r>
      <w:proofErr w:type="spellEnd"/>
      <w:r w:rsidR="008E76BC" w:rsidRPr="00973098">
        <w:t>/K</w:t>
      </w:r>
      <w:r w:rsidR="008E76BC" w:rsidRPr="00973098">
        <w:rPr>
          <w:vertAlign w:val="subscript"/>
        </w:rPr>
        <w:t>m</w:t>
      </w:r>
      <w:r w:rsidR="008E76BC" w:rsidRPr="00973098">
        <w:t>) as indicated</w:t>
      </w:r>
      <w:r w:rsidRPr="00973098">
        <w:t>.</w:t>
      </w:r>
      <w:r w:rsidRPr="00973098" w:rsidDel="008A73FE">
        <w:t xml:space="preserve"> </w:t>
      </w:r>
      <w:r w:rsidRPr="00973098">
        <w:t xml:space="preserve">Positive (green) and negative (red) Pearson correlations are capped at +/- </w:t>
      </w:r>
      <w:r w:rsidR="00937D5D" w:rsidRPr="00973098">
        <w:t>0.</w:t>
      </w:r>
      <w:r w:rsidRPr="00973098">
        <w:t xml:space="preserve">4. The </w:t>
      </w:r>
      <w:r w:rsidRPr="00973098">
        <w:lastRenderedPageBreak/>
        <w:t>27</w:t>
      </w:r>
      <w:r w:rsidR="00937D5D" w:rsidRPr="00973098">
        <w:t>8</w:t>
      </w:r>
      <w:r w:rsidRPr="00973098">
        <w:t xml:space="preserve"> </w:t>
      </w:r>
      <w:r w:rsidRPr="00973098">
        <w:rPr>
          <w:i/>
        </w:rPr>
        <w:t>S. cerevisiae</w:t>
      </w:r>
      <w:r w:rsidRPr="00973098">
        <w:t xml:space="preserve"> genes all have at least two significant correlations with a Gsp1 mutant (see Methods). A star next to the relative kinetic values indicates that no kinetics data were collected for that mutant.</w:t>
      </w:r>
      <w:ins w:id="1665" w:author="Christopher Mathy" w:date="2020-05-14T11:36:00Z">
        <w:r w:rsidR="00B45D49" w:rsidRPr="00973098">
          <w:t xml:space="preserve"> </w:t>
        </w:r>
        <w:del w:id="1666" w:author="Perica, Tina" w:date="2020-07-08T15:36:00Z">
          <w:r w:rsidR="00B45D49" w:rsidRPr="0013064E" w:rsidDel="005F1BA8">
            <w:rPr>
              <w:b/>
              <w:bCs w:val="0"/>
            </w:rPr>
            <w:delText>For display purposes, the bar lengths representing the log ratio of GAP/GEF relative efficiencies w</w:delText>
          </w:r>
        </w:del>
      </w:ins>
      <w:ins w:id="1667" w:author="Christopher Mathy" w:date="2020-05-15T01:55:00Z">
        <w:del w:id="1668" w:author="Perica, Tina" w:date="2020-07-08T15:36:00Z">
          <w:r w:rsidR="00273A93" w:rsidRPr="0013064E" w:rsidDel="005F1BA8">
            <w:rPr>
              <w:b/>
              <w:bCs w:val="0"/>
            </w:rPr>
            <w:delText>ere</w:delText>
          </w:r>
        </w:del>
      </w:ins>
      <w:ins w:id="1669" w:author="Christopher Mathy" w:date="2020-05-14T11:36:00Z">
        <w:del w:id="1670" w:author="Perica, Tina" w:date="2020-07-08T15:36:00Z">
          <w:r w:rsidR="00B45D49" w:rsidRPr="0013064E" w:rsidDel="005F1BA8">
            <w:rPr>
              <w:b/>
              <w:bCs w:val="0"/>
            </w:rPr>
            <w:delText xml:space="preserve"> cut off for K101R and R108L (darkest cyan bars). Lengths were capped at ~3.4, </w:delText>
          </w:r>
        </w:del>
      </w:ins>
      <w:ins w:id="1671" w:author="Christopher Mathy" w:date="2020-05-15T01:59:00Z">
        <w:del w:id="1672" w:author="Perica, Tina" w:date="2020-07-08T15:36:00Z">
          <w:r w:rsidR="00FF5D80" w:rsidRPr="0013064E" w:rsidDel="005F1BA8">
            <w:rPr>
              <w:b/>
              <w:bCs w:val="0"/>
            </w:rPr>
            <w:delText>actual</w:delText>
          </w:r>
        </w:del>
      </w:ins>
      <w:ins w:id="1673" w:author="Christopher Mathy" w:date="2020-05-14T11:36:00Z">
        <w:del w:id="1674" w:author="Perica, Tina" w:date="2020-07-08T15:36:00Z">
          <w:r w:rsidR="00B45D49" w:rsidRPr="0013064E" w:rsidDel="005F1BA8">
            <w:rPr>
              <w:b/>
              <w:bCs w:val="0"/>
            </w:rPr>
            <w:delText xml:space="preserve"> log ratios are K101R = 6.13</w:delText>
          </w:r>
        </w:del>
      </w:ins>
      <w:ins w:id="1675" w:author="Christopher Mathy" w:date="2020-05-15T02:01:00Z">
        <w:del w:id="1676" w:author="Perica, Tina" w:date="2020-07-08T15:36:00Z">
          <w:r w:rsidR="00FF5D80" w:rsidRPr="0013064E" w:rsidDel="005F1BA8">
            <w:rPr>
              <w:b/>
              <w:bCs w:val="0"/>
            </w:rPr>
            <w:delText xml:space="preserve"> and </w:delText>
          </w:r>
        </w:del>
      </w:ins>
      <w:ins w:id="1677" w:author="Christopher Mathy" w:date="2020-05-14T11:36:00Z">
        <w:del w:id="1678" w:author="Perica, Tina" w:date="2020-07-08T15:36:00Z">
          <w:r w:rsidR="00B45D49" w:rsidRPr="0013064E" w:rsidDel="005F1BA8">
            <w:rPr>
              <w:b/>
              <w:bCs w:val="0"/>
            </w:rPr>
            <w:delText>R108L = 3.64.</w:delText>
          </w:r>
        </w:del>
      </w:ins>
      <w:del w:id="1679" w:author="Perica, Tina" w:date="2020-07-08T15:36:00Z">
        <w:r w:rsidRPr="0013064E" w:rsidDel="005F1BA8">
          <w:rPr>
            <w:b/>
            <w:bCs w:val="0"/>
          </w:rPr>
          <w:delText xml:space="preserve"> </w:delText>
        </w:r>
      </w:del>
      <w:r w:rsidRPr="0013064E">
        <w:rPr>
          <w:b/>
          <w:bCs w:val="0"/>
        </w:rPr>
        <w:t>b</w:t>
      </w:r>
      <w:del w:id="1680" w:author="Perica, Tina" w:date="2020-07-08T15:37:00Z">
        <w:r w:rsidRPr="0013064E" w:rsidDel="005F1BA8">
          <w:rPr>
            <w:b/>
            <w:bCs w:val="0"/>
          </w:rPr>
          <w:delText>-d</w:delText>
        </w:r>
      </w:del>
      <w:r w:rsidRPr="0013064E">
        <w:rPr>
          <w:b/>
          <w:bCs w:val="0"/>
        </w:rPr>
        <w:t>,</w:t>
      </w:r>
      <w:r w:rsidRPr="00973098">
        <w:t xml:space="preserve"> </w:t>
      </w:r>
      <w:r w:rsidRPr="009C4F0C">
        <w:t>Heatmaps of gene sets shown in Fig</w:t>
      </w:r>
      <w:r w:rsidR="00F12A63" w:rsidRPr="009C4F0C">
        <w:t>.</w:t>
      </w:r>
      <w:r w:rsidRPr="002B5AF7">
        <w:t xml:space="preserve"> 4c colored by Pearson correlation</w:t>
      </w:r>
      <w:r w:rsidR="00E03D3A" w:rsidRPr="00ED5D16">
        <w:t>s</w:t>
      </w:r>
      <w:r w:rsidRPr="00973098">
        <w:t>.</w:t>
      </w:r>
      <w:ins w:id="1681" w:author="Perica, Tina" w:date="2020-07-08T16:09:00Z">
        <w:r w:rsidR="00B40DAA" w:rsidRPr="00973098">
          <w:t xml:space="preserve"> </w:t>
        </w:r>
      </w:ins>
      <w:ins w:id="1682" w:author="Perica, Tina" w:date="2020-07-08T16:10:00Z">
        <w:r w:rsidR="00B40DAA" w:rsidRPr="00973098">
          <w:t xml:space="preserve">Pearson correlation values are capped at +/- 0.4. </w:t>
        </w:r>
      </w:ins>
      <w:ins w:id="1683" w:author="Perica, Tina" w:date="2020-07-08T16:09:00Z">
        <w:r w:rsidR="00B40DAA" w:rsidRPr="00973098">
          <w:t xml:space="preserve">Only Gsp1 mutants with the kinetics data are shown, ordered and grouped as in a. </w:t>
        </w:r>
        <w:r w:rsidR="00B40DAA" w:rsidRPr="00973098">
          <w:rPr>
            <w:i/>
          </w:rPr>
          <w:t>S. cerevisiae</w:t>
        </w:r>
        <w:r w:rsidR="00B40DAA" w:rsidRPr="00973098">
          <w:t xml:space="preserve"> genes for each gene set are clustered by p-value</w:t>
        </w:r>
      </w:ins>
      <w:ins w:id="1684" w:author="Perica, Tina" w:date="2020-07-08T16:10:00Z">
        <w:r w:rsidR="00B40DAA" w:rsidRPr="00973098">
          <w:t xml:space="preserve"> as in Fig. 4c</w:t>
        </w:r>
      </w:ins>
      <w:ins w:id="1685" w:author="Perica, Tina" w:date="2020-07-08T16:09:00Z">
        <w:r w:rsidR="00B40DAA" w:rsidRPr="00973098">
          <w:t xml:space="preserve">. </w:t>
        </w:r>
      </w:ins>
      <w:ins w:id="1686" w:author="Perica, Tina" w:date="2020-07-10T14:01:00Z">
        <w:r w:rsidR="00474666" w:rsidRPr="0013064E">
          <w:rPr>
            <w:b/>
            <w:bCs w:val="0"/>
          </w:rPr>
          <w:t>c</w:t>
        </w:r>
      </w:ins>
      <w:ins w:id="1687" w:author="Perica, Tina" w:date="2020-07-08T16:09:00Z">
        <w:r w:rsidR="00B40DAA" w:rsidRPr="0013064E">
          <w:rPr>
            <w:b/>
            <w:bCs w:val="0"/>
          </w:rPr>
          <w:t>,</w:t>
        </w:r>
        <w:r w:rsidR="00B40DAA" w:rsidRPr="00973098">
          <w:t xml:space="preserve"> Relationship between the relative GAP-mediated GTP hydrolysis and GEF-mediated nucleotide exchange catalytic efficiencies for Gsp1 mutant groups I to III. The three outliers to the general trend are represented by empty circles and dashed lines. The </w:t>
        </w:r>
      </w:ins>
      <w:ins w:id="1688" w:author="Perica, Tina" w:date="2020-08-31T22:36:00Z">
        <w:r w:rsidR="00973098">
          <w:t xml:space="preserve">natural </w:t>
        </w:r>
      </w:ins>
      <w:ins w:id="1689" w:author="Perica, Tina" w:date="2020-07-08T16:09:00Z">
        <w:r w:rsidR="00B40DAA" w:rsidRPr="00973098">
          <w:t xml:space="preserve">log ratio of GAP/GEF relative efficiencies is capped at -3. True values for K101R, R108I, and R108L </w:t>
        </w:r>
      </w:ins>
      <w:ins w:id="1690" w:author="Perica, Tina" w:date="2020-08-31T22:36:00Z">
        <w:r w:rsidR="00973098">
          <w:t xml:space="preserve">natural </w:t>
        </w:r>
      </w:ins>
      <w:proofErr w:type="gramStart"/>
      <w:ins w:id="1691" w:author="Perica, Tina" w:date="2020-07-08T16:09:00Z">
        <w:r w:rsidR="00B40DAA" w:rsidRPr="00973098">
          <w:t>log-transformed</w:t>
        </w:r>
        <w:proofErr w:type="gramEnd"/>
        <w:r w:rsidR="00B40DAA" w:rsidRPr="00973098">
          <w:t xml:space="preserve"> GEF relative efficiencies are -5.5, -4.1, and -3.9, respectively. The pink lines represent the median values (exclu</w:t>
        </w:r>
        <w:r w:rsidR="00B40DAA" w:rsidRPr="009C4F0C">
          <w:t>ding the K101R mutant).</w:t>
        </w:r>
      </w:ins>
      <w:del w:id="1692" w:author="Perica, Tina" w:date="2020-07-08T16:09:00Z">
        <w:r w:rsidRPr="00973098" w:rsidDel="00B40DAA">
          <w:delText xml:space="preserve"> </w:delText>
        </w:r>
      </w:del>
      <w:del w:id="1693" w:author="Perica, Tina" w:date="2020-07-08T15:39:00Z">
        <w:r w:rsidRPr="00973098" w:rsidDel="005F1BA8">
          <w:delText>e, Relative k</w:delText>
        </w:r>
        <w:r w:rsidRPr="00973098" w:rsidDel="005F1BA8">
          <w:rPr>
            <w:vertAlign w:val="subscript"/>
          </w:rPr>
          <w:delText>cat</w:delText>
        </w:r>
        <w:r w:rsidRPr="00973098" w:rsidDel="005F1BA8">
          <w:delText xml:space="preserve"> and K</w:delText>
        </w:r>
        <w:r w:rsidRPr="00973098" w:rsidDel="005F1BA8">
          <w:rPr>
            <w:vertAlign w:val="subscript"/>
          </w:rPr>
          <w:delText>m</w:delText>
        </w:r>
        <w:r w:rsidRPr="00973098" w:rsidDel="005F1BA8">
          <w:delText xml:space="preserve"> values of GEF-mediated nucleotide exchange and GAP-mediated GTP hydrolysis for Gsp1 mutants compared to wild type. </w:delText>
        </w:r>
      </w:del>
      <w:ins w:id="1694" w:author="Christopher Mathy" w:date="2020-05-15T01:46:00Z">
        <w:del w:id="1695" w:author="Perica, Tina" w:date="2020-07-08T16:09:00Z">
          <w:r w:rsidR="00AA1078" w:rsidRPr="00973098" w:rsidDel="00B40DAA">
            <w:delText xml:space="preserve">For display purposes, the bar lengths for </w:delText>
          </w:r>
        </w:del>
      </w:ins>
      <w:ins w:id="1696" w:author="Christopher Mathy" w:date="2020-05-15T01:48:00Z">
        <w:del w:id="1697" w:author="Perica, Tina" w:date="2020-07-08T16:09:00Z">
          <w:r w:rsidR="00BA28EA" w:rsidRPr="00973098" w:rsidDel="00B40DAA">
            <w:delText xml:space="preserve">the </w:delText>
          </w:r>
        </w:del>
      </w:ins>
      <w:ins w:id="1698" w:author="Christopher Mathy" w:date="2020-05-15T02:00:00Z">
        <w:del w:id="1699" w:author="Perica, Tina" w:date="2020-07-08T16:09:00Z">
          <w:r w:rsidR="00FF5D80" w:rsidRPr="00973098" w:rsidDel="00B40DAA">
            <w:delText xml:space="preserve">relative </w:delText>
          </w:r>
        </w:del>
      </w:ins>
      <w:ins w:id="1700" w:author="Christopher Mathy" w:date="2020-05-15T01:54:00Z">
        <w:del w:id="1701" w:author="Perica, Tina" w:date="2020-07-08T16:09:00Z">
          <w:r w:rsidR="00273A93" w:rsidRPr="00973098" w:rsidDel="00B40DAA">
            <w:delText>GEF</w:delText>
          </w:r>
        </w:del>
      </w:ins>
      <w:ins w:id="1702" w:author="Christopher Mathy" w:date="2020-05-15T01:48:00Z">
        <w:del w:id="1703" w:author="Perica, Tina" w:date="2020-07-08T16:09:00Z">
          <w:r w:rsidR="00BA28EA" w:rsidRPr="00973098" w:rsidDel="00B40DAA">
            <w:delText xml:space="preserve"> K</w:delText>
          </w:r>
          <w:r w:rsidR="00BA28EA" w:rsidRPr="00973098" w:rsidDel="00B40DAA">
            <w:rPr>
              <w:vertAlign w:val="subscript"/>
            </w:rPr>
            <w:delText>m</w:delText>
          </w:r>
          <w:r w:rsidR="00BA28EA" w:rsidRPr="00973098" w:rsidDel="00B40DAA">
            <w:delText xml:space="preserve"> values were cut</w:delText>
          </w:r>
        </w:del>
      </w:ins>
      <w:ins w:id="1704" w:author="Christopher Mathy" w:date="2020-05-15T01:49:00Z">
        <w:del w:id="1705" w:author="Perica, Tina" w:date="2020-07-08T16:09:00Z">
          <w:r w:rsidR="00BA28EA" w:rsidRPr="00973098" w:rsidDel="00B40DAA">
            <w:delText xml:space="preserve"> </w:delText>
          </w:r>
        </w:del>
      </w:ins>
      <w:ins w:id="1706" w:author="Christopher Mathy" w:date="2020-05-15T01:48:00Z">
        <w:del w:id="1707" w:author="Perica, Tina" w:date="2020-07-08T16:09:00Z">
          <w:r w:rsidR="00BA28EA" w:rsidRPr="00973098" w:rsidDel="00B40DAA">
            <w:delText>off</w:delText>
          </w:r>
        </w:del>
      </w:ins>
      <w:ins w:id="1708" w:author="Christopher Mathy" w:date="2020-05-15T01:55:00Z">
        <w:del w:id="1709" w:author="Perica, Tina" w:date="2020-07-08T16:09:00Z">
          <w:r w:rsidR="00273A93" w:rsidRPr="00973098" w:rsidDel="00B40DAA">
            <w:delText xml:space="preserve"> for</w:delText>
          </w:r>
        </w:del>
      </w:ins>
      <w:ins w:id="1710" w:author="Christopher Mathy" w:date="2020-05-15T01:56:00Z">
        <w:del w:id="1711" w:author="Perica, Tina" w:date="2020-07-08T16:09:00Z">
          <w:r w:rsidR="00FF5D80" w:rsidRPr="00973098" w:rsidDel="00B40DAA">
            <w:delText xml:space="preserve"> K101R, R108I, and R108L</w:delText>
          </w:r>
        </w:del>
        <w:del w:id="1712" w:author="Perica, Tina" w:date="2020-07-08T15:39:00Z">
          <w:r w:rsidR="00FF5D80" w:rsidRPr="00973098" w:rsidDel="005F1BA8">
            <w:delText xml:space="preserve"> (longest bars, leftmost plot)</w:delText>
          </w:r>
        </w:del>
        <w:del w:id="1713" w:author="Perica, Tina" w:date="2020-07-08T15:49:00Z">
          <w:r w:rsidR="00FF5D80" w:rsidRPr="00973098" w:rsidDel="0051501D">
            <w:delText>.</w:delText>
          </w:r>
        </w:del>
      </w:ins>
      <w:ins w:id="1714" w:author="Christopher Mathy" w:date="2020-05-15T01:59:00Z">
        <w:del w:id="1715" w:author="Perica, Tina" w:date="2020-07-08T15:40:00Z">
          <w:r w:rsidR="00FF5D80" w:rsidRPr="00973098" w:rsidDel="005F1BA8">
            <w:delText xml:space="preserve"> Lengths were capped at 30, actual relati</w:delText>
          </w:r>
        </w:del>
      </w:ins>
      <w:ins w:id="1716" w:author="Christopher Mathy" w:date="2020-05-15T02:00:00Z">
        <w:del w:id="1717" w:author="Perica, Tina" w:date="2020-07-08T15:40:00Z">
          <w:r w:rsidR="00FF5D80" w:rsidRPr="00973098" w:rsidDel="005F1BA8">
            <w:delText>ve GEF K</w:delText>
          </w:r>
          <w:r w:rsidR="00FF5D80" w:rsidRPr="00973098" w:rsidDel="005F1BA8">
            <w:rPr>
              <w:vertAlign w:val="subscript"/>
            </w:rPr>
            <w:delText>m</w:delText>
          </w:r>
          <w:r w:rsidR="00FF5D80" w:rsidRPr="00973098" w:rsidDel="005F1BA8">
            <w:delText xml:space="preserve"> values are K101R = 333, R108I = </w:delText>
          </w:r>
        </w:del>
      </w:ins>
      <w:ins w:id="1718" w:author="Christopher Mathy" w:date="2020-05-15T02:01:00Z">
        <w:del w:id="1719" w:author="Perica, Tina" w:date="2020-07-08T15:40:00Z">
          <w:r w:rsidR="00FF5D80" w:rsidRPr="00973098" w:rsidDel="005F1BA8">
            <w:delText>163, and R108L = 53.7</w:delText>
          </w:r>
        </w:del>
        <w:del w:id="1720" w:author="Perica, Tina" w:date="2020-07-08T16:09:00Z">
          <w:r w:rsidR="00FF5D80" w:rsidRPr="00973098" w:rsidDel="00B40DAA">
            <w:delText>.</w:delText>
          </w:r>
        </w:del>
      </w:ins>
    </w:p>
    <w:p w14:paraId="77647F83" w14:textId="77777777" w:rsidR="00EA1802" w:rsidRPr="00D237BC" w:rsidRDefault="00EA1802" w:rsidP="00EA1802">
      <w:pPr>
        <w:keepNext/>
        <w:rPr>
          <w:color w:val="000000" w:themeColor="text1"/>
          <w:rPrChange w:id="1721" w:author="Perica, Tina" w:date="2020-08-23T15:10:00Z">
            <w:rPr/>
          </w:rPrChange>
        </w:rPr>
      </w:pPr>
      <w:r w:rsidRPr="00D237BC">
        <w:rPr>
          <w:noProof/>
          <w:color w:val="000000" w:themeColor="text1"/>
          <w:rPrChange w:id="1722" w:author="Perica, Tina" w:date="2020-08-23T15:10:00Z">
            <w:rPr>
              <w:noProof/>
            </w:rPr>
          </w:rPrChange>
        </w:rPr>
        <w:lastRenderedPageBreak/>
        <w:drawing>
          <wp:inline distT="0" distB="0" distL="0" distR="0" wp14:anchorId="7FD64148" wp14:editId="22A80A9F">
            <wp:extent cx="6215064" cy="52055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4" cy="5205572"/>
                    </a:xfrm>
                    <a:prstGeom prst="rect">
                      <a:avLst/>
                    </a:prstGeom>
                  </pic:spPr>
                </pic:pic>
              </a:graphicData>
            </a:graphic>
          </wp:inline>
        </w:drawing>
      </w:r>
    </w:p>
    <w:p w14:paraId="12987830" w14:textId="4C660B11" w:rsidR="00EA1802" w:rsidRPr="009C4F0C" w:rsidRDefault="00EA1802" w:rsidP="009759D0">
      <w:pPr>
        <w:pStyle w:val="Caption"/>
      </w:pPr>
      <w:r w:rsidRPr="009C4F0C">
        <w:rPr>
          <w:b/>
          <w:rPrChange w:id="1723" w:author="Perica, Tina" w:date="2020-08-31T22:37:00Z">
            <w:rPr/>
          </w:rPrChange>
        </w:rPr>
        <w:t xml:space="preserve">Extended Data Figure </w:t>
      </w:r>
      <w:ins w:id="1724" w:author="Perica, Tina" w:date="2020-05-03T21:39:00Z">
        <w:r w:rsidR="00E95BE9" w:rsidRPr="009C4F0C">
          <w:rPr>
            <w:b/>
            <w:rPrChange w:id="1725" w:author="Perica, Tina" w:date="2020-08-31T22:37:00Z">
              <w:rPr/>
            </w:rPrChange>
          </w:rPr>
          <w:t>10</w:t>
        </w:r>
      </w:ins>
      <w:del w:id="1726" w:author="Perica, Tina" w:date="2020-05-03T21:39:00Z">
        <w:r w:rsidRPr="009C4F0C" w:rsidDel="00E95BE9">
          <w:rPr>
            <w:b/>
            <w:rPrChange w:id="1727" w:author="Perica, Tina" w:date="2020-08-31T22:37:00Z">
              <w:rPr/>
            </w:rPrChange>
          </w:rPr>
          <w:delText>9</w:delText>
        </w:r>
      </w:del>
      <w:r w:rsidRPr="009C4F0C">
        <w:rPr>
          <w:b/>
          <w:rPrChange w:id="1728" w:author="Perica, Tina" w:date="2020-08-31T22:37:00Z">
            <w:rPr/>
          </w:rPrChange>
        </w:rPr>
        <w:t xml:space="preserve"> Sets of </w:t>
      </w:r>
      <w:r w:rsidRPr="009C4F0C">
        <w:rPr>
          <w:b/>
          <w:i/>
          <w:rPrChange w:id="1729" w:author="Perica, Tina" w:date="2020-08-31T22:37:00Z">
            <w:rPr>
              <w:i/>
            </w:rPr>
          </w:rPrChange>
        </w:rPr>
        <w:t>S. cerevisiae</w:t>
      </w:r>
      <w:r w:rsidRPr="009C4F0C">
        <w:rPr>
          <w:b/>
          <w:rPrChange w:id="1730" w:author="Perica, Tina" w:date="2020-08-31T22:37:00Z">
            <w:rPr/>
          </w:rPrChange>
        </w:rPr>
        <w:t xml:space="preserve"> genes grouped by biological functions</w:t>
      </w:r>
      <w:ins w:id="1731" w:author="Perica, Tina" w:date="2020-08-31T22:37:00Z">
        <w:r w:rsidR="009C4F0C" w:rsidRPr="009C4F0C">
          <w:rPr>
            <w:b/>
            <w:rPrChange w:id="1732" w:author="Perica, Tina" w:date="2020-08-31T22:37:00Z">
              <w:rPr/>
            </w:rPrChange>
          </w:rPr>
          <w:t xml:space="preserve">. </w:t>
        </w:r>
      </w:ins>
      <w:del w:id="1733" w:author="Perica, Tina" w:date="2020-08-31T22:37:00Z">
        <w:r w:rsidRPr="009C4F0C" w:rsidDel="009C4F0C">
          <w:delText xml:space="preserve"> correlate either with all Gsp1 mutants that perturb the balance of the GTPase cycle, or correlate better with mutants that perturb either one or the other side of the GTPase cycle. </w:delText>
        </w:r>
      </w:del>
      <w:r w:rsidRPr="009C4F0C">
        <w:t xml:space="preserve">Heatmaps of the </w:t>
      </w:r>
      <w:r w:rsidR="00336672" w:rsidRPr="009C4F0C">
        <w:t>false discovery rate</w:t>
      </w:r>
      <w:r w:rsidRPr="009C4F0C">
        <w:t xml:space="preserve"> adjusted one-sided (positive) p-values of the Pearson correlations between </w:t>
      </w:r>
      <w:r w:rsidR="00BD537C" w:rsidRPr="009C4F0C">
        <w:t xml:space="preserve">the GI profiles of </w:t>
      </w:r>
      <w:r w:rsidRPr="009C4F0C">
        <w:t xml:space="preserve">22 strong Gsp1 point mutants and </w:t>
      </w:r>
      <w:r w:rsidR="009A3BD2" w:rsidRPr="009C4F0C">
        <w:t xml:space="preserve">GI profiles of </w:t>
      </w:r>
      <w:r w:rsidRPr="009C4F0C">
        <w:t xml:space="preserve">knock-outs or knock-downs of </w:t>
      </w:r>
      <w:r w:rsidRPr="009C4F0C">
        <w:rPr>
          <w:i/>
        </w:rPr>
        <w:t>S. cerevisiae</w:t>
      </w:r>
      <w:r w:rsidRPr="009C4F0C">
        <w:t xml:space="preserve"> genes from</w:t>
      </w:r>
      <w:r w:rsidR="00633E70" w:rsidRPr="009C4F0C">
        <w:t xml:space="preserve"> </w:t>
      </w:r>
      <w:proofErr w:type="gramStart"/>
      <w:r w:rsidR="00633E70" w:rsidRPr="009C4F0C">
        <w:t>Ref.</w:t>
      </w:r>
      <w:r w:rsidR="00186F9C" w:rsidRPr="009C4F0C">
        <w:t>{</w:t>
      </w:r>
      <w:proofErr w:type="gramEnd"/>
      <w:r w:rsidR="00186F9C" w:rsidRPr="009C4F0C">
        <w:t>Costanzo, 2016 #163}</w:t>
      </w:r>
      <w:r w:rsidRPr="009C4F0C">
        <w:t xml:space="preserve">. The p-value is represented as a white to </w:t>
      </w:r>
      <w:del w:id="1734" w:author="Perica, Tina" w:date="2020-07-10T13:58:00Z">
        <w:r w:rsidRPr="009C4F0C" w:rsidDel="00474666">
          <w:delText xml:space="preserve">purple </w:delText>
        </w:r>
      </w:del>
      <w:ins w:id="1735" w:author="Perica, Tina" w:date="2020-07-10T13:58:00Z">
        <w:r w:rsidR="00474666" w:rsidRPr="009C4F0C">
          <w:t xml:space="preserve">gray </w:t>
        </w:r>
      </w:ins>
      <w:r w:rsidRPr="009C4F0C">
        <w:t xml:space="preserve">range, </w:t>
      </w:r>
      <w:r w:rsidR="00336672" w:rsidRPr="009C4F0C">
        <w:t xml:space="preserve">with </w:t>
      </w:r>
      <w:del w:id="1736" w:author="Perica, Tina" w:date="2020-07-10T13:58:00Z">
        <w:r w:rsidR="00336672" w:rsidRPr="009C4F0C" w:rsidDel="00474666">
          <w:delText xml:space="preserve">purple </w:delText>
        </w:r>
      </w:del>
      <w:ins w:id="1737" w:author="Perica, Tina" w:date="2020-07-10T13:58:00Z">
        <w:r w:rsidR="00474666" w:rsidRPr="009C4F0C">
          <w:t xml:space="preserve">gray </w:t>
        </w:r>
      </w:ins>
      <w:r w:rsidR="00336672" w:rsidRPr="009C4F0C">
        <w:t>being most significant</w:t>
      </w:r>
      <w:r w:rsidRPr="009C4F0C">
        <w:t>. Genes are organized in gene sets based on their biological function (Methods).</w:t>
      </w:r>
      <w:ins w:id="1738" w:author="Perica, Tina" w:date="2020-07-10T14:02:00Z">
        <w:r w:rsidR="00474666" w:rsidRPr="009C4F0C">
          <w:t xml:space="preserve"> The line plots below the heatmaps are the same as in Fig. 4d and Extended Data Figure 9c.</w:t>
        </w:r>
      </w:ins>
      <w:r w:rsidRPr="009C4F0C">
        <w:t xml:space="preserve"> </w:t>
      </w:r>
      <w:r w:rsidRPr="009C4F0C">
        <w:rPr>
          <w:b/>
          <w:rPrChange w:id="1739" w:author="Perica, Tina" w:date="2020-08-31T22:38:00Z">
            <w:rPr/>
          </w:rPrChange>
        </w:rPr>
        <w:t>a,</w:t>
      </w:r>
      <w:r w:rsidRPr="009C4F0C">
        <w:t xml:space="preserve"> </w:t>
      </w:r>
      <w:r w:rsidRPr="002B5AF7">
        <w:t>Gsp1 point muta</w:t>
      </w:r>
      <w:r w:rsidRPr="00ED5D16">
        <w:t>nts and alleles of Gsp1 binding partners with available</w:t>
      </w:r>
      <w:r w:rsidRPr="009C4F0C">
        <w:t xml:space="preserve"> co-com</w:t>
      </w:r>
      <w:r w:rsidR="0031758B" w:rsidRPr="009C4F0C">
        <w:t xml:space="preserve">plex X-ray crystal structures. </w:t>
      </w:r>
      <w:r w:rsidRPr="009C4F0C">
        <w:rPr>
          <w:b/>
          <w:rPrChange w:id="1740" w:author="Perica, Tina" w:date="2020-08-31T22:38:00Z">
            <w:rPr/>
          </w:rPrChange>
        </w:rPr>
        <w:t>b,</w:t>
      </w:r>
      <w:r w:rsidRPr="009C4F0C">
        <w:t xml:space="preserve"> Gsp1 point mutants and </w:t>
      </w:r>
      <w:r w:rsidRPr="002B5AF7">
        <w:rPr>
          <w:i/>
        </w:rPr>
        <w:t>S. cerevis</w:t>
      </w:r>
      <w:r w:rsidR="00F34B50" w:rsidRPr="00ED5D16">
        <w:rPr>
          <w:i/>
        </w:rPr>
        <w:t>i</w:t>
      </w:r>
      <w:r w:rsidRPr="009C4F0C">
        <w:rPr>
          <w:i/>
        </w:rPr>
        <w:t>ae</w:t>
      </w:r>
      <w:r w:rsidRPr="009C4F0C">
        <w:t xml:space="preserve"> genes involved in nuclear transport of RNA and proteins. </w:t>
      </w:r>
      <w:r w:rsidRPr="009C4F0C">
        <w:rPr>
          <w:b/>
          <w:rPrChange w:id="1741" w:author="Perica, Tina" w:date="2020-08-31T22:38:00Z">
            <w:rPr/>
          </w:rPrChange>
        </w:rPr>
        <w:t>c,</w:t>
      </w:r>
      <w:r w:rsidRPr="009C4F0C">
        <w:t xml:space="preserve"> Gsp1 point mutants and </w:t>
      </w:r>
      <w:r w:rsidRPr="002B5AF7">
        <w:rPr>
          <w:i/>
        </w:rPr>
        <w:t>S. cerevisiae</w:t>
      </w:r>
      <w:r w:rsidRPr="00ED5D16">
        <w:t xml:space="preserve"> genes involved in transcription regulation or 5</w:t>
      </w:r>
      <w:r w:rsidR="00595E9E" w:rsidRPr="009C4F0C">
        <w:t>′</w:t>
      </w:r>
      <w:r w:rsidRPr="009C4F0C">
        <w:t xml:space="preserve"> mRNA </w:t>
      </w:r>
      <w:r w:rsidRPr="009C4F0C">
        <w:lastRenderedPageBreak/>
        <w:t xml:space="preserve">capping. </w:t>
      </w:r>
      <w:r w:rsidRPr="009C4F0C">
        <w:rPr>
          <w:b/>
          <w:rPrChange w:id="1742" w:author="Perica, Tina" w:date="2020-08-31T22:38:00Z">
            <w:rPr/>
          </w:rPrChange>
        </w:rPr>
        <w:t>d,</w:t>
      </w:r>
      <w:r w:rsidRPr="009C4F0C">
        <w:t xml:space="preserve"> Gsp1 point mutants and </w:t>
      </w:r>
      <w:r w:rsidRPr="009C4F0C">
        <w:rPr>
          <w:i/>
        </w:rPr>
        <w:t>S. cerevisiae</w:t>
      </w:r>
      <w:r w:rsidRPr="002B5AF7">
        <w:t xml:space="preserve"> genes involved in the cytoplasm-to-vacuole targeting (C</w:t>
      </w:r>
      <w:r w:rsidRPr="009C4F0C">
        <w:t xml:space="preserve">VT) pathway and </w:t>
      </w:r>
      <w:ins w:id="1743" w:author="Perica, Tina" w:date="2020-08-31T22:38:00Z">
        <w:r w:rsidR="009C4F0C">
          <w:t xml:space="preserve">actin, tubulin, and </w:t>
        </w:r>
      </w:ins>
      <w:r w:rsidRPr="009C4F0C">
        <w:t>cell polarity.</w:t>
      </w:r>
      <w:del w:id="1744" w:author="Perica, Tina" w:date="2020-07-10T14:00:00Z">
        <w:r w:rsidRPr="009C4F0C" w:rsidDel="00474666">
          <w:delText xml:space="preserve"> e, Gsp1 point mutants and </w:delText>
        </w:r>
        <w:r w:rsidRPr="009C4F0C" w:rsidDel="00474666">
          <w:rPr>
            <w:i/>
          </w:rPr>
          <w:delText>S. cerevisiae</w:delText>
        </w:r>
        <w:r w:rsidRPr="009C4F0C" w:rsidDel="00474666">
          <w:delText xml:space="preserve"> genes involved in histone modifications and chromatin.</w:delText>
        </w:r>
      </w:del>
    </w:p>
    <w:p w14:paraId="7D02CF5A" w14:textId="77777777" w:rsidR="00221490" w:rsidRPr="004251A4" w:rsidRDefault="00221490" w:rsidP="00221490">
      <w:pPr>
        <w:rPr>
          <w:color w:val="000000" w:themeColor="text1"/>
        </w:rPr>
      </w:pPr>
    </w:p>
    <w:p w14:paraId="1313B2CF" w14:textId="77777777" w:rsidR="00EA1802" w:rsidRPr="004251A4" w:rsidRDefault="00EA1802" w:rsidP="00EA1802">
      <w:pPr>
        <w:rPr>
          <w:color w:val="000000" w:themeColor="text1"/>
        </w:rPr>
        <w:sectPr w:rsidR="00EA1802" w:rsidRPr="004251A4"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Pr="00714A60" w:rsidRDefault="00EA1802" w:rsidP="00EA1802">
      <w:pPr>
        <w:pStyle w:val="Heading1"/>
      </w:pPr>
      <w:r w:rsidRPr="00D237BC">
        <w:lastRenderedPageBreak/>
        <w:t>Methods</w:t>
      </w:r>
    </w:p>
    <w:p w14:paraId="501C774C" w14:textId="77777777" w:rsidR="00EA1802" w:rsidRPr="00FE58D2" w:rsidRDefault="00EA1802" w:rsidP="00EA1802">
      <w:pPr>
        <w:pStyle w:val="Heading3"/>
      </w:pPr>
      <w:r w:rsidRPr="00FE58D2">
        <w:t>Point mutations in genomic Gsp1 sequence</w:t>
      </w:r>
    </w:p>
    <w:p w14:paraId="6F1985EF" w14:textId="24641BF3" w:rsidR="00EA1802" w:rsidRPr="00D237BC" w:rsidRDefault="00EA1802" w:rsidP="008A2EDD">
      <w:pPr>
        <w:jc w:val="left"/>
        <w:rPr>
          <w:color w:val="000000" w:themeColor="text1"/>
          <w:rPrChange w:id="1745" w:author="Perica, Tina" w:date="2020-08-23T15:10:00Z">
            <w:rPr/>
          </w:rPrChange>
        </w:rPr>
      </w:pPr>
      <w:r w:rsidRPr="004251A4">
        <w:rPr>
          <w:color w:val="000000" w:themeColor="text1"/>
        </w:rPr>
        <w:t>We identified all residues in Gsp1 that comprised the interfaces with Gsp1 binding partners for which co-complex crystal structures with Gsp1 were available (</w:t>
      </w:r>
      <w:r w:rsidR="00414FFA" w:rsidRPr="004251A4">
        <w:rPr>
          <w:b/>
          <w:bCs/>
          <w:color w:val="000000" w:themeColor="text1"/>
        </w:rPr>
        <w:t>Extended Data Fig. 1a</w:t>
      </w:r>
      <w:r w:rsidR="00414FFA" w:rsidRPr="004251A4">
        <w:rPr>
          <w:bCs/>
          <w:color w:val="000000" w:themeColor="text1"/>
        </w:rPr>
        <w:t>,</w:t>
      </w:r>
      <w:r w:rsidR="00414FFA" w:rsidRPr="004251A4">
        <w:rPr>
          <w:color w:val="000000" w:themeColor="text1"/>
        </w:rPr>
        <w:t xml:space="preserve"> </w:t>
      </w:r>
      <w:r w:rsidRPr="004251A4">
        <w:rPr>
          <w:b/>
          <w:color w:val="000000" w:themeColor="text1"/>
        </w:rPr>
        <w:t>Supplementary</w:t>
      </w:r>
      <w:r w:rsidR="002A1962" w:rsidRPr="004251A4">
        <w:rPr>
          <w:b/>
          <w:color w:val="000000" w:themeColor="text1"/>
        </w:rPr>
        <w:t xml:space="preserve"> File 1</w:t>
      </w:r>
      <w:r w:rsidRPr="004251A4">
        <w:rPr>
          <w:b/>
          <w:color w:val="000000" w:themeColor="text1"/>
        </w:rPr>
        <w:t xml:space="preserve"> Table 1</w:t>
      </w:r>
      <w:r w:rsidRPr="004251A4">
        <w:rPr>
          <w:color w:val="000000" w:themeColor="text1"/>
        </w:rPr>
        <w:t>).</w:t>
      </w:r>
      <w:r w:rsidR="00274B0B" w:rsidRPr="004251A4">
        <w:rPr>
          <w:color w:val="000000" w:themeColor="text1"/>
        </w:rPr>
        <w:t xml:space="preserve"> </w:t>
      </w:r>
      <w:r w:rsidR="00274B0B" w:rsidRPr="00882475">
        <w:rPr>
          <w:color w:val="FF0000"/>
          <w:rPrChange w:id="1746" w:author="Perica, Tina" w:date="2020-08-31T12:34:00Z">
            <w:rPr>
              <w:color w:val="000000" w:themeColor="text1"/>
            </w:rPr>
          </w:rPrChange>
        </w:rPr>
        <w:t xml:space="preserve">Residues comprising </w:t>
      </w:r>
      <w:ins w:id="1747" w:author="Perica, Tina" w:date="2020-08-31T12:29:00Z">
        <w:r w:rsidR="005E0D4E" w:rsidRPr="00882475">
          <w:rPr>
            <w:color w:val="FF0000"/>
            <w:rPrChange w:id="1748" w:author="Perica, Tina" w:date="2020-08-31T12:34:00Z">
              <w:rPr>
                <w:color w:val="000000" w:themeColor="text1"/>
              </w:rPr>
            </w:rPrChange>
          </w:rPr>
          <w:t xml:space="preserve">the </w:t>
        </w:r>
      </w:ins>
      <w:r w:rsidR="00274B0B" w:rsidRPr="00882475">
        <w:rPr>
          <w:color w:val="FF0000"/>
          <w:rPrChange w:id="1749" w:author="Perica, Tina" w:date="2020-08-31T12:34:00Z">
            <w:rPr>
              <w:color w:val="000000" w:themeColor="text1"/>
            </w:rPr>
          </w:rPrChange>
        </w:rPr>
        <w:t xml:space="preserve">interface </w:t>
      </w:r>
      <w:r w:rsidR="00274B0B" w:rsidRPr="00882475">
        <w:rPr>
          <w:i/>
          <w:iCs/>
          <w:color w:val="FF0000"/>
          <w:rPrChange w:id="1750" w:author="Perica, Tina" w:date="2020-08-31T12:34:00Z">
            <w:rPr>
              <w:color w:val="000000" w:themeColor="text1"/>
            </w:rPr>
          </w:rPrChange>
        </w:rPr>
        <w:t>core</w:t>
      </w:r>
      <w:r w:rsidR="00274B0B" w:rsidRPr="00882475">
        <w:rPr>
          <w:color w:val="FF0000"/>
          <w:rPrChange w:id="1751" w:author="Perica, Tina" w:date="2020-08-31T12:34:00Z">
            <w:rPr>
              <w:color w:val="000000" w:themeColor="text1"/>
            </w:rPr>
          </w:rPrChange>
        </w:rPr>
        <w:t xml:space="preserve">, </w:t>
      </w:r>
      <w:ins w:id="1752" w:author="Perica, Tina" w:date="2020-08-31T12:29:00Z">
        <w:r w:rsidR="005E0D4E" w:rsidRPr="00882475">
          <w:rPr>
            <w:color w:val="FF0000"/>
            <w:rPrChange w:id="1753" w:author="Perica, Tina" w:date="2020-08-31T12:34:00Z">
              <w:rPr>
                <w:color w:val="000000" w:themeColor="text1"/>
              </w:rPr>
            </w:rPrChange>
          </w:rPr>
          <w:t xml:space="preserve">the surface exposed </w:t>
        </w:r>
        <w:r w:rsidR="005E0D4E" w:rsidRPr="00882475">
          <w:rPr>
            <w:i/>
            <w:iCs/>
            <w:color w:val="FF0000"/>
            <w:rPrChange w:id="1754" w:author="Perica, Tina" w:date="2020-08-31T12:34:00Z">
              <w:rPr>
                <w:color w:val="000000" w:themeColor="text1"/>
              </w:rPr>
            </w:rPrChange>
          </w:rPr>
          <w:t>rim</w:t>
        </w:r>
        <w:r w:rsidR="005E0D4E" w:rsidRPr="00882475">
          <w:rPr>
            <w:color w:val="FF0000"/>
            <w:rPrChange w:id="1755" w:author="Perica, Tina" w:date="2020-08-31T12:34:00Z">
              <w:rPr>
                <w:color w:val="000000" w:themeColor="text1"/>
              </w:rPr>
            </w:rPrChange>
          </w:rPr>
          <w:t xml:space="preserve"> around the core, and more buried </w:t>
        </w:r>
      </w:ins>
      <w:r w:rsidR="00274B0B" w:rsidRPr="00882475">
        <w:rPr>
          <w:i/>
          <w:iCs/>
          <w:color w:val="FF0000"/>
          <w:rPrChange w:id="1756" w:author="Perica, Tina" w:date="2020-08-31T12:34:00Z">
            <w:rPr>
              <w:color w:val="000000" w:themeColor="text1"/>
            </w:rPr>
          </w:rPrChange>
        </w:rPr>
        <w:t>support</w:t>
      </w:r>
      <w:r w:rsidR="00274B0B" w:rsidRPr="00882475">
        <w:rPr>
          <w:color w:val="FF0000"/>
          <w:rPrChange w:id="1757" w:author="Perica, Tina" w:date="2020-08-31T12:34:00Z">
            <w:rPr>
              <w:color w:val="000000" w:themeColor="text1"/>
            </w:rPr>
          </w:rPrChange>
        </w:rPr>
        <w:t xml:space="preserve"> </w:t>
      </w:r>
      <w:del w:id="1758" w:author="Perica, Tina" w:date="2020-08-31T12:29:00Z">
        <w:r w:rsidR="00274B0B" w:rsidRPr="00882475" w:rsidDel="005E0D4E">
          <w:rPr>
            <w:color w:val="FF0000"/>
            <w:rPrChange w:id="1759" w:author="Perica, Tina" w:date="2020-08-31T12:34:00Z">
              <w:rPr>
                <w:color w:val="000000" w:themeColor="text1"/>
              </w:rPr>
            </w:rPrChange>
          </w:rPr>
          <w:delText>or rim</w:delText>
        </w:r>
      </w:del>
      <w:ins w:id="1760" w:author="Perica, Tina" w:date="2020-08-31T12:29:00Z">
        <w:r w:rsidR="005E0D4E" w:rsidRPr="00882475">
          <w:rPr>
            <w:color w:val="FF0000"/>
            <w:rPrChange w:id="1761" w:author="Perica, Tina" w:date="2020-08-31T12:34:00Z">
              <w:rPr>
                <w:color w:val="000000" w:themeColor="text1"/>
              </w:rPr>
            </w:rPrChange>
          </w:rPr>
          <w:t>residues</w:t>
        </w:r>
      </w:ins>
      <w:r w:rsidR="00274B0B" w:rsidRPr="00882475">
        <w:rPr>
          <w:color w:val="FF0000"/>
          <w:rPrChange w:id="1762" w:author="Perica, Tina" w:date="2020-08-31T12:34:00Z">
            <w:rPr>
              <w:color w:val="000000" w:themeColor="text1"/>
            </w:rPr>
          </w:rPrChange>
        </w:rPr>
        <w:t xml:space="preserve"> were defined based on </w:t>
      </w:r>
      <w:ins w:id="1763" w:author="Perica, Tina" w:date="2020-08-31T12:30:00Z">
        <w:r w:rsidR="005E0D4E" w:rsidRPr="00882475">
          <w:rPr>
            <w:color w:val="FF0000"/>
            <w:rPrChange w:id="1764" w:author="Perica, Tina" w:date="2020-08-31T12:34:00Z">
              <w:rPr>
                <w:color w:val="000000" w:themeColor="text1"/>
              </w:rPr>
            </w:rPrChange>
          </w:rPr>
          <w:t xml:space="preserve">per-residue </w:t>
        </w:r>
      </w:ins>
      <w:r w:rsidR="001646A9" w:rsidRPr="00882475">
        <w:rPr>
          <w:color w:val="FF0000"/>
          <w:rPrChange w:id="1765" w:author="Perica, Tina" w:date="2020-08-31T12:34:00Z">
            <w:rPr>
              <w:color w:val="000000" w:themeColor="text1"/>
            </w:rPr>
          </w:rPrChange>
        </w:rPr>
        <w:t>relative</w:t>
      </w:r>
      <w:r w:rsidR="00274B0B" w:rsidRPr="00882475">
        <w:rPr>
          <w:color w:val="FF0000"/>
          <w:rPrChange w:id="1766" w:author="Perica, Tina" w:date="2020-08-31T12:34:00Z">
            <w:rPr>
              <w:color w:val="000000" w:themeColor="text1"/>
            </w:rPr>
          </w:rPrChange>
        </w:rPr>
        <w:t xml:space="preserve"> solvent accessible surface are</w:t>
      </w:r>
      <w:r w:rsidR="005D121B" w:rsidRPr="00882475">
        <w:rPr>
          <w:color w:val="FF0000"/>
          <w:rPrChange w:id="1767" w:author="Perica, Tina" w:date="2020-08-31T12:34:00Z">
            <w:rPr>
              <w:color w:val="000000" w:themeColor="text1"/>
            </w:rPr>
          </w:rPrChange>
        </w:rPr>
        <w:t>a</w:t>
      </w:r>
      <w:r w:rsidR="00274B0B" w:rsidRPr="00882475">
        <w:rPr>
          <w:color w:val="FF0000"/>
          <w:rPrChange w:id="1768" w:author="Perica, Tina" w:date="2020-08-31T12:34:00Z">
            <w:rPr>
              <w:color w:val="000000" w:themeColor="text1"/>
            </w:rPr>
          </w:rPrChange>
        </w:rPr>
        <w:t xml:space="preserve"> (</w:t>
      </w:r>
      <w:proofErr w:type="spellStart"/>
      <w:r w:rsidR="00274B0B" w:rsidRPr="00882475">
        <w:rPr>
          <w:color w:val="FF0000"/>
          <w:rPrChange w:id="1769" w:author="Perica, Tina" w:date="2020-08-31T12:34:00Z">
            <w:rPr>
              <w:color w:val="000000" w:themeColor="text1"/>
            </w:rPr>
          </w:rPrChange>
        </w:rPr>
        <w:t>rASA</w:t>
      </w:r>
      <w:proofErr w:type="spellEnd"/>
      <w:r w:rsidR="00274B0B" w:rsidRPr="00882475">
        <w:rPr>
          <w:color w:val="FF0000"/>
          <w:rPrChange w:id="1770" w:author="Perica, Tina" w:date="2020-08-31T12:34:00Z">
            <w:rPr>
              <w:color w:val="000000" w:themeColor="text1"/>
            </w:rPr>
          </w:rPrChange>
        </w:rPr>
        <w:t>)</w:t>
      </w:r>
      <w:r w:rsidR="003568E4" w:rsidRPr="00882475">
        <w:rPr>
          <w:color w:val="FF0000"/>
          <w:rPrChange w:id="1771" w:author="Perica, Tina" w:date="2020-08-31T12:34:00Z">
            <w:rPr>
              <w:color w:val="000000" w:themeColor="text1"/>
            </w:rPr>
          </w:rPrChange>
        </w:rPr>
        <w:t xml:space="preserve">, as </w:t>
      </w:r>
      <w:r w:rsidR="002C7768" w:rsidRPr="00882475">
        <w:rPr>
          <w:color w:val="FF0000"/>
          <w:rPrChange w:id="1772" w:author="Perica, Tina" w:date="2020-08-31T12:34:00Z">
            <w:rPr>
              <w:color w:val="000000" w:themeColor="text1"/>
            </w:rPr>
          </w:rPrChange>
        </w:rPr>
        <w:t xml:space="preserve">previously </w:t>
      </w:r>
      <w:del w:id="1773" w:author="Perica, Tina" w:date="2020-08-31T12:30:00Z">
        <w:r w:rsidR="003568E4" w:rsidRPr="00882475" w:rsidDel="005E0D4E">
          <w:rPr>
            <w:color w:val="FF0000"/>
            <w:rPrChange w:id="1774" w:author="Perica, Tina" w:date="2020-08-31T12:34:00Z">
              <w:rPr>
                <w:color w:val="000000" w:themeColor="text1"/>
              </w:rPr>
            </w:rPrChange>
          </w:rPr>
          <w:delText>defined</w:delText>
        </w:r>
      </w:del>
      <w:proofErr w:type="gramStart"/>
      <w:ins w:id="1775" w:author="Perica, Tina" w:date="2020-08-31T12:30:00Z">
        <w:r w:rsidR="005E0D4E" w:rsidRPr="00882475">
          <w:rPr>
            <w:color w:val="FF0000"/>
            <w:rPrChange w:id="1776" w:author="Perica, Tina" w:date="2020-08-31T12:34:00Z">
              <w:rPr>
                <w:color w:val="000000" w:themeColor="text1"/>
              </w:rPr>
            </w:rPrChange>
          </w:rPr>
          <w:t>described</w:t>
        </w:r>
      </w:ins>
      <w:r w:rsidR="00186F9C" w:rsidRPr="00882475">
        <w:rPr>
          <w:color w:val="FF0000"/>
          <w:rPrChange w:id="1777" w:author="Perica, Tina" w:date="2020-08-31T12:34:00Z">
            <w:rPr>
              <w:color w:val="000000" w:themeColor="text1"/>
            </w:rPr>
          </w:rPrChange>
        </w:rPr>
        <w:t>{</w:t>
      </w:r>
      <w:proofErr w:type="gramEnd"/>
      <w:r w:rsidR="00186F9C" w:rsidRPr="00882475">
        <w:rPr>
          <w:color w:val="FF0000"/>
          <w:rPrChange w:id="1778" w:author="Perica, Tina" w:date="2020-08-31T12:34:00Z">
            <w:rPr>
              <w:color w:val="000000" w:themeColor="text1"/>
            </w:rPr>
          </w:rPrChange>
        </w:rPr>
        <w:t>Levy, 2010, p00824}</w:t>
      </w:r>
      <w:ins w:id="1779" w:author="Perica, Tina" w:date="2020-08-31T12:30:00Z">
        <w:r w:rsidR="005E0D4E" w:rsidRPr="00882475">
          <w:rPr>
            <w:color w:val="FF0000"/>
            <w:rPrChange w:id="1780" w:author="Perica, Tina" w:date="2020-08-31T12:34:00Z">
              <w:rPr>
                <w:color w:val="000000" w:themeColor="text1"/>
              </w:rPr>
            </w:rPrChange>
          </w:rPr>
          <w:t xml:space="preserve">. </w:t>
        </w:r>
        <w:proofErr w:type="spellStart"/>
        <w:r w:rsidR="005E0D4E" w:rsidRPr="00882475">
          <w:rPr>
            <w:color w:val="FF0000"/>
            <w:rPrChange w:id="1781" w:author="Perica, Tina" w:date="2020-08-31T12:34:00Z">
              <w:rPr>
                <w:color w:val="000000" w:themeColor="text1"/>
              </w:rPr>
            </w:rPrChange>
          </w:rPr>
          <w:t>rASA</w:t>
        </w:r>
        <w:proofErr w:type="spellEnd"/>
        <w:r w:rsidR="005E0D4E" w:rsidRPr="00882475">
          <w:rPr>
            <w:color w:val="FF0000"/>
            <w:rPrChange w:id="1782" w:author="Perica, Tina" w:date="2020-08-31T12:34:00Z">
              <w:rPr>
                <w:color w:val="000000" w:themeColor="text1"/>
              </w:rPr>
            </w:rPrChange>
          </w:rPr>
          <w:t xml:space="preserve"> is</w:t>
        </w:r>
      </w:ins>
      <w:del w:id="1783" w:author="Perica, Tina" w:date="2020-08-31T12:30:00Z">
        <w:r w:rsidR="002C7768" w:rsidRPr="00882475" w:rsidDel="005E0D4E">
          <w:rPr>
            <w:color w:val="FF0000"/>
            <w:rPrChange w:id="1784" w:author="Perica, Tina" w:date="2020-08-31T12:34:00Z">
              <w:rPr>
                <w:color w:val="000000" w:themeColor="text1"/>
              </w:rPr>
            </w:rPrChange>
          </w:rPr>
          <w:delText>,</w:delText>
        </w:r>
      </w:del>
      <w:r w:rsidR="00274B0B" w:rsidRPr="00882475">
        <w:rPr>
          <w:color w:val="FF0000"/>
          <w:rPrChange w:id="1785" w:author="Perica, Tina" w:date="2020-08-31T12:34:00Z">
            <w:rPr>
              <w:color w:val="000000" w:themeColor="text1"/>
            </w:rPr>
          </w:rPrChange>
        </w:rPr>
        <w:t xml:space="preserve"> compared to the empirical maximum solvent accessible surface are</w:t>
      </w:r>
      <w:r w:rsidR="00C42824" w:rsidRPr="00882475">
        <w:rPr>
          <w:color w:val="FF0000"/>
          <w:rPrChange w:id="1786" w:author="Perica, Tina" w:date="2020-08-31T12:34:00Z">
            <w:rPr>
              <w:color w:val="000000" w:themeColor="text1"/>
            </w:rPr>
          </w:rPrChange>
        </w:rPr>
        <w:t>a</w:t>
      </w:r>
      <w:r w:rsidR="00274B0B" w:rsidRPr="00882475">
        <w:rPr>
          <w:color w:val="FF0000"/>
          <w:rPrChange w:id="1787" w:author="Perica, Tina" w:date="2020-08-31T12:34:00Z">
            <w:rPr>
              <w:color w:val="000000" w:themeColor="text1"/>
            </w:rPr>
          </w:rPrChange>
        </w:rPr>
        <w:t xml:space="preserve"> for each of the 20 amino </w:t>
      </w:r>
      <w:proofErr w:type="gramStart"/>
      <w:r w:rsidR="00274B0B" w:rsidRPr="00882475">
        <w:rPr>
          <w:color w:val="FF0000"/>
          <w:rPrChange w:id="1788" w:author="Perica, Tina" w:date="2020-08-31T12:34:00Z">
            <w:rPr>
              <w:color w:val="000000" w:themeColor="text1"/>
            </w:rPr>
          </w:rPrChange>
        </w:rPr>
        <w:t>acids</w:t>
      </w:r>
      <w:r w:rsidR="00186F9C" w:rsidRPr="00882475">
        <w:rPr>
          <w:color w:val="FF0000"/>
          <w:rPrChange w:id="1789" w:author="Perica, Tina" w:date="2020-08-31T12:34:00Z">
            <w:rPr>
              <w:color w:val="000000" w:themeColor="text1"/>
            </w:rPr>
          </w:rPrChange>
        </w:rPr>
        <w:t>{</w:t>
      </w:r>
      <w:proofErr w:type="gramEnd"/>
      <w:r w:rsidR="00186F9C" w:rsidRPr="00882475">
        <w:rPr>
          <w:color w:val="FF0000"/>
          <w:rPrChange w:id="1790" w:author="Perica, Tina" w:date="2020-08-31T12:34:00Z">
            <w:rPr>
              <w:color w:val="000000" w:themeColor="text1"/>
            </w:rPr>
          </w:rPrChange>
        </w:rPr>
        <w:t>Tien, 2013, r04994}</w:t>
      </w:r>
      <w:r w:rsidR="00274B0B" w:rsidRPr="00882475">
        <w:rPr>
          <w:color w:val="FF0000"/>
          <w:rPrChange w:id="1791" w:author="Perica, Tina" w:date="2020-08-31T12:34:00Z">
            <w:rPr>
              <w:color w:val="000000" w:themeColor="text1"/>
            </w:rPr>
          </w:rPrChange>
        </w:rPr>
        <w:t>.</w:t>
      </w:r>
      <w:r w:rsidRPr="00882475">
        <w:rPr>
          <w:color w:val="FF0000"/>
          <w:rPrChange w:id="1792" w:author="Perica, Tina" w:date="2020-08-31T12:34:00Z">
            <w:rPr>
              <w:color w:val="000000" w:themeColor="text1"/>
            </w:rPr>
          </w:rPrChange>
        </w:rPr>
        <w:t xml:space="preserve"> </w:t>
      </w:r>
      <w:proofErr w:type="spellStart"/>
      <w:ins w:id="1793" w:author="Perica, Tina" w:date="2020-08-11T16:35:00Z">
        <w:r w:rsidR="007770D5" w:rsidRPr="00882475">
          <w:rPr>
            <w:color w:val="FF0000"/>
            <w:rPrChange w:id="1794" w:author="Perica, Tina" w:date="2020-08-31T12:34:00Z">
              <w:rPr>
                <w:color w:val="365F91" w:themeColor="accent1" w:themeShade="BF"/>
              </w:rPr>
            </w:rPrChange>
          </w:rPr>
          <w:t>rASA</w:t>
        </w:r>
      </w:ins>
      <w:proofErr w:type="spellEnd"/>
      <w:ins w:id="1795" w:author="Perica, Tina" w:date="2020-08-31T12:30:00Z">
        <w:r w:rsidR="005E0D4E" w:rsidRPr="00882475">
          <w:rPr>
            <w:color w:val="FF0000"/>
            <w:rPrChange w:id="1796" w:author="Perica, Tina" w:date="2020-08-31T12:34:00Z">
              <w:rPr>
                <w:color w:val="365F91" w:themeColor="accent1" w:themeShade="BF"/>
              </w:rPr>
            </w:rPrChange>
          </w:rPr>
          <w:t xml:space="preserve"> values were</w:t>
        </w:r>
      </w:ins>
      <w:ins w:id="1797" w:author="Perica, Tina" w:date="2020-08-11T16:35:00Z">
        <w:r w:rsidR="007770D5" w:rsidRPr="00882475">
          <w:rPr>
            <w:color w:val="FF0000"/>
            <w:rPrChange w:id="1798" w:author="Perica, Tina" w:date="2020-08-31T12:34:00Z">
              <w:rPr>
                <w:color w:val="365F91" w:themeColor="accent1" w:themeShade="BF"/>
              </w:rPr>
            </w:rPrChange>
          </w:rPr>
          <w:t xml:space="preserve"> </w:t>
        </w:r>
      </w:ins>
      <w:ins w:id="1799" w:author="Perica, Tina" w:date="2020-08-11T16:36:00Z">
        <w:r w:rsidR="007770D5" w:rsidRPr="00882475">
          <w:rPr>
            <w:color w:val="FF0000"/>
            <w:rPrChange w:id="1800" w:author="Perica, Tina" w:date="2020-08-31T12:34:00Z">
              <w:rPr>
                <w:color w:val="365F91" w:themeColor="accent1" w:themeShade="BF"/>
              </w:rPr>
            </w:rPrChange>
          </w:rPr>
          <w:t xml:space="preserve">calculated for </w:t>
        </w:r>
      </w:ins>
      <w:ins w:id="1801" w:author="Perica, Tina" w:date="2020-08-31T12:31:00Z">
        <w:r w:rsidR="005E0D4E" w:rsidRPr="00882475">
          <w:rPr>
            <w:color w:val="FF0000"/>
            <w:rPrChange w:id="1802" w:author="Perica, Tina" w:date="2020-08-31T12:34:00Z">
              <w:rPr>
                <w:color w:val="365F91" w:themeColor="accent1" w:themeShade="BF"/>
              </w:rPr>
            </w:rPrChange>
          </w:rPr>
          <w:t>the Gsp1</w:t>
        </w:r>
      </w:ins>
      <w:ins w:id="1803" w:author="Perica, Tina" w:date="2020-08-11T16:36:00Z">
        <w:r w:rsidR="007770D5" w:rsidRPr="00882475">
          <w:rPr>
            <w:color w:val="FF0000"/>
            <w:rPrChange w:id="1804" w:author="Perica, Tina" w:date="2020-08-31T12:34:00Z">
              <w:rPr>
                <w:color w:val="365F91" w:themeColor="accent1" w:themeShade="BF"/>
              </w:rPr>
            </w:rPrChange>
          </w:rPr>
          <w:t xml:space="preserve"> monomer (</w:t>
        </w:r>
        <w:proofErr w:type="spellStart"/>
        <w:r w:rsidR="007770D5" w:rsidRPr="00882475">
          <w:rPr>
            <w:color w:val="FF0000"/>
            <w:rPrChange w:id="1805" w:author="Perica, Tina" w:date="2020-08-31T12:34:00Z">
              <w:rPr>
                <w:color w:val="365F91" w:themeColor="accent1" w:themeShade="BF"/>
              </w:rPr>
            </w:rPrChange>
          </w:rPr>
          <w:t>rASAmonomer</w:t>
        </w:r>
        <w:proofErr w:type="spellEnd"/>
        <w:r w:rsidR="007770D5" w:rsidRPr="00882475">
          <w:rPr>
            <w:color w:val="FF0000"/>
            <w:rPrChange w:id="1806" w:author="Perica, Tina" w:date="2020-08-31T12:34:00Z">
              <w:rPr>
                <w:color w:val="365F91" w:themeColor="accent1" w:themeShade="BF"/>
              </w:rPr>
            </w:rPrChange>
          </w:rPr>
          <w:t>) and for the complex</w:t>
        </w:r>
      </w:ins>
      <w:ins w:id="1807" w:author="Perica, Tina" w:date="2020-08-11T16:37:00Z">
        <w:r w:rsidR="004748E8" w:rsidRPr="00882475">
          <w:rPr>
            <w:color w:val="FF0000"/>
            <w:rPrChange w:id="1808" w:author="Perica, Tina" w:date="2020-08-31T12:34:00Z">
              <w:rPr>
                <w:color w:val="365F91" w:themeColor="accent1" w:themeShade="BF"/>
              </w:rPr>
            </w:rPrChange>
          </w:rPr>
          <w:t xml:space="preserve"> (</w:t>
        </w:r>
        <w:proofErr w:type="spellStart"/>
        <w:r w:rsidR="004748E8" w:rsidRPr="00882475">
          <w:rPr>
            <w:color w:val="FF0000"/>
            <w:rPrChange w:id="1809" w:author="Perica, Tina" w:date="2020-08-31T12:34:00Z">
              <w:rPr>
                <w:color w:val="365F91" w:themeColor="accent1" w:themeShade="BF"/>
              </w:rPr>
            </w:rPrChange>
          </w:rPr>
          <w:t>rASAcomplex</w:t>
        </w:r>
        <w:proofErr w:type="spellEnd"/>
        <w:r w:rsidR="004748E8" w:rsidRPr="00882475">
          <w:rPr>
            <w:color w:val="FF0000"/>
            <w:rPrChange w:id="1810" w:author="Perica, Tina" w:date="2020-08-31T12:34:00Z">
              <w:rPr>
                <w:color w:val="365F91" w:themeColor="accent1" w:themeShade="BF"/>
              </w:rPr>
            </w:rPrChange>
          </w:rPr>
          <w:t>)</w:t>
        </w:r>
      </w:ins>
      <w:ins w:id="1811" w:author="Perica, Tina" w:date="2020-08-11T16:38:00Z">
        <w:r w:rsidR="004748E8" w:rsidRPr="00882475">
          <w:rPr>
            <w:color w:val="FF0000"/>
            <w:rPrChange w:id="1812" w:author="Perica, Tina" w:date="2020-08-31T12:34:00Z">
              <w:rPr>
                <w:color w:val="365F91" w:themeColor="accent1" w:themeShade="BF"/>
              </w:rPr>
            </w:rPrChange>
          </w:rPr>
          <w:t xml:space="preserve"> using the bio3d R </w:t>
        </w:r>
        <w:proofErr w:type="gramStart"/>
        <w:r w:rsidR="004748E8" w:rsidRPr="00882475">
          <w:rPr>
            <w:color w:val="FF0000"/>
            <w:rPrChange w:id="1813" w:author="Perica, Tina" w:date="2020-08-31T12:34:00Z">
              <w:rPr>
                <w:color w:val="365F91" w:themeColor="accent1" w:themeShade="BF"/>
              </w:rPr>
            </w:rPrChange>
          </w:rPr>
          <w:t>package{</w:t>
        </w:r>
        <w:proofErr w:type="gramEnd"/>
        <w:r w:rsidR="004748E8" w:rsidRPr="00882475">
          <w:rPr>
            <w:color w:val="FF0000"/>
            <w:rPrChange w:id="1814" w:author="Perica, Tina" w:date="2020-08-31T12:34:00Z">
              <w:rPr>
                <w:color w:val="365F91" w:themeColor="accent1" w:themeShade="BF"/>
              </w:rPr>
            </w:rPrChange>
          </w:rPr>
          <w:t>Grant, 2006, r01723}</w:t>
        </w:r>
      </w:ins>
      <w:ins w:id="1815" w:author="Perica, Tina" w:date="2020-08-11T16:36:00Z">
        <w:r w:rsidR="007770D5" w:rsidRPr="00882475">
          <w:rPr>
            <w:color w:val="FF0000"/>
            <w:rPrChange w:id="1816" w:author="Perica, Tina" w:date="2020-08-31T12:34:00Z">
              <w:rPr>
                <w:color w:val="365F91" w:themeColor="accent1" w:themeShade="BF"/>
              </w:rPr>
            </w:rPrChange>
          </w:rPr>
          <w:t xml:space="preserve">. </w:t>
        </w:r>
      </w:ins>
      <w:ins w:id="1817" w:author="Perica, Tina" w:date="2020-08-11T16:37:00Z">
        <w:r w:rsidR="004748E8" w:rsidRPr="00882475">
          <w:rPr>
            <w:color w:val="FF0000"/>
            <w:rPrChange w:id="1818" w:author="Perica, Tina" w:date="2020-08-31T12:34:00Z">
              <w:rPr>
                <w:color w:val="365F91" w:themeColor="accent1" w:themeShade="BF"/>
              </w:rPr>
            </w:rPrChange>
          </w:rPr>
          <w:t>T</w:t>
        </w:r>
      </w:ins>
      <w:del w:id="1819" w:author="Perica, Tina" w:date="2020-08-11T16:37:00Z">
        <w:r w:rsidR="008A2EDD" w:rsidRPr="00882475" w:rsidDel="004748E8">
          <w:rPr>
            <w:color w:val="FF0000"/>
            <w:rPrChange w:id="1820" w:author="Perica, Tina" w:date="2020-08-31T12:34:00Z">
              <w:rPr>
                <w:color w:val="365F91" w:themeColor="accent1" w:themeShade="BF"/>
              </w:rPr>
            </w:rPrChange>
          </w:rPr>
          <w:delText>In brief, t</w:delText>
        </w:r>
      </w:del>
      <w:r w:rsidR="008A2EDD" w:rsidRPr="00882475">
        <w:rPr>
          <w:color w:val="FF0000"/>
          <w:rPrChange w:id="1821" w:author="Perica, Tina" w:date="2020-08-31T12:34:00Z">
            <w:rPr>
              <w:color w:val="365F91" w:themeColor="accent1" w:themeShade="BF"/>
            </w:rPr>
          </w:rPrChange>
        </w:rPr>
        <w:t>he three types of interface residues were defined as:</w:t>
      </w:r>
      <w:ins w:id="1822" w:author="Perica, Tina" w:date="2020-08-11T16:34:00Z">
        <w:r w:rsidR="007770D5" w:rsidRPr="00882475">
          <w:rPr>
            <w:color w:val="FF0000"/>
            <w:rPrChange w:id="1823" w:author="Perica, Tina" w:date="2020-08-31T12:34:00Z">
              <w:rPr>
                <w:color w:val="365F91" w:themeColor="accent1" w:themeShade="BF"/>
              </w:rPr>
            </w:rPrChange>
          </w:rPr>
          <w:t xml:space="preserve"> </w:t>
        </w:r>
      </w:ins>
      <w:ins w:id="1824" w:author="Perica, Tina" w:date="2020-08-12T11:03:00Z">
        <w:r w:rsidR="008964D2" w:rsidRPr="00882475">
          <w:rPr>
            <w:color w:val="FF0000"/>
            <w:rPrChange w:id="1825" w:author="Perica, Tina" w:date="2020-08-31T12:34:00Z">
              <w:rPr>
                <w:color w:val="365F91" w:themeColor="accent1" w:themeShade="BF"/>
              </w:rPr>
            </w:rPrChange>
          </w:rPr>
          <w:t xml:space="preserve">interface </w:t>
        </w:r>
      </w:ins>
      <w:ins w:id="1826" w:author="Perica, Tina" w:date="2020-08-31T12:31:00Z">
        <w:r w:rsidR="005E0D4E" w:rsidRPr="00882475">
          <w:rPr>
            <w:color w:val="FF0000"/>
            <w:rPrChange w:id="1827" w:author="Perica, Tina" w:date="2020-08-31T12:34:00Z">
              <w:rPr>
                <w:color w:val="365F91" w:themeColor="accent1" w:themeShade="BF"/>
              </w:rPr>
            </w:rPrChange>
          </w:rPr>
          <w:t>core</w:t>
        </w:r>
      </w:ins>
      <w:ins w:id="1828" w:author="Perica, Tina" w:date="2020-08-11T16:34:00Z">
        <w:r w:rsidR="007770D5" w:rsidRPr="00882475">
          <w:rPr>
            <w:color w:val="FF0000"/>
            <w:rPrChange w:id="1829" w:author="Perica, Tina" w:date="2020-08-31T12:34:00Z">
              <w:rPr>
                <w:color w:val="365F91" w:themeColor="accent1" w:themeShade="BF"/>
              </w:rPr>
            </w:rPrChange>
          </w:rPr>
          <w:t xml:space="preserve"> if </w:t>
        </w:r>
        <w:proofErr w:type="spellStart"/>
        <w:r w:rsidR="007770D5" w:rsidRPr="00882475">
          <w:rPr>
            <w:color w:val="FF0000"/>
            <w:rPrChange w:id="1830" w:author="Perica, Tina" w:date="2020-08-31T12:34:00Z">
              <w:rPr>
                <w:color w:val="365F91" w:themeColor="accent1" w:themeShade="BF"/>
              </w:rPr>
            </w:rPrChange>
          </w:rPr>
          <w:t>rASAmonomer</w:t>
        </w:r>
        <w:proofErr w:type="spellEnd"/>
        <w:r w:rsidR="007770D5" w:rsidRPr="00882475">
          <w:rPr>
            <w:color w:val="FF0000"/>
            <w:rPrChange w:id="1831" w:author="Perica, Tina" w:date="2020-08-31T12:34:00Z">
              <w:rPr>
                <w:color w:val="365F91" w:themeColor="accent1" w:themeShade="BF"/>
              </w:rPr>
            </w:rPrChange>
          </w:rPr>
          <w:t xml:space="preserve"> &gt; 25%</w:t>
        </w:r>
      </w:ins>
      <w:ins w:id="1832" w:author="Perica, Tina" w:date="2020-08-31T12:31:00Z">
        <w:r w:rsidR="005E0D4E" w:rsidRPr="00882475">
          <w:rPr>
            <w:color w:val="FF0000"/>
            <w:rPrChange w:id="1833" w:author="Perica, Tina" w:date="2020-08-31T12:34:00Z">
              <w:rPr>
                <w:color w:val="365F91" w:themeColor="accent1" w:themeShade="BF"/>
              </w:rPr>
            </w:rPrChange>
          </w:rPr>
          <w:t xml:space="preserve">, </w:t>
        </w:r>
      </w:ins>
      <w:proofErr w:type="spellStart"/>
      <w:ins w:id="1834" w:author="Perica, Tina" w:date="2020-08-11T16:34:00Z">
        <w:r w:rsidR="007770D5" w:rsidRPr="00882475">
          <w:rPr>
            <w:color w:val="FF0000"/>
            <w:rPrChange w:id="1835" w:author="Perica, Tina" w:date="2020-08-31T12:34:00Z">
              <w:rPr>
                <w:color w:val="365F91" w:themeColor="accent1" w:themeShade="BF"/>
              </w:rPr>
            </w:rPrChange>
          </w:rPr>
          <w:t>rASAcomplex</w:t>
        </w:r>
        <w:proofErr w:type="spellEnd"/>
        <w:r w:rsidR="007770D5" w:rsidRPr="00882475">
          <w:rPr>
            <w:color w:val="FF0000"/>
            <w:rPrChange w:id="1836" w:author="Perica, Tina" w:date="2020-08-31T12:34:00Z">
              <w:rPr>
                <w:color w:val="365F91" w:themeColor="accent1" w:themeShade="BF"/>
              </w:rPr>
            </w:rPrChange>
          </w:rPr>
          <w:t xml:space="preserve"> &lt; 25%</w:t>
        </w:r>
      </w:ins>
      <w:ins w:id="1837" w:author="Perica, Tina" w:date="2020-08-31T12:32:00Z">
        <w:r w:rsidR="005E0D4E" w:rsidRPr="00882475">
          <w:rPr>
            <w:color w:val="FF0000"/>
            <w:rPrChange w:id="1838" w:author="Perica, Tina" w:date="2020-08-31T12:34:00Z">
              <w:rPr>
                <w:color w:val="365F91" w:themeColor="accent1" w:themeShade="BF"/>
              </w:rPr>
            </w:rPrChange>
          </w:rPr>
          <w:t xml:space="preserve"> and </w:t>
        </w:r>
        <w:r w:rsidR="005E0D4E" w:rsidRPr="00882475">
          <w:rPr>
            <w:color w:val="FF0000"/>
            <w:lang w:val="el-GR"/>
            <w:rPrChange w:id="1839" w:author="Perica, Tina" w:date="2020-08-31T12:34:00Z">
              <w:rPr>
                <w:color w:val="365F91" w:themeColor="accent1" w:themeShade="BF"/>
                <w:lang w:val="el-GR"/>
              </w:rPr>
            </w:rPrChange>
          </w:rPr>
          <w:t>Δ</w:t>
        </w:r>
        <w:proofErr w:type="spellStart"/>
        <w:r w:rsidR="005E0D4E" w:rsidRPr="00882475">
          <w:rPr>
            <w:color w:val="FF0000"/>
            <w:rPrChange w:id="1840" w:author="Perica, Tina" w:date="2020-08-31T12:34:00Z">
              <w:rPr>
                <w:color w:val="365F91" w:themeColor="accent1" w:themeShade="BF"/>
              </w:rPr>
            </w:rPrChange>
          </w:rPr>
          <w:t>rASA</w:t>
        </w:r>
        <w:proofErr w:type="spellEnd"/>
        <w:r w:rsidR="005E0D4E" w:rsidRPr="00882475">
          <w:rPr>
            <w:color w:val="FF0000"/>
            <w:rPrChange w:id="1841" w:author="Perica, Tina" w:date="2020-08-31T12:34:00Z">
              <w:rPr>
                <w:color w:val="365F91" w:themeColor="accent1" w:themeShade="BF"/>
              </w:rPr>
            </w:rPrChange>
          </w:rPr>
          <w:t xml:space="preserve"> (change upon complex formation) &gt; 0 and</w:t>
        </w:r>
      </w:ins>
      <w:ins w:id="1842" w:author="Perica, Tina" w:date="2020-08-11T16:34:00Z">
        <w:r w:rsidR="007770D5" w:rsidRPr="00882475">
          <w:rPr>
            <w:color w:val="FF0000"/>
            <w:rPrChange w:id="1843" w:author="Perica, Tina" w:date="2020-08-31T12:34:00Z">
              <w:rPr>
                <w:color w:val="365F91" w:themeColor="accent1" w:themeShade="BF"/>
              </w:rPr>
            </w:rPrChange>
          </w:rPr>
          <w:t>;</w:t>
        </w:r>
      </w:ins>
      <w:r w:rsidR="008A2EDD" w:rsidRPr="00882475">
        <w:rPr>
          <w:color w:val="FF0000"/>
          <w:rPrChange w:id="1844" w:author="Perica, Tina" w:date="2020-08-31T12:34:00Z">
            <w:rPr>
              <w:color w:val="365F91" w:themeColor="accent1" w:themeShade="BF"/>
            </w:rPr>
          </w:rPrChange>
        </w:rPr>
        <w:t xml:space="preserve"> </w:t>
      </w:r>
      <w:ins w:id="1845" w:author="Perica, Tina" w:date="2020-08-31T12:33:00Z">
        <w:r w:rsidR="005E0D4E" w:rsidRPr="00882475">
          <w:rPr>
            <w:color w:val="FF0000"/>
            <w:rPrChange w:id="1846" w:author="Perica, Tina" w:date="2020-08-31T12:34:00Z">
              <w:rPr>
                <w:color w:val="365F91" w:themeColor="accent1" w:themeShade="BF"/>
              </w:rPr>
            </w:rPrChange>
          </w:rPr>
          <w:t xml:space="preserve">rim residues </w:t>
        </w:r>
        <w:proofErr w:type="spellStart"/>
        <w:r w:rsidR="005E0D4E" w:rsidRPr="00882475">
          <w:rPr>
            <w:color w:val="FF0000"/>
            <w:rPrChange w:id="1847" w:author="Perica, Tina" w:date="2020-08-31T12:34:00Z">
              <w:rPr>
                <w:color w:val="365F91" w:themeColor="accent1" w:themeShade="BF"/>
              </w:rPr>
            </w:rPrChange>
          </w:rPr>
          <w:t>rASAcomplex</w:t>
        </w:r>
        <w:proofErr w:type="spellEnd"/>
        <w:r w:rsidR="005E0D4E" w:rsidRPr="00882475">
          <w:rPr>
            <w:color w:val="FF0000"/>
            <w:rPrChange w:id="1848" w:author="Perica, Tina" w:date="2020-08-31T12:34:00Z">
              <w:rPr>
                <w:color w:val="365F91" w:themeColor="accent1" w:themeShade="BF"/>
              </w:rPr>
            </w:rPrChange>
          </w:rPr>
          <w:t xml:space="preserve"> &gt; 25% and </w:t>
        </w:r>
        <w:r w:rsidR="005E0D4E" w:rsidRPr="00882475">
          <w:rPr>
            <w:color w:val="FF0000"/>
            <w:lang w:val="el-GR"/>
            <w:rPrChange w:id="1849" w:author="Perica, Tina" w:date="2020-08-31T12:34:00Z">
              <w:rPr>
                <w:color w:val="365F91" w:themeColor="accent1" w:themeShade="BF"/>
                <w:lang w:val="el-GR"/>
              </w:rPr>
            </w:rPrChange>
          </w:rPr>
          <w:t>Δ</w:t>
        </w:r>
        <w:proofErr w:type="spellStart"/>
        <w:r w:rsidR="005E0D4E" w:rsidRPr="00882475">
          <w:rPr>
            <w:color w:val="FF0000"/>
            <w:rPrChange w:id="1850" w:author="Perica, Tina" w:date="2020-08-31T12:34:00Z">
              <w:rPr>
                <w:color w:val="365F91" w:themeColor="accent1" w:themeShade="BF"/>
              </w:rPr>
            </w:rPrChange>
          </w:rPr>
          <w:t>rASA</w:t>
        </w:r>
        <w:proofErr w:type="spellEnd"/>
        <w:r w:rsidR="005E0D4E" w:rsidRPr="00882475">
          <w:rPr>
            <w:color w:val="FF0000"/>
            <w:rPrChange w:id="1851" w:author="Perica, Tina" w:date="2020-08-31T12:34:00Z">
              <w:rPr>
                <w:color w:val="365F91" w:themeColor="accent1" w:themeShade="BF"/>
              </w:rPr>
            </w:rPrChange>
          </w:rPr>
          <w:t xml:space="preserve"> &gt; 0;</w:t>
        </w:r>
      </w:ins>
      <w:ins w:id="1852" w:author="Perica, Tina" w:date="2020-08-31T12:34:00Z">
        <w:r w:rsidR="005E0D4E" w:rsidRPr="00882475">
          <w:rPr>
            <w:color w:val="FF0000"/>
            <w:rPrChange w:id="1853" w:author="Perica, Tina" w:date="2020-08-31T12:34:00Z">
              <w:rPr>
                <w:color w:val="365F91" w:themeColor="accent1" w:themeShade="BF"/>
              </w:rPr>
            </w:rPrChange>
          </w:rPr>
          <w:t xml:space="preserve"> and</w:t>
        </w:r>
      </w:ins>
      <w:ins w:id="1854" w:author="Perica, Tina" w:date="2020-08-31T12:33:00Z">
        <w:r w:rsidR="005E0D4E" w:rsidRPr="00882475">
          <w:rPr>
            <w:color w:val="FF0000"/>
            <w:rPrChange w:id="1855" w:author="Perica, Tina" w:date="2020-08-31T12:34:00Z">
              <w:rPr>
                <w:color w:val="365F91" w:themeColor="accent1" w:themeShade="BF"/>
              </w:rPr>
            </w:rPrChange>
          </w:rPr>
          <w:t xml:space="preserve"> </w:t>
        </w:r>
      </w:ins>
      <w:commentRangeStart w:id="1856"/>
      <w:del w:id="1857" w:author="Perica, Tina" w:date="2020-08-31T12:32:00Z">
        <w:r w:rsidR="008A2EDD" w:rsidRPr="00882475" w:rsidDel="005E0D4E">
          <w:rPr>
            <w:color w:val="FF0000"/>
            <w:rPrChange w:id="1858" w:author="Perica, Tina" w:date="2020-08-31T12:34:00Z">
              <w:rPr>
                <w:color w:val="365F91" w:themeColor="accent1" w:themeShade="BF"/>
              </w:rPr>
            </w:rPrChange>
          </w:rPr>
          <w:delText>SUPPORT</w:delText>
        </w:r>
        <w:commentRangeEnd w:id="1856"/>
        <w:r w:rsidR="00F54102" w:rsidRPr="00882475" w:rsidDel="005E0D4E">
          <w:rPr>
            <w:rStyle w:val="CommentReference"/>
            <w:color w:val="FF0000"/>
            <w:rPrChange w:id="1859" w:author="Perica, Tina" w:date="2020-08-31T12:34:00Z">
              <w:rPr>
                <w:rStyle w:val="CommentReference"/>
                <w:color w:val="365F91" w:themeColor="accent1" w:themeShade="BF"/>
              </w:rPr>
            </w:rPrChange>
          </w:rPr>
          <w:commentReference w:id="1856"/>
        </w:r>
        <w:r w:rsidR="008A2EDD" w:rsidRPr="00882475" w:rsidDel="005E0D4E">
          <w:rPr>
            <w:color w:val="FF0000"/>
            <w:rPrChange w:id="1860" w:author="Perica, Tina" w:date="2020-08-31T12:34:00Z">
              <w:rPr>
                <w:color w:val="365F91" w:themeColor="accent1" w:themeShade="BF"/>
              </w:rPr>
            </w:rPrChange>
          </w:rPr>
          <w:delText xml:space="preserve"> </w:delText>
        </w:r>
      </w:del>
      <w:ins w:id="1861" w:author="Perica, Tina" w:date="2020-08-31T12:32:00Z">
        <w:r w:rsidR="005E0D4E" w:rsidRPr="00882475">
          <w:rPr>
            <w:color w:val="FF0000"/>
            <w:rPrChange w:id="1862" w:author="Perica, Tina" w:date="2020-08-31T12:34:00Z">
              <w:rPr>
                <w:color w:val="365F91" w:themeColor="accent1" w:themeShade="BF"/>
              </w:rPr>
            </w:rPrChange>
          </w:rPr>
          <w:t xml:space="preserve">support </w:t>
        </w:r>
      </w:ins>
      <w:r w:rsidR="008A2EDD" w:rsidRPr="00882475">
        <w:rPr>
          <w:color w:val="FF0000"/>
          <w:rPrChange w:id="1863" w:author="Perica, Tina" w:date="2020-08-31T12:34:00Z">
            <w:rPr>
              <w:color w:val="365F91" w:themeColor="accent1" w:themeShade="BF"/>
            </w:rPr>
          </w:rPrChange>
        </w:rPr>
        <w:t xml:space="preserve">residues </w:t>
      </w:r>
      <w:del w:id="1864" w:author="Perica, Tina" w:date="2020-08-31T12:34:00Z">
        <w:r w:rsidR="00D6363D" w:rsidRPr="00882475" w:rsidDel="005E0D4E">
          <w:rPr>
            <w:color w:val="FF0000"/>
            <w:rPrChange w:id="1865" w:author="Perica, Tina" w:date="2020-08-31T12:34:00Z">
              <w:rPr>
                <w:color w:val="365F91" w:themeColor="accent1" w:themeShade="BF"/>
              </w:rPr>
            </w:rPrChange>
          </w:rPr>
          <w:delText>if</w:delText>
        </w:r>
        <w:r w:rsidR="008A2EDD" w:rsidRPr="00882475" w:rsidDel="005E0D4E">
          <w:rPr>
            <w:color w:val="FF0000"/>
            <w:rPrChange w:id="1866" w:author="Perica, Tina" w:date="2020-08-31T12:34:00Z">
              <w:rPr>
                <w:color w:val="365F91" w:themeColor="accent1" w:themeShade="BF"/>
              </w:rPr>
            </w:rPrChange>
          </w:rPr>
          <w:delText xml:space="preserve"> </w:delText>
        </w:r>
        <w:r w:rsidR="008A2EDD" w:rsidRPr="00882475" w:rsidDel="005E0D4E">
          <w:rPr>
            <w:color w:val="FF0000"/>
            <w:lang w:val="el-GR"/>
            <w:rPrChange w:id="1867" w:author="Perica, Tina" w:date="2020-08-31T12:34:00Z">
              <w:rPr>
                <w:color w:val="365F91" w:themeColor="accent1" w:themeShade="BF"/>
                <w:lang w:val="el-GR"/>
              </w:rPr>
            </w:rPrChange>
          </w:rPr>
          <w:delText>Δ</w:delText>
        </w:r>
        <w:r w:rsidR="008A2EDD" w:rsidRPr="00882475" w:rsidDel="005E0D4E">
          <w:rPr>
            <w:color w:val="FF0000"/>
            <w:rPrChange w:id="1868" w:author="Perica, Tina" w:date="2020-08-31T12:34:00Z">
              <w:rPr>
                <w:color w:val="365F91" w:themeColor="accent1" w:themeShade="BF"/>
              </w:rPr>
            </w:rPrChange>
          </w:rPr>
          <w:delText xml:space="preserve">rASA &gt; 0 </w:delText>
        </w:r>
        <w:r w:rsidR="00D6363D" w:rsidRPr="00882475" w:rsidDel="005E0D4E">
          <w:rPr>
            <w:color w:val="FF0000"/>
            <w:rPrChange w:id="1869" w:author="Perica, Tina" w:date="2020-08-31T12:34:00Z">
              <w:rPr>
                <w:color w:val="365F91" w:themeColor="accent1" w:themeShade="BF"/>
              </w:rPr>
            </w:rPrChange>
          </w:rPr>
          <w:delText>and</w:delText>
        </w:r>
        <w:r w:rsidR="008A2EDD" w:rsidRPr="00882475" w:rsidDel="005E0D4E">
          <w:rPr>
            <w:color w:val="FF0000"/>
            <w:rPrChange w:id="1870" w:author="Perica, Tina" w:date="2020-08-31T12:34:00Z">
              <w:rPr>
                <w:color w:val="365F91" w:themeColor="accent1" w:themeShade="BF"/>
              </w:rPr>
            </w:rPrChange>
          </w:rPr>
          <w:delText xml:space="preserve"> </w:delText>
        </w:r>
      </w:del>
      <w:proofErr w:type="spellStart"/>
      <w:r w:rsidR="008A2EDD" w:rsidRPr="00882475">
        <w:rPr>
          <w:color w:val="FF0000"/>
          <w:rPrChange w:id="1871" w:author="Perica, Tina" w:date="2020-08-31T12:34:00Z">
            <w:rPr>
              <w:color w:val="365F91" w:themeColor="accent1" w:themeShade="BF"/>
            </w:rPr>
          </w:rPrChange>
        </w:rPr>
        <w:t>rASAmonomer</w:t>
      </w:r>
      <w:proofErr w:type="spellEnd"/>
      <w:r w:rsidR="008A2EDD" w:rsidRPr="00882475">
        <w:rPr>
          <w:color w:val="FF0000"/>
          <w:rPrChange w:id="1872" w:author="Perica, Tina" w:date="2020-08-31T12:34:00Z">
            <w:rPr>
              <w:color w:val="365F91" w:themeColor="accent1" w:themeShade="BF"/>
            </w:rPr>
          </w:rPrChange>
        </w:rPr>
        <w:t xml:space="preserve"> &lt; 25%</w:t>
      </w:r>
      <w:ins w:id="1873" w:author="Perica, Tina" w:date="2020-08-31T12:34:00Z">
        <w:r w:rsidR="005E0D4E" w:rsidRPr="00882475">
          <w:rPr>
            <w:color w:val="FF0000"/>
            <w:rPrChange w:id="1874" w:author="Perica, Tina" w:date="2020-08-31T12:34:00Z">
              <w:rPr>
                <w:color w:val="365F91" w:themeColor="accent1" w:themeShade="BF"/>
              </w:rPr>
            </w:rPrChange>
          </w:rPr>
          <w:t xml:space="preserve"> and </w:t>
        </w:r>
        <w:r w:rsidR="005E0D4E" w:rsidRPr="00882475">
          <w:rPr>
            <w:color w:val="FF0000"/>
            <w:lang w:val="el-GR"/>
            <w:rPrChange w:id="1875" w:author="Perica, Tina" w:date="2020-08-31T12:34:00Z">
              <w:rPr>
                <w:color w:val="365F91" w:themeColor="accent1" w:themeShade="BF"/>
                <w:lang w:val="el-GR"/>
              </w:rPr>
            </w:rPrChange>
          </w:rPr>
          <w:t>Δ</w:t>
        </w:r>
        <w:proofErr w:type="spellStart"/>
        <w:r w:rsidR="005E0D4E" w:rsidRPr="00882475">
          <w:rPr>
            <w:color w:val="FF0000"/>
            <w:rPrChange w:id="1876" w:author="Perica, Tina" w:date="2020-08-31T12:34:00Z">
              <w:rPr>
                <w:color w:val="365F91" w:themeColor="accent1" w:themeShade="BF"/>
              </w:rPr>
            </w:rPrChange>
          </w:rPr>
          <w:t>rASA</w:t>
        </w:r>
        <w:proofErr w:type="spellEnd"/>
        <w:r w:rsidR="005E0D4E" w:rsidRPr="00882475">
          <w:rPr>
            <w:color w:val="FF0000"/>
            <w:rPrChange w:id="1877" w:author="Perica, Tina" w:date="2020-08-31T12:34:00Z">
              <w:rPr>
                <w:color w:val="365F91" w:themeColor="accent1" w:themeShade="BF"/>
              </w:rPr>
            </w:rPrChange>
          </w:rPr>
          <w:t xml:space="preserve"> &gt; 0</w:t>
        </w:r>
      </w:ins>
      <w:del w:id="1878" w:author="Perica, Tina" w:date="2020-08-31T12:34:00Z">
        <w:r w:rsidR="00D6363D" w:rsidRPr="00882475" w:rsidDel="005E0D4E">
          <w:rPr>
            <w:color w:val="FF0000"/>
            <w:rPrChange w:id="1879" w:author="Perica, Tina" w:date="2020-08-31T12:34:00Z">
              <w:rPr>
                <w:color w:val="365F91" w:themeColor="accent1" w:themeShade="BF"/>
              </w:rPr>
            </w:rPrChange>
          </w:rPr>
          <w:delText>;</w:delText>
        </w:r>
        <w:r w:rsidR="008A2EDD" w:rsidRPr="00882475" w:rsidDel="005E0D4E">
          <w:rPr>
            <w:color w:val="FF0000"/>
            <w:rPrChange w:id="1880" w:author="Perica, Tina" w:date="2020-08-31T12:34:00Z">
              <w:rPr>
                <w:color w:val="365F91" w:themeColor="accent1" w:themeShade="BF"/>
              </w:rPr>
            </w:rPrChange>
          </w:rPr>
          <w:delText xml:space="preserve"> </w:delText>
        </w:r>
      </w:del>
      <w:del w:id="1881" w:author="Perica, Tina" w:date="2020-08-31T12:32:00Z">
        <w:r w:rsidR="008A2EDD" w:rsidRPr="00882475" w:rsidDel="005E0D4E">
          <w:rPr>
            <w:color w:val="FF0000"/>
            <w:rPrChange w:id="1882" w:author="Perica, Tina" w:date="2020-08-31T12:34:00Z">
              <w:rPr>
                <w:color w:val="365F91" w:themeColor="accent1" w:themeShade="BF"/>
              </w:rPr>
            </w:rPrChange>
          </w:rPr>
          <w:delText xml:space="preserve">RIM </w:delText>
        </w:r>
      </w:del>
      <w:del w:id="1883" w:author="Perica, Tina" w:date="2020-08-31T12:33:00Z">
        <w:r w:rsidR="008A2EDD" w:rsidRPr="00882475" w:rsidDel="005E0D4E">
          <w:rPr>
            <w:color w:val="FF0000"/>
            <w:rPrChange w:id="1884" w:author="Perica, Tina" w:date="2020-08-31T12:34:00Z">
              <w:rPr>
                <w:color w:val="365F91" w:themeColor="accent1" w:themeShade="BF"/>
              </w:rPr>
            </w:rPrChange>
          </w:rPr>
          <w:delText xml:space="preserve">residues </w:delText>
        </w:r>
        <w:r w:rsidR="00D6363D" w:rsidRPr="00882475" w:rsidDel="005E0D4E">
          <w:rPr>
            <w:color w:val="FF0000"/>
            <w:rPrChange w:id="1885" w:author="Perica, Tina" w:date="2020-08-31T12:34:00Z">
              <w:rPr>
                <w:color w:val="365F91" w:themeColor="accent1" w:themeShade="BF"/>
              </w:rPr>
            </w:rPrChange>
          </w:rPr>
          <w:delText>if</w:delText>
        </w:r>
        <w:r w:rsidR="008A2EDD" w:rsidRPr="00882475" w:rsidDel="005E0D4E">
          <w:rPr>
            <w:color w:val="FF0000"/>
            <w:rPrChange w:id="1886" w:author="Perica, Tina" w:date="2020-08-31T12:34:00Z">
              <w:rPr>
                <w:color w:val="365F91" w:themeColor="accent1" w:themeShade="BF"/>
              </w:rPr>
            </w:rPrChange>
          </w:rPr>
          <w:delText xml:space="preserve"> </w:delText>
        </w:r>
        <w:r w:rsidR="008A2EDD" w:rsidRPr="00882475" w:rsidDel="005E0D4E">
          <w:rPr>
            <w:color w:val="FF0000"/>
            <w:lang w:val="el-GR"/>
            <w:rPrChange w:id="1887" w:author="Perica, Tina" w:date="2020-08-31T12:34:00Z">
              <w:rPr>
                <w:color w:val="365F91" w:themeColor="accent1" w:themeShade="BF"/>
                <w:lang w:val="el-GR"/>
              </w:rPr>
            </w:rPrChange>
          </w:rPr>
          <w:delText>Δ</w:delText>
        </w:r>
        <w:r w:rsidR="008A2EDD" w:rsidRPr="00882475" w:rsidDel="005E0D4E">
          <w:rPr>
            <w:color w:val="FF0000"/>
            <w:rPrChange w:id="1888" w:author="Perica, Tina" w:date="2020-08-31T12:34:00Z">
              <w:rPr>
                <w:color w:val="365F91" w:themeColor="accent1" w:themeShade="BF"/>
              </w:rPr>
            </w:rPrChange>
          </w:rPr>
          <w:delText xml:space="preserve">rASA &gt; 0 </w:delText>
        </w:r>
        <w:r w:rsidR="00D6363D" w:rsidRPr="00882475" w:rsidDel="005E0D4E">
          <w:rPr>
            <w:color w:val="FF0000"/>
            <w:rPrChange w:id="1889" w:author="Perica, Tina" w:date="2020-08-31T12:34:00Z">
              <w:rPr>
                <w:color w:val="365F91" w:themeColor="accent1" w:themeShade="BF"/>
              </w:rPr>
            </w:rPrChange>
          </w:rPr>
          <w:delText>and</w:delText>
        </w:r>
        <w:r w:rsidR="008A2EDD" w:rsidRPr="00882475" w:rsidDel="005E0D4E">
          <w:rPr>
            <w:color w:val="FF0000"/>
            <w:rPrChange w:id="1890" w:author="Perica, Tina" w:date="2020-08-31T12:34:00Z">
              <w:rPr>
                <w:color w:val="365F91" w:themeColor="accent1" w:themeShade="BF"/>
              </w:rPr>
            </w:rPrChange>
          </w:rPr>
          <w:delText xml:space="preserve"> rASAcomplex &gt; 25%</w:delText>
        </w:r>
      </w:del>
      <w:del w:id="1891" w:author="Perica, Tina" w:date="2020-08-11T16:34:00Z">
        <w:r w:rsidR="00D6363D" w:rsidRPr="00882475" w:rsidDel="007770D5">
          <w:rPr>
            <w:color w:val="FF0000"/>
            <w:rPrChange w:id="1892" w:author="Perica, Tina" w:date="2020-08-31T12:34:00Z">
              <w:rPr>
                <w:color w:val="365F91" w:themeColor="accent1" w:themeShade="BF"/>
              </w:rPr>
            </w:rPrChange>
          </w:rPr>
          <w:delText>;</w:delText>
        </w:r>
        <w:r w:rsidR="008A2EDD" w:rsidRPr="00882475" w:rsidDel="007770D5">
          <w:rPr>
            <w:color w:val="FF0000"/>
            <w:rPrChange w:id="1893" w:author="Perica, Tina" w:date="2020-08-31T12:34:00Z">
              <w:rPr>
                <w:color w:val="365F91" w:themeColor="accent1" w:themeShade="BF"/>
              </w:rPr>
            </w:rPrChange>
          </w:rPr>
          <w:delText xml:space="preserve"> and CORE residues </w:delText>
        </w:r>
        <w:r w:rsidR="00D6363D" w:rsidRPr="00882475" w:rsidDel="007770D5">
          <w:rPr>
            <w:color w:val="FF0000"/>
            <w:rPrChange w:id="1894" w:author="Perica, Tina" w:date="2020-08-31T12:34:00Z">
              <w:rPr>
                <w:color w:val="365F91" w:themeColor="accent1" w:themeShade="BF"/>
              </w:rPr>
            </w:rPrChange>
          </w:rPr>
          <w:delText>if</w:delText>
        </w:r>
        <w:r w:rsidR="008A2EDD" w:rsidRPr="00882475" w:rsidDel="007770D5">
          <w:rPr>
            <w:color w:val="FF0000"/>
            <w:rPrChange w:id="1895" w:author="Perica, Tina" w:date="2020-08-31T12:34:00Z">
              <w:rPr>
                <w:color w:val="365F91" w:themeColor="accent1" w:themeShade="BF"/>
              </w:rPr>
            </w:rPrChange>
          </w:rPr>
          <w:delText xml:space="preserve"> </w:delText>
        </w:r>
        <w:r w:rsidR="008A2EDD" w:rsidRPr="00882475" w:rsidDel="007770D5">
          <w:rPr>
            <w:color w:val="FF0000"/>
            <w:lang w:val="el-GR"/>
            <w:rPrChange w:id="1896" w:author="Perica, Tina" w:date="2020-08-31T12:34:00Z">
              <w:rPr>
                <w:color w:val="365F91" w:themeColor="accent1" w:themeShade="BF"/>
                <w:lang w:val="el-GR"/>
              </w:rPr>
            </w:rPrChange>
          </w:rPr>
          <w:delText>Δ</w:delText>
        </w:r>
        <w:r w:rsidR="008A2EDD" w:rsidRPr="00882475" w:rsidDel="007770D5">
          <w:rPr>
            <w:color w:val="FF0000"/>
            <w:rPrChange w:id="1897" w:author="Perica, Tina" w:date="2020-08-31T12:34:00Z">
              <w:rPr>
                <w:color w:val="365F91" w:themeColor="accent1" w:themeShade="BF"/>
              </w:rPr>
            </w:rPrChange>
          </w:rPr>
          <w:delText xml:space="preserve">rASA &gt; 0 </w:delText>
        </w:r>
        <w:r w:rsidR="00D6363D" w:rsidRPr="00882475" w:rsidDel="007770D5">
          <w:rPr>
            <w:color w:val="FF0000"/>
            <w:rPrChange w:id="1898" w:author="Perica, Tina" w:date="2020-08-31T12:34:00Z">
              <w:rPr>
                <w:color w:val="365F91" w:themeColor="accent1" w:themeShade="BF"/>
              </w:rPr>
            </w:rPrChange>
          </w:rPr>
          <w:delText>and</w:delText>
        </w:r>
        <w:r w:rsidR="008A2EDD" w:rsidRPr="00882475" w:rsidDel="007770D5">
          <w:rPr>
            <w:color w:val="FF0000"/>
            <w:rPrChange w:id="1899" w:author="Perica, Tina" w:date="2020-08-31T12:34:00Z">
              <w:rPr>
                <w:color w:val="365F91" w:themeColor="accent1" w:themeShade="BF"/>
              </w:rPr>
            </w:rPrChange>
          </w:rPr>
          <w:delText xml:space="preserve"> </w:delText>
        </w:r>
        <w:commentRangeStart w:id="1900"/>
        <w:r w:rsidR="008A2EDD" w:rsidRPr="00882475" w:rsidDel="007770D5">
          <w:rPr>
            <w:color w:val="FF0000"/>
            <w:rPrChange w:id="1901" w:author="Perica, Tina" w:date="2020-08-31T12:34:00Z">
              <w:rPr>
                <w:color w:val="365F91" w:themeColor="accent1" w:themeShade="BF"/>
              </w:rPr>
            </w:rPrChange>
          </w:rPr>
          <w:delText>rASAm</w:delText>
        </w:r>
        <w:commentRangeEnd w:id="1900"/>
        <w:r w:rsidR="00F54102" w:rsidRPr="00882475" w:rsidDel="007770D5">
          <w:rPr>
            <w:rStyle w:val="CommentReference"/>
            <w:color w:val="FF0000"/>
            <w:rPrChange w:id="1902" w:author="Perica, Tina" w:date="2020-08-31T12:34:00Z">
              <w:rPr>
                <w:rStyle w:val="CommentReference"/>
                <w:color w:val="365F91" w:themeColor="accent1" w:themeShade="BF"/>
              </w:rPr>
            </w:rPrChange>
          </w:rPr>
          <w:commentReference w:id="1900"/>
        </w:r>
        <w:r w:rsidR="008A2EDD" w:rsidRPr="00882475" w:rsidDel="007770D5">
          <w:rPr>
            <w:color w:val="FF0000"/>
            <w:rPrChange w:id="1903" w:author="Perica, Tina" w:date="2020-08-31T12:34:00Z">
              <w:rPr>
                <w:color w:val="365F91" w:themeColor="accent1" w:themeShade="BF"/>
              </w:rPr>
            </w:rPrChange>
          </w:rPr>
          <w:delText xml:space="preserve"> &gt; 25% </w:delText>
        </w:r>
        <w:r w:rsidR="00D6363D" w:rsidRPr="00882475" w:rsidDel="007770D5">
          <w:rPr>
            <w:color w:val="FF0000"/>
            <w:rPrChange w:id="1904" w:author="Perica, Tina" w:date="2020-08-31T12:34:00Z">
              <w:rPr>
                <w:color w:val="365F91" w:themeColor="accent1" w:themeShade="BF"/>
              </w:rPr>
            </w:rPrChange>
          </w:rPr>
          <w:delText>and</w:delText>
        </w:r>
        <w:r w:rsidR="008A2EDD" w:rsidRPr="00882475" w:rsidDel="007770D5">
          <w:rPr>
            <w:color w:val="FF0000"/>
            <w:rPrChange w:id="1905" w:author="Perica, Tina" w:date="2020-08-31T12:34:00Z">
              <w:rPr>
                <w:color w:val="365F91" w:themeColor="accent1" w:themeShade="BF"/>
              </w:rPr>
            </w:rPrChange>
          </w:rPr>
          <w:delText xml:space="preserve"> rASAcomplex &lt; 25%</w:delText>
        </w:r>
      </w:del>
      <w:r w:rsidR="008A2EDD" w:rsidRPr="00882475">
        <w:rPr>
          <w:color w:val="FF0000"/>
          <w:rPrChange w:id="1906" w:author="Perica, Tina" w:date="2020-08-31T12:34:00Z">
            <w:rPr>
              <w:color w:val="365F91" w:themeColor="accent1" w:themeShade="BF"/>
            </w:rPr>
          </w:rPrChange>
        </w:rPr>
        <w:t xml:space="preserve">. </w:t>
      </w:r>
      <w:del w:id="1907" w:author="Perica, Tina" w:date="2020-08-11T16:38:00Z">
        <w:r w:rsidR="008B750A" w:rsidRPr="00D237BC" w:rsidDel="004748E8">
          <w:rPr>
            <w:color w:val="000000" w:themeColor="text1"/>
            <w:rPrChange w:id="1908" w:author="Perica, Tina" w:date="2020-08-23T15:10:00Z">
              <w:rPr/>
            </w:rPrChange>
          </w:rPr>
          <w:delText>Accessible surface area was calculated using the bio3d R package</w:delText>
        </w:r>
        <w:r w:rsidR="00186F9C" w:rsidRPr="00D237BC" w:rsidDel="004748E8">
          <w:rPr>
            <w:color w:val="000000" w:themeColor="text1"/>
            <w:rPrChange w:id="1909" w:author="Perica, Tina" w:date="2020-08-23T15:10:00Z">
              <w:rPr/>
            </w:rPrChange>
          </w:rPr>
          <w:delText>{Grant, 2006, r01723}</w:delText>
        </w:r>
        <w:r w:rsidR="008B750A" w:rsidRPr="00D237BC" w:rsidDel="004748E8">
          <w:rPr>
            <w:color w:val="000000" w:themeColor="text1"/>
            <w:rPrChange w:id="1910" w:author="Perica, Tina" w:date="2020-08-23T15:10:00Z">
              <w:rPr/>
            </w:rPrChange>
          </w:rPr>
          <w:delText xml:space="preserve">. </w:delText>
        </w:r>
      </w:del>
      <w:r w:rsidR="00F76C49" w:rsidRPr="00D237BC">
        <w:rPr>
          <w:color w:val="000000" w:themeColor="text1"/>
          <w:rPrChange w:id="1911" w:author="Perica, Tina" w:date="2020-08-23T15:10:00Z">
            <w:rPr/>
          </w:rPrChange>
        </w:rPr>
        <w:t>All custom code for interface analysis</w:t>
      </w:r>
      <w:r w:rsidR="002F72FA" w:rsidRPr="00D237BC">
        <w:rPr>
          <w:color w:val="000000" w:themeColor="text1"/>
          <w:rPrChange w:id="1912" w:author="Perica, Tina" w:date="2020-08-23T15:10:00Z">
            <w:rPr/>
          </w:rPrChange>
        </w:rPr>
        <w:t xml:space="preserve"> from co-complex crystal structures</w:t>
      </w:r>
      <w:r w:rsidR="00F76C49" w:rsidRPr="00D237BC">
        <w:rPr>
          <w:color w:val="000000" w:themeColor="text1"/>
          <w:rPrChange w:id="1913" w:author="Perica, Tina" w:date="2020-08-23T15:10:00Z">
            <w:rPr/>
          </w:rPrChange>
        </w:rPr>
        <w:t xml:space="preserve"> is provided in</w:t>
      </w:r>
      <w:r w:rsidR="002F72FA" w:rsidRPr="00D237BC">
        <w:rPr>
          <w:color w:val="000000" w:themeColor="text1"/>
          <w:rPrChange w:id="1914" w:author="Perica, Tina" w:date="2020-08-23T15:10:00Z">
            <w:rPr/>
          </w:rPrChange>
        </w:rPr>
        <w:t xml:space="preserve"> the associated code repository at</w:t>
      </w:r>
      <w:r w:rsidR="00F76C49" w:rsidRPr="00D237BC">
        <w:rPr>
          <w:color w:val="000000" w:themeColor="text1"/>
          <w:rPrChange w:id="1915" w:author="Perica, Tina" w:date="2020-08-23T15:10:00Z">
            <w:rPr/>
          </w:rPrChange>
        </w:rPr>
        <w:t xml:space="preserve"> https://github.com/tinaperica/Gsp1_manuscript/tree/master/Scripts/complex_structure_analyses</w:t>
      </w:r>
      <w:r w:rsidR="00F76C49" w:rsidRPr="00D237BC">
        <w:rPr>
          <w:color w:val="000000" w:themeColor="text1"/>
          <w:lang w:val="en-GB"/>
          <w:rPrChange w:id="1916" w:author="Perica, Tina" w:date="2020-08-23T15:10:00Z">
            <w:rPr>
              <w:lang w:val="en-GB"/>
            </w:rPr>
          </w:rPrChange>
        </w:rPr>
        <w:t xml:space="preserve">. </w:t>
      </w:r>
      <w:r w:rsidRPr="00D237BC">
        <w:rPr>
          <w:color w:val="000000" w:themeColor="text1"/>
          <w:rPrChange w:id="1917" w:author="Perica, Tina" w:date="2020-08-23T15:10:00Z">
            <w:rPr/>
          </w:rPrChange>
        </w:rPr>
        <w:t>We avoided Gsp1 residues that are within 5 Å of the nucleotide (GDP or GTP) in any of the structures or that are within the canonical small GTPase switch regions (P-loop, switch loop I, and switch loop II). We then mutated residues that are located in interface cores (defined as residues that bury more than 25% of their surface upon complex formation, as</w:t>
      </w:r>
      <w:r w:rsidR="002C7768" w:rsidRPr="00D237BC">
        <w:rPr>
          <w:color w:val="000000" w:themeColor="text1"/>
          <w:rPrChange w:id="1918" w:author="Perica, Tina" w:date="2020-08-23T15:10:00Z">
            <w:rPr/>
          </w:rPrChange>
        </w:rPr>
        <w:t xml:space="preserve"> previously</w:t>
      </w:r>
      <w:r w:rsidRPr="00D237BC">
        <w:rPr>
          <w:color w:val="000000" w:themeColor="text1"/>
          <w:rPrChange w:id="1919" w:author="Perica, Tina" w:date="2020-08-23T15:10:00Z">
            <w:rPr/>
          </w:rPrChange>
        </w:rPr>
        <w:t xml:space="preserve"> defined</w:t>
      </w:r>
      <w:r w:rsidR="00186F9C" w:rsidRPr="00D237BC">
        <w:rPr>
          <w:color w:val="000000" w:themeColor="text1"/>
          <w:rPrChange w:id="1920" w:author="Perica, Tina" w:date="2020-08-23T15:10:00Z">
            <w:rPr/>
          </w:rPrChange>
        </w:rPr>
        <w:t>{Levy, 2010, p00824}</w:t>
      </w:r>
      <w:r w:rsidRPr="00D237BC">
        <w:rPr>
          <w:color w:val="000000" w:themeColor="text1"/>
          <w:rPrChange w:id="1921" w:author="Perica, Tina" w:date="2020-08-23T15:10:00Z">
            <w:rPr/>
          </w:rPrChange>
        </w:rPr>
        <w:t xml:space="preserve">, </w:t>
      </w:r>
      <w:r w:rsidRPr="00D237BC">
        <w:rPr>
          <w:b/>
          <w:color w:val="000000" w:themeColor="text1"/>
          <w:rPrChange w:id="1922" w:author="Perica, Tina" w:date="2020-08-23T15:10:00Z">
            <w:rPr>
              <w:b/>
            </w:rPr>
          </w:rPrChange>
        </w:rPr>
        <w:t xml:space="preserve">Supplementary </w:t>
      </w:r>
      <w:r w:rsidR="002A1962" w:rsidRPr="00D237BC">
        <w:rPr>
          <w:b/>
          <w:color w:val="000000" w:themeColor="text1"/>
          <w:rPrChange w:id="1923" w:author="Perica, Tina" w:date="2020-08-23T15:10:00Z">
            <w:rPr>
              <w:b/>
            </w:rPr>
          </w:rPrChange>
        </w:rPr>
        <w:t xml:space="preserve">File 1 </w:t>
      </w:r>
      <w:r w:rsidRPr="00D237BC">
        <w:rPr>
          <w:b/>
          <w:color w:val="000000" w:themeColor="text1"/>
          <w:rPrChange w:id="1924" w:author="Perica, Tina" w:date="2020-08-23T15:10:00Z">
            <w:rPr>
              <w:b/>
            </w:rPr>
          </w:rPrChange>
        </w:rPr>
        <w:t>Table 2</w:t>
      </w:r>
      <w:r w:rsidRPr="00D237BC">
        <w:rPr>
          <w:color w:val="000000" w:themeColor="text1"/>
          <w:rPrChange w:id="1925" w:author="Perica, Tina" w:date="2020-08-23T15:10:00Z">
            <w:rPr/>
          </w:rPrChange>
        </w:rPr>
        <w:t xml:space="preserve">, </w:t>
      </w:r>
      <w:r w:rsidRPr="00D237BC">
        <w:rPr>
          <w:b/>
          <w:color w:val="000000" w:themeColor="text1"/>
          <w:rPrChange w:id="1926" w:author="Perica, Tina" w:date="2020-08-23T15:10:00Z">
            <w:rPr>
              <w:b/>
            </w:rPr>
          </w:rPrChange>
        </w:rPr>
        <w:t>Extended Data Fig. 1</w:t>
      </w:r>
      <w:r w:rsidR="001646A9" w:rsidRPr="00D237BC">
        <w:rPr>
          <w:b/>
          <w:color w:val="000000" w:themeColor="text1"/>
          <w:rPrChange w:id="1927" w:author="Perica, Tina" w:date="2020-08-23T15:10:00Z">
            <w:rPr>
              <w:b/>
            </w:rPr>
          </w:rPrChange>
        </w:rPr>
        <w:t>b</w:t>
      </w:r>
      <w:r w:rsidRPr="00D237BC">
        <w:rPr>
          <w:color w:val="000000" w:themeColor="text1"/>
          <w:rPrChange w:id="1928" w:author="Perica, Tina" w:date="2020-08-23T15:10:00Z">
            <w:rPr/>
          </w:rPrChange>
        </w:rPr>
        <w:t xml:space="preserve">) into amino acid residues with a range of properties (differing in size, charge and polarity) and attempted to make stable and viable </w:t>
      </w:r>
      <w:r w:rsidRPr="00D237BC">
        <w:rPr>
          <w:i/>
          <w:color w:val="000000" w:themeColor="text1"/>
          <w:rPrChange w:id="1929" w:author="Perica, Tina" w:date="2020-08-23T15:10:00Z">
            <w:rPr>
              <w:i/>
            </w:rPr>
          </w:rPrChange>
        </w:rPr>
        <w:t>S. cerevisiae</w:t>
      </w:r>
      <w:r w:rsidRPr="00D237BC">
        <w:rPr>
          <w:color w:val="000000" w:themeColor="text1"/>
          <w:rPrChange w:id="1930" w:author="Perica, Tina" w:date="2020-08-23T15:10:00Z">
            <w:rPr/>
          </w:rPrChange>
        </w:rPr>
        <w:t xml:space="preserve"> </w:t>
      </w:r>
      <w:r w:rsidRPr="00D237BC">
        <w:rPr>
          <w:color w:val="000000" w:themeColor="text1"/>
          <w:rPrChange w:id="1931" w:author="Perica, Tina" w:date="2020-08-23T15:10:00Z">
            <w:rPr/>
          </w:rPrChange>
        </w:rPr>
        <w:lastRenderedPageBreak/>
        <w:t>strains carrying a genomic Gsp1 point mutation coupled to nourseothricin (</w:t>
      </w:r>
      <w:proofErr w:type="spellStart"/>
      <w:r w:rsidRPr="00D237BC">
        <w:rPr>
          <w:color w:val="000000" w:themeColor="text1"/>
          <w:rPrChange w:id="1932" w:author="Perica, Tina" w:date="2020-08-23T15:10:00Z">
            <w:rPr/>
          </w:rPrChange>
        </w:rPr>
        <w:t>clonNAT</w:t>
      </w:r>
      <w:proofErr w:type="spellEnd"/>
      <w:r w:rsidR="00A52E3C" w:rsidRPr="00D237BC">
        <w:rPr>
          <w:color w:val="000000" w:themeColor="text1"/>
          <w:rPrChange w:id="1933" w:author="Perica, Tina" w:date="2020-08-23T15:10:00Z">
            <w:rPr/>
          </w:rPrChange>
        </w:rPr>
        <w:t xml:space="preserve"> / </w:t>
      </w:r>
      <w:r w:rsidRPr="00D237BC">
        <w:rPr>
          <w:color w:val="000000" w:themeColor="text1"/>
          <w:rPrChange w:id="1934" w:author="Perica, Tina" w:date="2020-08-23T15:10:00Z">
            <w:rPr/>
          </w:rPrChange>
        </w:rPr>
        <w:t>nourseothricin</w:t>
      </w:r>
      <w:r w:rsidR="00A52E3C" w:rsidRPr="00D237BC">
        <w:rPr>
          <w:color w:val="000000" w:themeColor="text1"/>
          <w:rPrChange w:id="1935" w:author="Perica, Tina" w:date="2020-08-23T15:10:00Z">
            <w:rPr/>
          </w:rPrChange>
        </w:rPr>
        <w:t xml:space="preserve">, </w:t>
      </w:r>
      <w:r w:rsidRPr="00D237BC">
        <w:rPr>
          <w:color w:val="000000" w:themeColor="text1"/>
          <w:rPrChange w:id="1936" w:author="Perica, Tina" w:date="2020-08-23T15:10:00Z">
            <w:rPr/>
          </w:rPrChange>
        </w:rPr>
        <w:t xml:space="preserve">Werner </w:t>
      </w:r>
      <w:proofErr w:type="spellStart"/>
      <w:r w:rsidRPr="00D237BC">
        <w:rPr>
          <w:color w:val="000000" w:themeColor="text1"/>
          <w:rPrChange w:id="1937" w:author="Perica, Tina" w:date="2020-08-23T15:10:00Z">
            <w:rPr/>
          </w:rPrChange>
        </w:rPr>
        <w:t>BioAgents</w:t>
      </w:r>
      <w:proofErr w:type="spellEnd"/>
      <w:r w:rsidRPr="00D237BC">
        <w:rPr>
          <w:color w:val="000000" w:themeColor="text1"/>
          <w:rPrChange w:id="1938" w:author="Perica, Tina" w:date="2020-08-23T15:10:00Z">
            <w:rPr/>
          </w:rPrChange>
        </w:rPr>
        <w:t xml:space="preserve"> GmbH, CAS 96736-11-7) resistance. The list of attempted mutants is provided in </w:t>
      </w:r>
      <w:r w:rsidRPr="00D237BC">
        <w:rPr>
          <w:b/>
          <w:color w:val="000000" w:themeColor="text1"/>
          <w:rPrChange w:id="1939" w:author="Perica, Tina" w:date="2020-08-23T15:10:00Z">
            <w:rPr>
              <w:b/>
            </w:rPr>
          </w:rPrChange>
        </w:rPr>
        <w:t xml:space="preserve">Supplementary </w:t>
      </w:r>
      <w:r w:rsidR="002A1962" w:rsidRPr="00D237BC">
        <w:rPr>
          <w:b/>
          <w:color w:val="000000" w:themeColor="text1"/>
          <w:rPrChange w:id="1940" w:author="Perica, Tina" w:date="2020-08-23T15:10:00Z">
            <w:rPr>
              <w:b/>
            </w:rPr>
          </w:rPrChange>
        </w:rPr>
        <w:t xml:space="preserve">File 1 </w:t>
      </w:r>
      <w:r w:rsidRPr="00D237BC">
        <w:rPr>
          <w:b/>
          <w:color w:val="000000" w:themeColor="text1"/>
          <w:rPrChange w:id="1941" w:author="Perica, Tina" w:date="2020-08-23T15:10:00Z">
            <w:rPr>
              <w:b/>
            </w:rPr>
          </w:rPrChange>
        </w:rPr>
        <w:t>Table 3</w:t>
      </w:r>
      <w:r w:rsidRPr="00D237BC">
        <w:rPr>
          <w:color w:val="000000" w:themeColor="text1"/>
          <w:rPrChange w:id="1942" w:author="Perica, Tina" w:date="2020-08-23T15:10:00Z">
            <w:rPr/>
          </w:rPrChange>
        </w:rPr>
        <w:t>. The genomic construct was designed to minimally disrupt the non-coding sequences known at the time, including the 5</w:t>
      </w:r>
      <w:r w:rsidRPr="00D237BC">
        <w:rPr>
          <w:rFonts w:cs="Arial"/>
          <w:color w:val="000000" w:themeColor="text1"/>
          <w:sz w:val="21"/>
          <w:szCs w:val="21"/>
          <w:shd w:val="clear" w:color="auto" w:fill="FFFFFF"/>
          <w:lang w:val="en-GB"/>
          <w:rPrChange w:id="1943" w:author="Perica, Tina" w:date="2020-08-23T15:10:00Z">
            <w:rPr>
              <w:rFonts w:cs="Arial"/>
              <w:color w:val="222222"/>
              <w:sz w:val="21"/>
              <w:szCs w:val="21"/>
              <w:shd w:val="clear" w:color="auto" w:fill="FFFFFF"/>
              <w:lang w:val="en-GB"/>
            </w:rPr>
          </w:rPrChange>
        </w:rPr>
        <w:t>′</w:t>
      </w:r>
      <w:r w:rsidRPr="00D237BC">
        <w:rPr>
          <w:color w:val="000000" w:themeColor="text1"/>
          <w:rPrChange w:id="1944" w:author="Perica, Tina" w:date="2020-08-23T15:10:00Z">
            <w:rPr/>
          </w:rPrChange>
        </w:rPr>
        <w:t xml:space="preserve"> UTR and 3</w:t>
      </w:r>
      <w:r w:rsidRPr="00D237BC">
        <w:rPr>
          <w:rFonts w:cs="Arial"/>
          <w:color w:val="000000" w:themeColor="text1"/>
          <w:sz w:val="21"/>
          <w:szCs w:val="21"/>
          <w:shd w:val="clear" w:color="auto" w:fill="FFFFFF"/>
          <w:lang w:val="en-GB"/>
          <w:rPrChange w:id="1945" w:author="Perica, Tina" w:date="2020-08-23T15:10:00Z">
            <w:rPr>
              <w:rFonts w:cs="Arial"/>
              <w:color w:val="222222"/>
              <w:sz w:val="21"/>
              <w:szCs w:val="21"/>
              <w:shd w:val="clear" w:color="auto" w:fill="FFFFFF"/>
              <w:lang w:val="en-GB"/>
            </w:rPr>
          </w:rPrChange>
        </w:rPr>
        <w:t>′</w:t>
      </w:r>
      <w:r w:rsidRPr="00D237BC">
        <w:rPr>
          <w:color w:val="000000" w:themeColor="text1"/>
          <w:rPrChange w:id="1946" w:author="Perica, Tina" w:date="2020-08-23T15:10:00Z">
            <w:rPr/>
          </w:rPrChange>
        </w:rPr>
        <w:t xml:space="preserve"> UTR, as well as the putative regulatory elements in the downstream gene Sec72 (</w:t>
      </w:r>
      <w:r w:rsidRPr="00D237BC">
        <w:rPr>
          <w:b/>
          <w:color w:val="000000" w:themeColor="text1"/>
          <w:rPrChange w:id="1947" w:author="Perica, Tina" w:date="2020-08-23T15:10:00Z">
            <w:rPr>
              <w:b/>
            </w:rPr>
          </w:rPrChange>
        </w:rPr>
        <w:t xml:space="preserve">Supplementary </w:t>
      </w:r>
      <w:r w:rsidR="002A1962" w:rsidRPr="00D237BC">
        <w:rPr>
          <w:b/>
          <w:color w:val="000000" w:themeColor="text1"/>
          <w:rPrChange w:id="1948" w:author="Perica, Tina" w:date="2020-08-23T15:10:00Z">
            <w:rPr>
              <w:b/>
            </w:rPr>
          </w:rPrChange>
        </w:rPr>
        <w:t xml:space="preserve">File 1 </w:t>
      </w:r>
      <w:r w:rsidRPr="00D237BC">
        <w:rPr>
          <w:b/>
          <w:color w:val="000000" w:themeColor="text1"/>
          <w:rPrChange w:id="1949" w:author="Perica, Tina" w:date="2020-08-23T15:10:00Z">
            <w:rPr>
              <w:b/>
            </w:rPr>
          </w:rPrChange>
        </w:rPr>
        <w:t xml:space="preserve">Fig. </w:t>
      </w:r>
      <w:ins w:id="1950" w:author="Perica, Tina" w:date="2020-08-17T12:54:00Z">
        <w:r w:rsidR="00324241" w:rsidRPr="00D237BC">
          <w:rPr>
            <w:b/>
            <w:color w:val="000000" w:themeColor="text1"/>
            <w:rPrChange w:id="1951" w:author="Perica, Tina" w:date="2020-08-23T15:10:00Z">
              <w:rPr>
                <w:b/>
              </w:rPr>
            </w:rPrChange>
          </w:rPr>
          <w:t>5</w:t>
        </w:r>
      </w:ins>
      <w:del w:id="1952" w:author="Perica, Tina" w:date="2020-08-17T12:54:00Z">
        <w:r w:rsidR="001646A9" w:rsidRPr="00D237BC" w:rsidDel="00324241">
          <w:rPr>
            <w:b/>
            <w:color w:val="000000" w:themeColor="text1"/>
            <w:rPrChange w:id="1953" w:author="Perica, Tina" w:date="2020-08-23T15:10:00Z">
              <w:rPr>
                <w:b/>
              </w:rPr>
            </w:rPrChange>
          </w:rPr>
          <w:delText>4</w:delText>
        </w:r>
      </w:del>
      <w:r w:rsidRPr="00D237BC">
        <w:rPr>
          <w:color w:val="000000" w:themeColor="text1"/>
          <w:rPrChange w:id="1954" w:author="Perica, Tina" w:date="2020-08-23T15:10:00Z">
            <w:rPr/>
          </w:rPrChange>
        </w:rPr>
        <w:t xml:space="preserve">). The </w:t>
      </w:r>
      <w:r w:rsidRPr="00D237BC">
        <w:rPr>
          <w:i/>
          <w:color w:val="000000" w:themeColor="text1"/>
          <w:rPrChange w:id="1955" w:author="Perica, Tina" w:date="2020-08-23T15:10:00Z">
            <w:rPr>
              <w:i/>
            </w:rPr>
          </w:rPrChange>
        </w:rPr>
        <w:t>GSP1</w:t>
      </w:r>
      <w:r w:rsidRPr="00D237BC">
        <w:rPr>
          <w:color w:val="000000" w:themeColor="text1"/>
          <w:rPrChange w:id="1956" w:author="Perica, Tina" w:date="2020-08-23T15:10:00Z">
            <w:rPr/>
          </w:rPrChange>
        </w:rPr>
        <w:t xml:space="preserve"> genomic region was cloned into a pCR2.1-TOPO vector (Invitrogen) and point mutations in the </w:t>
      </w:r>
      <w:r w:rsidRPr="00D237BC">
        <w:rPr>
          <w:i/>
          <w:color w:val="000000" w:themeColor="text1"/>
          <w:rPrChange w:id="1957" w:author="Perica, Tina" w:date="2020-08-23T15:10:00Z">
            <w:rPr>
              <w:i/>
            </w:rPr>
          </w:rPrChange>
        </w:rPr>
        <w:t xml:space="preserve">GSP1 </w:t>
      </w:r>
      <w:r w:rsidRPr="00D237BC">
        <w:rPr>
          <w:color w:val="000000" w:themeColor="text1"/>
          <w:rPrChange w:id="1958" w:author="Perica, Tina" w:date="2020-08-23T15:10:00Z">
            <w:rPr/>
          </w:rPrChange>
        </w:rPr>
        <w:t xml:space="preserve">coding sequence were introduced using the </w:t>
      </w:r>
      <w:proofErr w:type="spellStart"/>
      <w:r w:rsidRPr="00D237BC">
        <w:rPr>
          <w:color w:val="000000" w:themeColor="text1"/>
          <w:rPrChange w:id="1959" w:author="Perica, Tina" w:date="2020-08-23T15:10:00Z">
            <w:rPr/>
          </w:rPrChange>
        </w:rPr>
        <w:t>QuikChange</w:t>
      </w:r>
      <w:proofErr w:type="spellEnd"/>
      <w:r w:rsidRPr="00D237BC">
        <w:rPr>
          <w:color w:val="000000" w:themeColor="text1"/>
          <w:rPrChange w:id="1960" w:author="Perica, Tina" w:date="2020-08-23T15:10:00Z">
            <w:rPr/>
          </w:rPrChange>
        </w:rPr>
        <w:t>™ Site-Directed Mutagenesis (</w:t>
      </w:r>
      <w:proofErr w:type="spellStart"/>
      <w:r w:rsidRPr="00D237BC">
        <w:rPr>
          <w:color w:val="000000" w:themeColor="text1"/>
          <w:rPrChange w:id="1961" w:author="Perica, Tina" w:date="2020-08-23T15:10:00Z">
            <w:rPr/>
          </w:rPrChange>
        </w:rPr>
        <w:t>Stratagene</w:t>
      </w:r>
      <w:proofErr w:type="spellEnd"/>
      <w:r w:rsidRPr="00D237BC">
        <w:rPr>
          <w:color w:val="000000" w:themeColor="text1"/>
          <w:rPrChange w:id="1962" w:author="Perica, Tina" w:date="2020-08-23T15:10:00Z">
            <w:rPr/>
          </w:rPrChange>
        </w:rPr>
        <w:t xml:space="preserve">, La Jolla) protocol. </w:t>
      </w:r>
      <w:r w:rsidRPr="00D237BC">
        <w:rPr>
          <w:i/>
          <w:color w:val="000000" w:themeColor="text1"/>
          <w:rPrChange w:id="1963" w:author="Perica, Tina" w:date="2020-08-23T15:10:00Z">
            <w:rPr>
              <w:i/>
            </w:rPr>
          </w:rPrChange>
        </w:rPr>
        <w:t>S. cerevisiae</w:t>
      </w:r>
      <w:r w:rsidRPr="00D237BC" w:rsidDel="00015DDA">
        <w:rPr>
          <w:color w:val="000000" w:themeColor="text1"/>
          <w:rPrChange w:id="1964" w:author="Perica, Tina" w:date="2020-08-23T15:10:00Z">
            <w:rPr/>
          </w:rPrChange>
        </w:rPr>
        <w:t xml:space="preserve"> </w:t>
      </w:r>
      <w:r w:rsidRPr="00D237BC">
        <w:rPr>
          <w:color w:val="000000" w:themeColor="text1"/>
          <w:rPrChange w:id="1965" w:author="Perica, Tina" w:date="2020-08-23T15:10:00Z">
            <w:rPr/>
          </w:rPrChange>
        </w:rPr>
        <w:t xml:space="preserve">strains containing mutant </w:t>
      </w:r>
      <w:r w:rsidRPr="00D237BC">
        <w:rPr>
          <w:i/>
          <w:color w:val="000000" w:themeColor="text1"/>
          <w:rPrChange w:id="1966" w:author="Perica, Tina" w:date="2020-08-23T15:10:00Z">
            <w:rPr>
              <w:i/>
            </w:rPr>
          </w:rPrChange>
        </w:rPr>
        <w:t>GSP1</w:t>
      </w:r>
      <w:r w:rsidRPr="00D237BC">
        <w:rPr>
          <w:color w:val="000000" w:themeColor="text1"/>
          <w:rPrChange w:id="1967" w:author="Perica, Tina" w:date="2020-08-23T15:10:00Z">
            <w:rPr/>
          </w:rPrChange>
        </w:rPr>
        <w:t xml:space="preserve"> genes were regularly confirmed by sequencing the Gsp1 genomic region. </w:t>
      </w:r>
    </w:p>
    <w:p w14:paraId="41340E2C" w14:textId="77777777" w:rsidR="00EA1802" w:rsidRPr="00714A60" w:rsidRDefault="00EA1802" w:rsidP="00EA1802">
      <w:pPr>
        <w:pStyle w:val="Heading3"/>
        <w:spacing w:line="312" w:lineRule="auto"/>
      </w:pPr>
      <w:r w:rsidRPr="00D237BC">
        <w:rPr>
          <w:i/>
        </w:rPr>
        <w:t>S. cerevisiae</w:t>
      </w:r>
      <w:r w:rsidRPr="00D237BC">
        <w:t xml:space="preserve"> genetics and genetic interaction mapping</w:t>
      </w:r>
    </w:p>
    <w:p w14:paraId="05107AA4" w14:textId="77777777" w:rsidR="00EA1802" w:rsidRPr="00FE58D2" w:rsidRDefault="00EA1802" w:rsidP="00EA1802">
      <w:pPr>
        <w:pStyle w:val="Heading4"/>
      </w:pPr>
      <w:r w:rsidRPr="00FE58D2">
        <w:rPr>
          <w:i/>
        </w:rPr>
        <w:t>S. cerevisiae</w:t>
      </w:r>
      <w:r w:rsidRPr="00FE58D2">
        <w:t xml:space="preserve"> transformation</w:t>
      </w:r>
    </w:p>
    <w:p w14:paraId="643D9215" w14:textId="1A0E150F" w:rsidR="00EA1802" w:rsidRPr="004251A4" w:rsidRDefault="00EA1802" w:rsidP="00EA1802">
      <w:pPr>
        <w:rPr>
          <w:color w:val="000000" w:themeColor="text1"/>
        </w:rPr>
      </w:pPr>
      <w:r w:rsidRPr="004251A4">
        <w:rPr>
          <w:color w:val="000000" w:themeColor="text1"/>
        </w:rPr>
        <w:t xml:space="preserve">To generate MAT:α strains with Gsp1 point mutations the entire cassette was amplified by PCR using </w:t>
      </w:r>
      <w:r w:rsidRPr="004251A4">
        <w:rPr>
          <w:i/>
          <w:color w:val="000000" w:themeColor="text1"/>
        </w:rPr>
        <w:t>S. cerevisiae</w:t>
      </w:r>
      <w:r w:rsidRPr="004251A4">
        <w:rPr>
          <w:color w:val="000000" w:themeColor="text1"/>
        </w:rPr>
        <w:t xml:space="preserve"> transformation forward and reverse primers, and </w:t>
      </w:r>
      <w:r w:rsidRPr="004251A4">
        <w:rPr>
          <w:i/>
          <w:color w:val="000000" w:themeColor="text1"/>
        </w:rPr>
        <w:t>S. cerevisiae</w:t>
      </w:r>
      <w:r w:rsidRPr="004251A4">
        <w:rPr>
          <w:color w:val="000000" w:themeColor="text1"/>
        </w:rPr>
        <w:t xml:space="preserve"> was transformed into the starting SGA MAT:α his3D1; leu2D0; ura3D0; LYS2þ; can1::STE2pr-SpHIS5 (SpHIS5 is the S. pombe HIS5 gene); lyp1D::STE3pr-LEU2 strain from</w:t>
      </w:r>
      <w:r w:rsidR="00186F9C" w:rsidRPr="004251A4">
        <w:rPr>
          <w:color w:val="000000" w:themeColor="text1"/>
        </w:rPr>
        <w:t>{Collins, 2010, r02067}</w:t>
      </w:r>
      <w:r w:rsidRPr="004251A4">
        <w:rPr>
          <w:color w:val="000000" w:themeColor="text1"/>
        </w:rPr>
        <w:t xml:space="preserve"> as described below. </w:t>
      </w:r>
    </w:p>
    <w:p w14:paraId="291A2BC9" w14:textId="0E799B4B" w:rsidR="00EA1802" w:rsidRPr="004251A4" w:rsidRDefault="00EA1802" w:rsidP="009759D0">
      <w:pPr>
        <w:pStyle w:val="Caption"/>
      </w:pPr>
      <w:r w:rsidRPr="004251A4">
        <w:t xml:space="preserve">Primers for amplifying the </w:t>
      </w:r>
      <w:r w:rsidRPr="004251A4">
        <w:rPr>
          <w:i/>
        </w:rPr>
        <w:t>GSP1</w:t>
      </w:r>
      <w:r w:rsidRPr="004251A4">
        <w:t xml:space="preserve"> genomic region</w:t>
      </w:r>
    </w:p>
    <w:tbl>
      <w:tblPr>
        <w:tblStyle w:val="TableGrid"/>
        <w:tblW w:w="0" w:type="auto"/>
        <w:tblLayout w:type="fixed"/>
        <w:tblLook w:val="04A0" w:firstRow="1" w:lastRow="0" w:firstColumn="1" w:lastColumn="0" w:noHBand="0" w:noVBand="1"/>
      </w:tblPr>
      <w:tblGrid>
        <w:gridCol w:w="3880"/>
        <w:gridCol w:w="6296"/>
      </w:tblGrid>
      <w:tr w:rsidR="00D237BC" w:rsidRPr="00A5533C" w14:paraId="4F84A7E3" w14:textId="77777777" w:rsidTr="00EA1802">
        <w:tc>
          <w:tcPr>
            <w:tcW w:w="3880" w:type="dxa"/>
          </w:tcPr>
          <w:p w14:paraId="6C0E9708" w14:textId="77777777" w:rsidR="00EA1802" w:rsidRPr="00A5533C" w:rsidRDefault="00EA1802" w:rsidP="00966E94">
            <w:pPr>
              <w:rPr>
                <w:color w:val="000000" w:themeColor="text1"/>
                <w:lang w:val="en-GB"/>
              </w:rPr>
            </w:pPr>
            <w:r w:rsidRPr="00A5533C">
              <w:rPr>
                <w:color w:val="000000" w:themeColor="text1"/>
                <w:lang w:val="en-GB"/>
              </w:rPr>
              <w:t>Primer name</w:t>
            </w:r>
          </w:p>
        </w:tc>
        <w:tc>
          <w:tcPr>
            <w:tcW w:w="6296" w:type="dxa"/>
          </w:tcPr>
          <w:p w14:paraId="06C50605" w14:textId="77777777" w:rsidR="00EA1802" w:rsidRPr="00A5533C" w:rsidRDefault="00EA1802" w:rsidP="00966E94">
            <w:pPr>
              <w:rPr>
                <w:color w:val="000000" w:themeColor="text1"/>
                <w:lang w:val="en-GB"/>
              </w:rPr>
            </w:pPr>
            <w:r w:rsidRPr="00A5533C">
              <w:rPr>
                <w:color w:val="000000" w:themeColor="text1"/>
                <w:lang w:val="en-GB"/>
              </w:rPr>
              <w:t>Primer sequence</w:t>
            </w:r>
          </w:p>
        </w:tc>
      </w:tr>
      <w:tr w:rsidR="00D237BC" w:rsidRPr="00A5533C" w14:paraId="18D38BE9" w14:textId="77777777" w:rsidTr="00EA1802">
        <w:tc>
          <w:tcPr>
            <w:tcW w:w="3880" w:type="dxa"/>
          </w:tcPr>
          <w:p w14:paraId="2F29808A" w14:textId="77777777" w:rsidR="00EA1802" w:rsidRPr="00A5533C" w:rsidRDefault="00EA1802" w:rsidP="00966E94">
            <w:pPr>
              <w:rPr>
                <w:color w:val="000000" w:themeColor="text1"/>
                <w:lang w:val="en-GB"/>
              </w:rPr>
            </w:pPr>
            <w:r w:rsidRPr="00A5533C">
              <w:rPr>
                <w:i/>
                <w:color w:val="000000" w:themeColor="text1"/>
                <w:lang w:val="en-GB"/>
              </w:rPr>
              <w:t>S. cerevisiae</w:t>
            </w:r>
            <w:r w:rsidRPr="00A5533C">
              <w:rPr>
                <w:color w:val="000000" w:themeColor="text1"/>
                <w:lang w:val="en-GB"/>
              </w:rPr>
              <w:t xml:space="preserve"> Transformation FWD</w:t>
            </w:r>
          </w:p>
        </w:tc>
        <w:tc>
          <w:tcPr>
            <w:tcW w:w="6296" w:type="dxa"/>
          </w:tcPr>
          <w:p w14:paraId="6634F623" w14:textId="77777777" w:rsidR="00EA1802" w:rsidRPr="00A5533C" w:rsidRDefault="00EA1802" w:rsidP="00966E94">
            <w:pPr>
              <w:rPr>
                <w:color w:val="000000" w:themeColor="text1"/>
                <w:lang w:val="en-GB"/>
              </w:rPr>
            </w:pPr>
            <w:r w:rsidRPr="00A5533C">
              <w:rPr>
                <w:color w:val="000000" w:themeColor="text1"/>
              </w:rPr>
              <w:t>GTATGATCAACTTTTCCTCACCTTTTAAGTTTGTTTCG</w:t>
            </w:r>
          </w:p>
        </w:tc>
      </w:tr>
      <w:tr w:rsidR="00EA1802" w:rsidRPr="00A5533C" w14:paraId="11ECC62A" w14:textId="77777777" w:rsidTr="00EA1802">
        <w:tc>
          <w:tcPr>
            <w:tcW w:w="3880" w:type="dxa"/>
          </w:tcPr>
          <w:p w14:paraId="06AB3267" w14:textId="77777777" w:rsidR="00EA1802" w:rsidRPr="00A5533C" w:rsidRDefault="00EA1802" w:rsidP="00966E94">
            <w:pPr>
              <w:rPr>
                <w:color w:val="000000" w:themeColor="text1"/>
                <w:lang w:val="en-GB"/>
              </w:rPr>
            </w:pPr>
            <w:r w:rsidRPr="00A5533C">
              <w:rPr>
                <w:i/>
                <w:color w:val="000000" w:themeColor="text1"/>
                <w:lang w:val="en-GB"/>
              </w:rPr>
              <w:t>S. cerevisiae</w:t>
            </w:r>
            <w:r w:rsidRPr="00A5533C">
              <w:rPr>
                <w:color w:val="000000" w:themeColor="text1"/>
                <w:lang w:val="en-GB"/>
              </w:rPr>
              <w:t xml:space="preserve"> Transformation REV</w:t>
            </w:r>
          </w:p>
        </w:tc>
        <w:tc>
          <w:tcPr>
            <w:tcW w:w="6296" w:type="dxa"/>
          </w:tcPr>
          <w:p w14:paraId="70B95B34" w14:textId="77777777" w:rsidR="00EA1802" w:rsidRPr="00A5533C" w:rsidRDefault="00EA1802" w:rsidP="00966E94">
            <w:pPr>
              <w:rPr>
                <w:color w:val="000000" w:themeColor="text1"/>
                <w:lang w:val="en-GB"/>
              </w:rPr>
            </w:pPr>
            <w:r w:rsidRPr="00A5533C">
              <w:rPr>
                <w:color w:val="000000" w:themeColor="text1"/>
              </w:rPr>
              <w:t>GATTGGAGAAACCAACCCAAATTTTACACCACAA</w:t>
            </w:r>
          </w:p>
        </w:tc>
      </w:tr>
    </w:tbl>
    <w:p w14:paraId="437AFEDE" w14:textId="77777777" w:rsidR="00EA1802" w:rsidRPr="00A5533C" w:rsidRDefault="00EA1802" w:rsidP="00EA1802">
      <w:pPr>
        <w:rPr>
          <w:i/>
          <w:color w:val="000000" w:themeColor="text1"/>
        </w:rPr>
      </w:pPr>
    </w:p>
    <w:p w14:paraId="60905AAC" w14:textId="0934A56C" w:rsidR="00EA1802" w:rsidRPr="00A5533C" w:rsidRDefault="00EA1802" w:rsidP="00EA1802">
      <w:pPr>
        <w:rPr>
          <w:color w:val="000000" w:themeColor="text1"/>
        </w:rPr>
      </w:pPr>
      <w:r w:rsidRPr="00A5533C">
        <w:rPr>
          <w:color w:val="000000" w:themeColor="text1"/>
        </w:rPr>
        <w:lastRenderedPageBreak/>
        <w:t xml:space="preserve">DNA competent </w:t>
      </w:r>
      <w:r w:rsidRPr="00A5533C">
        <w:rPr>
          <w:i/>
          <w:color w:val="000000" w:themeColor="text1"/>
        </w:rPr>
        <w:t>S. cerevisiae</w:t>
      </w:r>
      <w:r w:rsidRPr="00A5533C">
        <w:rPr>
          <w:color w:val="000000" w:themeColor="text1"/>
        </w:rPr>
        <w:t xml:space="preserve"> cells were made using a </w:t>
      </w:r>
      <w:proofErr w:type="spellStart"/>
      <w:r w:rsidRPr="00A5533C">
        <w:rPr>
          <w:color w:val="000000" w:themeColor="text1"/>
        </w:rPr>
        <w:t>LiAc</w:t>
      </w:r>
      <w:proofErr w:type="spellEnd"/>
      <w:r w:rsidRPr="00A5533C">
        <w:rPr>
          <w:color w:val="000000" w:themeColor="text1"/>
        </w:rPr>
        <w:t xml:space="preserve"> protocol. The final transformation mixture contained 10 mM </w:t>
      </w:r>
      <w:proofErr w:type="spellStart"/>
      <w:r w:rsidRPr="00A5533C">
        <w:rPr>
          <w:color w:val="000000" w:themeColor="text1"/>
        </w:rPr>
        <w:t>LiAc</w:t>
      </w:r>
      <w:proofErr w:type="spellEnd"/>
      <w:r w:rsidRPr="00A5533C">
        <w:rPr>
          <w:color w:val="000000" w:themeColor="text1"/>
        </w:rPr>
        <w:t xml:space="preserve"> (Lithium acetate dihydrate, 98%, extra pure, ACROS Organics™, CAS 6108-17-4), 50 </w:t>
      </w:r>
      <w:r w:rsidRPr="00A5533C">
        <w:rPr>
          <w:color w:val="000000" w:themeColor="text1"/>
          <w:lang w:val="el-GR"/>
        </w:rPr>
        <w:t>μ</w:t>
      </w:r>
      <w:r w:rsidRPr="00A5533C">
        <w:rPr>
          <w:color w:val="000000" w:themeColor="text1"/>
        </w:rPr>
        <w:t>g ssDNA (</w:t>
      </w:r>
      <w:proofErr w:type="spellStart"/>
      <w:r w:rsidRPr="00A5533C">
        <w:rPr>
          <w:color w:val="000000" w:themeColor="text1"/>
        </w:rPr>
        <w:t>UltraPure</w:t>
      </w:r>
      <w:proofErr w:type="spellEnd"/>
      <w:r w:rsidRPr="00A5533C">
        <w:rPr>
          <w:color w:val="000000" w:themeColor="text1"/>
        </w:rPr>
        <w:t xml:space="preserve">™ Salmon Sperm DNA Solution, Invitrogen, 15632011), 30 % sterile-filtered PEG 8000 (Poly(ethylene glycol), </w:t>
      </w:r>
      <w:proofErr w:type="spellStart"/>
      <w:r w:rsidRPr="00A5533C">
        <w:rPr>
          <w:color w:val="000000" w:themeColor="text1"/>
        </w:rPr>
        <w:t>BioUltra</w:t>
      </w:r>
      <w:proofErr w:type="spellEnd"/>
      <w:r w:rsidRPr="00A5533C">
        <w:rPr>
          <w:color w:val="000000" w:themeColor="text1"/>
        </w:rPr>
        <w:t xml:space="preserve">, 8,000, Sigma-Aldrich, 89510-250G-F). A </w:t>
      </w:r>
      <w:r w:rsidRPr="00A5533C">
        <w:rPr>
          <w:i/>
          <w:color w:val="000000" w:themeColor="text1"/>
        </w:rPr>
        <w:t>S. cerevisiae</w:t>
      </w:r>
      <w:r w:rsidRPr="00A5533C">
        <w:rPr>
          <w:color w:val="000000" w:themeColor="text1"/>
        </w:rPr>
        <w:t xml:space="preserve"> pellet of approximately 25 </w:t>
      </w:r>
      <w:r w:rsidRPr="00A5533C">
        <w:rPr>
          <w:color w:val="000000" w:themeColor="text1"/>
          <w:lang w:val="el-GR"/>
        </w:rPr>
        <w:t>μ</w:t>
      </w:r>
      <w:r w:rsidRPr="00A5533C">
        <w:rPr>
          <w:color w:val="000000" w:themeColor="text1"/>
        </w:rPr>
        <w:t xml:space="preserve">l was mixed with 15 </w:t>
      </w:r>
      <w:r w:rsidRPr="00A5533C">
        <w:rPr>
          <w:color w:val="000000" w:themeColor="text1"/>
          <w:lang w:val="el-GR"/>
        </w:rPr>
        <w:t>μ</w:t>
      </w:r>
      <w:r w:rsidRPr="00A5533C">
        <w:rPr>
          <w:color w:val="000000" w:themeColor="text1"/>
        </w:rPr>
        <w:t xml:space="preserve">l of linear DNA PCR product and 240 </w:t>
      </w:r>
      <w:r w:rsidRPr="00A5533C">
        <w:rPr>
          <w:color w:val="000000" w:themeColor="text1"/>
          <w:lang w:val="el-GR"/>
        </w:rPr>
        <w:t>μ</w:t>
      </w:r>
      <w:r w:rsidRPr="00A5533C">
        <w:rPr>
          <w:color w:val="000000" w:themeColor="text1"/>
        </w:rPr>
        <w:t xml:space="preserve">l of the transformation mixture, and heat shocked at 42 ºC for 40 minutes. Transformed cells were grown on YPD (20 g </w:t>
      </w:r>
      <w:proofErr w:type="spellStart"/>
      <w:r w:rsidRPr="00A5533C">
        <w:rPr>
          <w:color w:val="000000" w:themeColor="text1"/>
        </w:rPr>
        <w:t>Bacto</w:t>
      </w:r>
      <w:proofErr w:type="spellEnd"/>
      <w:r w:rsidRPr="00A5533C">
        <w:rPr>
          <w:color w:val="000000" w:themeColor="text1"/>
        </w:rPr>
        <w:t xml:space="preserve">™ Peptone (CAT # 211820, BD Diagnostic Systems), 10 g </w:t>
      </w:r>
      <w:proofErr w:type="spellStart"/>
      <w:r w:rsidRPr="00A5533C">
        <w:rPr>
          <w:color w:val="000000" w:themeColor="text1"/>
        </w:rPr>
        <w:t>Bacto</w:t>
      </w:r>
      <w:proofErr w:type="spellEnd"/>
      <w:r w:rsidRPr="00A5533C">
        <w:rPr>
          <w:color w:val="000000" w:themeColor="text1"/>
        </w:rPr>
        <w:t xml:space="preserve">™ Yeast Extract (CAT # 212720 BD), and 20 g Dextrose (CAT # D16-3, Fisher Chemicals) per 1-liter medium) + </w:t>
      </w:r>
      <w:proofErr w:type="spellStart"/>
      <w:r w:rsidRPr="00A5533C">
        <w:rPr>
          <w:color w:val="000000" w:themeColor="text1"/>
        </w:rPr>
        <w:t>clonNAT</w:t>
      </w:r>
      <w:proofErr w:type="spellEnd"/>
      <w:r w:rsidRPr="00A5533C">
        <w:rPr>
          <w:color w:val="000000" w:themeColor="text1"/>
        </w:rPr>
        <w:t xml:space="preserve"> plates and incubated at 30 ºC for 3 to 6 days. Many colonies that appeared after 24-48 hours carried the </w:t>
      </w:r>
      <w:proofErr w:type="spellStart"/>
      <w:r w:rsidRPr="00A5533C">
        <w:rPr>
          <w:color w:val="000000" w:themeColor="text1"/>
        </w:rPr>
        <w:t>clonNAT</w:t>
      </w:r>
      <w:proofErr w:type="spellEnd"/>
      <w:r w:rsidRPr="00A5533C">
        <w:rPr>
          <w:color w:val="000000" w:themeColor="text1"/>
        </w:rPr>
        <w:t xml:space="preserve"> cassette but not the </w:t>
      </w:r>
      <w:r w:rsidRPr="00A5533C">
        <w:rPr>
          <w:i/>
          <w:color w:val="000000" w:themeColor="text1"/>
        </w:rPr>
        <w:t>GSP1</w:t>
      </w:r>
      <w:r w:rsidRPr="00A5533C">
        <w:rPr>
          <w:color w:val="000000" w:themeColor="text1"/>
        </w:rPr>
        <w:t xml:space="preserve"> point mutation, or the 3xFLAG tag. Cells were therefore sparsely plated and plates were incubated for a longer period of time after which colonies of different sizes were picked and the </w:t>
      </w:r>
      <w:r w:rsidR="001646A9" w:rsidRPr="00A5533C">
        <w:rPr>
          <w:color w:val="000000" w:themeColor="text1"/>
        </w:rPr>
        <w:t xml:space="preserve">mutant </w:t>
      </w:r>
      <w:r w:rsidRPr="00A5533C">
        <w:rPr>
          <w:color w:val="000000" w:themeColor="text1"/>
        </w:rPr>
        <w:t>strains were confirmed by sequencing.</w:t>
      </w:r>
    </w:p>
    <w:p w14:paraId="1CF35207" w14:textId="77777777" w:rsidR="00EA1802" w:rsidRPr="00714A60" w:rsidRDefault="00EA1802" w:rsidP="00EA1802">
      <w:pPr>
        <w:pStyle w:val="Heading4"/>
        <w:spacing w:before="120" w:line="312" w:lineRule="auto"/>
      </w:pPr>
      <w:r w:rsidRPr="00D237BC">
        <w:t>Epistatic mini-array profiling (E-MAP) of Gsp1 point mutants</w:t>
      </w:r>
    </w:p>
    <w:p w14:paraId="3D9E8C58" w14:textId="5674524A" w:rsidR="00EA1802" w:rsidRPr="00A5533C" w:rsidRDefault="00EA1802" w:rsidP="00EA1802">
      <w:pPr>
        <w:rPr>
          <w:color w:val="000000" w:themeColor="text1"/>
        </w:rPr>
      </w:pPr>
      <w:r w:rsidRPr="00A5533C">
        <w:rPr>
          <w:color w:val="000000" w:themeColor="text1"/>
        </w:rPr>
        <w:t xml:space="preserve">Genetic interactions of all viable </w:t>
      </w:r>
      <w:r w:rsidRPr="00A5533C">
        <w:rPr>
          <w:i/>
          <w:color w:val="000000" w:themeColor="text1"/>
        </w:rPr>
        <w:t>GSP1</w:t>
      </w:r>
      <w:r w:rsidRPr="00A5533C">
        <w:rPr>
          <w:color w:val="000000" w:themeColor="text1"/>
        </w:rPr>
        <w:t xml:space="preserve"> point mutant (PM-GSP1-clonNAT) strains were identified by epistatic </w:t>
      </w:r>
      <w:proofErr w:type="spellStart"/>
      <w:r w:rsidRPr="00A5533C">
        <w:rPr>
          <w:color w:val="000000" w:themeColor="text1"/>
        </w:rPr>
        <w:t>miniarray</w:t>
      </w:r>
      <w:proofErr w:type="spellEnd"/>
      <w:r w:rsidRPr="00A5533C">
        <w:rPr>
          <w:color w:val="000000" w:themeColor="text1"/>
        </w:rPr>
        <w:t xml:space="preserve"> profile (E-MAP) screens</w:t>
      </w:r>
      <w:r w:rsidR="00186F9C" w:rsidRPr="00A5533C">
        <w:rPr>
          <w:color w:val="000000" w:themeColor="text1"/>
        </w:rPr>
        <w:t>{Collins, 2010, r02067;Schuldiner, 2005, r01675}</w:t>
      </w:r>
      <w:r w:rsidRPr="00A5533C">
        <w:rPr>
          <w:color w:val="000000" w:themeColor="text1"/>
        </w:rPr>
        <w:t xml:space="preserve"> using a previously constructed array library of 1,536 KAN-marked (kanamycin) mutant strains assembled from the </w:t>
      </w:r>
      <w:r w:rsidRPr="00A5533C">
        <w:rPr>
          <w:i/>
          <w:color w:val="000000" w:themeColor="text1"/>
        </w:rPr>
        <w:t>S. cerevisiae</w:t>
      </w:r>
      <w:r w:rsidRPr="00A5533C">
        <w:rPr>
          <w:color w:val="000000" w:themeColor="text1"/>
        </w:rPr>
        <w:t xml:space="preserve"> deletion collection</w:t>
      </w:r>
      <w:r w:rsidR="00186F9C" w:rsidRPr="00A5533C">
        <w:rPr>
          <w:color w:val="000000" w:themeColor="text1"/>
        </w:rPr>
        <w:t>{Giaever, 2002, r03234}</w:t>
      </w:r>
      <w:r w:rsidRPr="00A5533C">
        <w:rPr>
          <w:color w:val="000000" w:themeColor="text1"/>
        </w:rPr>
        <w:t xml:space="preserve"> and the </w:t>
      </w:r>
      <w:proofErr w:type="spellStart"/>
      <w:r w:rsidRPr="00A5533C">
        <w:rPr>
          <w:color w:val="000000" w:themeColor="text1"/>
        </w:rPr>
        <w:t>DAmP</w:t>
      </w:r>
      <w:proofErr w:type="spellEnd"/>
      <w:r w:rsidRPr="00A5533C">
        <w:rPr>
          <w:color w:val="000000" w:themeColor="text1"/>
        </w:rPr>
        <w:t xml:space="preserve"> (</w:t>
      </w:r>
      <w:r w:rsidRPr="00A5533C">
        <w:rPr>
          <w:i/>
          <w:iCs/>
          <w:color w:val="000000" w:themeColor="text1"/>
        </w:rPr>
        <w:t>d</w:t>
      </w:r>
      <w:r w:rsidRPr="00A5533C">
        <w:rPr>
          <w:color w:val="000000" w:themeColor="text1"/>
        </w:rPr>
        <w:t xml:space="preserve">ecreased </w:t>
      </w:r>
      <w:r w:rsidRPr="00A5533C">
        <w:rPr>
          <w:i/>
          <w:iCs/>
          <w:color w:val="000000" w:themeColor="text1"/>
        </w:rPr>
        <w:t>a</w:t>
      </w:r>
      <w:r w:rsidRPr="00A5533C">
        <w:rPr>
          <w:color w:val="000000" w:themeColor="text1"/>
        </w:rPr>
        <w:t xml:space="preserve">bundance by </w:t>
      </w:r>
      <w:r w:rsidRPr="00A5533C">
        <w:rPr>
          <w:i/>
          <w:iCs/>
          <w:color w:val="000000" w:themeColor="text1"/>
        </w:rPr>
        <w:t>m</w:t>
      </w:r>
      <w:r w:rsidRPr="00A5533C">
        <w:rPr>
          <w:color w:val="000000" w:themeColor="text1"/>
        </w:rPr>
        <w:t xml:space="preserve">RNA </w:t>
      </w:r>
      <w:r w:rsidRPr="00A5533C">
        <w:rPr>
          <w:i/>
          <w:iCs/>
          <w:color w:val="000000" w:themeColor="text1"/>
        </w:rPr>
        <w:t>p</w:t>
      </w:r>
      <w:r w:rsidRPr="00A5533C">
        <w:rPr>
          <w:color w:val="000000" w:themeColor="text1"/>
        </w:rPr>
        <w:t>erturbation ) strain collection</w:t>
      </w:r>
      <w:r w:rsidR="00186F9C" w:rsidRPr="00A5533C">
        <w:rPr>
          <w:color w:val="000000" w:themeColor="text1"/>
        </w:rPr>
        <w:t>{Breslow, 2008, r01674}</w:t>
      </w:r>
      <w:r w:rsidRPr="00A5533C">
        <w:rPr>
          <w:color w:val="000000" w:themeColor="text1"/>
        </w:rPr>
        <w:t>, covering genes involved in a wide variety of cellular processes</w:t>
      </w:r>
      <w:r w:rsidR="00186F9C" w:rsidRPr="00A5533C">
        <w:rPr>
          <w:color w:val="000000" w:themeColor="text1"/>
        </w:rPr>
        <w:t>{</w:t>
      </w:r>
      <w:proofErr w:type="spellStart"/>
      <w:r w:rsidR="00186F9C" w:rsidRPr="00A5533C">
        <w:rPr>
          <w:color w:val="000000" w:themeColor="text1"/>
        </w:rPr>
        <w:t>Braberg</w:t>
      </w:r>
      <w:proofErr w:type="spellEnd"/>
      <w:r w:rsidR="00186F9C" w:rsidRPr="00A5533C">
        <w:rPr>
          <w:color w:val="000000" w:themeColor="text1"/>
        </w:rPr>
        <w:t>, 2013, r03664;Hoppins, 2011, r05476}</w:t>
      </w:r>
      <w:r w:rsidRPr="00A5533C">
        <w:rPr>
          <w:color w:val="000000" w:themeColor="text1"/>
        </w:rPr>
        <w:t>. The E-MAP screen was conducted as previously described in Collins et al.</w:t>
      </w:r>
      <w:r w:rsidR="00186F9C" w:rsidRPr="00A5533C">
        <w:rPr>
          <w:color w:val="000000" w:themeColor="text1"/>
        </w:rPr>
        <w:t>{Collins, 2010, r02067}</w:t>
      </w:r>
      <w:r w:rsidRPr="00A5533C">
        <w:rPr>
          <w:color w:val="000000" w:themeColor="text1"/>
        </w:rPr>
        <w:t xml:space="preserve">, using </w:t>
      </w:r>
      <w:r w:rsidR="00A52E3C" w:rsidRPr="00A5533C">
        <w:rPr>
          <w:color w:val="000000" w:themeColor="text1"/>
        </w:rPr>
        <w:t xml:space="preserve">the </w:t>
      </w:r>
      <w:r w:rsidRPr="00A5533C">
        <w:rPr>
          <w:color w:val="000000" w:themeColor="text1"/>
        </w:rPr>
        <w:t>HT Colony Grid Analyzer Java program</w:t>
      </w:r>
      <w:r w:rsidR="00186F9C" w:rsidRPr="00A5533C">
        <w:rPr>
          <w:color w:val="000000" w:themeColor="text1"/>
        </w:rPr>
        <w:t>{Collins, 2006, r05480}</w:t>
      </w:r>
      <w:r w:rsidRPr="00A5533C">
        <w:rPr>
          <w:color w:val="000000" w:themeColor="text1"/>
        </w:rPr>
        <w:t xml:space="preserve"> (http://sourceforge.net/project/showfiles.php?group_id=163953)</w:t>
      </w:r>
      <w:r w:rsidRPr="00A5533C">
        <w:rPr>
          <w:rStyle w:val="CommentReference"/>
          <w:color w:val="000000" w:themeColor="text1"/>
          <w:sz w:val="24"/>
          <w:szCs w:val="24"/>
        </w:rPr>
        <w:t xml:space="preserve"> and the E-MAP toolbox for MATLAB </w:t>
      </w:r>
      <w:r w:rsidRPr="00A5533C">
        <w:rPr>
          <w:rStyle w:val="CommentReference"/>
          <w:color w:val="000000" w:themeColor="text1"/>
          <w:sz w:val="24"/>
          <w:szCs w:val="24"/>
        </w:rPr>
        <w:lastRenderedPageBreak/>
        <w:t>(http://sourceforge.net/project/showfiles.php?group_id=164376)</w:t>
      </w:r>
      <w:r w:rsidRPr="00A5533C">
        <w:rPr>
          <w:color w:val="000000" w:themeColor="text1"/>
        </w:rPr>
        <w:t xml:space="preserve"> to extract colony sizes of double mutant strains and a statistical scoring scheme to compute genetic interaction scores. Genetic interaction scores represent the average of </w:t>
      </w:r>
      <w:r w:rsidR="00955687" w:rsidRPr="00A5533C">
        <w:rPr>
          <w:color w:val="000000" w:themeColor="text1"/>
        </w:rPr>
        <w:t xml:space="preserve">3-5 </w:t>
      </w:r>
      <w:r w:rsidRPr="00A5533C">
        <w:rPr>
          <w:color w:val="000000" w:themeColor="text1"/>
        </w:rPr>
        <w:t>independent replicate screens. Reproducibility was assessed as previously</w:t>
      </w:r>
      <w:r w:rsidR="001646A9" w:rsidRPr="00A5533C">
        <w:rPr>
          <w:color w:val="000000" w:themeColor="text1"/>
        </w:rPr>
        <w:t xml:space="preserve"> </w:t>
      </w:r>
      <w:proofErr w:type="gramStart"/>
      <w:r w:rsidR="001646A9" w:rsidRPr="00A5533C">
        <w:rPr>
          <w:color w:val="000000" w:themeColor="text1"/>
        </w:rPr>
        <w:t>described</w:t>
      </w:r>
      <w:r w:rsidR="00186F9C" w:rsidRPr="00A5533C">
        <w:rPr>
          <w:color w:val="000000" w:themeColor="text1"/>
        </w:rPr>
        <w:t>{</w:t>
      </w:r>
      <w:proofErr w:type="gramEnd"/>
      <w:r w:rsidR="00186F9C" w:rsidRPr="00A5533C">
        <w:rPr>
          <w:color w:val="000000" w:themeColor="text1"/>
        </w:rPr>
        <w:t>Collins, 2006, r05480}</w:t>
      </w:r>
      <w:r w:rsidRPr="00A5533C">
        <w:rPr>
          <w:color w:val="000000" w:themeColor="text1"/>
        </w:rPr>
        <w:t xml:space="preserve"> by comparing individual scores to the average score for each </w:t>
      </w:r>
      <w:proofErr w:type="spellStart"/>
      <w:r w:rsidRPr="00A5533C">
        <w:rPr>
          <w:color w:val="000000" w:themeColor="text1"/>
        </w:rPr>
        <w:t>mutant</w:t>
      </w:r>
      <w:r w:rsidR="00A52E3C" w:rsidRPr="00A5533C">
        <w:rPr>
          <w:color w:val="000000" w:themeColor="text1"/>
        </w:rPr>
        <w:t>:</w:t>
      </w:r>
      <w:r w:rsidRPr="00A5533C">
        <w:rPr>
          <w:color w:val="000000" w:themeColor="text1"/>
        </w:rPr>
        <w:t>gene</w:t>
      </w:r>
      <w:proofErr w:type="spellEnd"/>
      <w:r w:rsidRPr="00A5533C">
        <w:rPr>
          <w:color w:val="000000" w:themeColor="text1"/>
        </w:rPr>
        <w:t xml:space="preserve"> pair, with the two values showing strong correlation across the dataset (Pearson correlation coefficient = 0.83, </w:t>
      </w:r>
      <w:r w:rsidRPr="00A5533C">
        <w:rPr>
          <w:b/>
          <w:color w:val="000000" w:themeColor="text1"/>
        </w:rPr>
        <w:t xml:space="preserve">Supplementary </w:t>
      </w:r>
      <w:r w:rsidR="002A1962" w:rsidRPr="00A5533C">
        <w:rPr>
          <w:b/>
          <w:color w:val="000000" w:themeColor="text1"/>
        </w:rPr>
        <w:t xml:space="preserve">File 1 </w:t>
      </w:r>
      <w:r w:rsidRPr="00A5533C">
        <w:rPr>
          <w:b/>
          <w:color w:val="000000" w:themeColor="text1"/>
        </w:rPr>
        <w:t>Fig</w:t>
      </w:r>
      <w:ins w:id="1968" w:author="Perica, Tina" w:date="2020-08-17T12:54:00Z">
        <w:r w:rsidR="00085769" w:rsidRPr="00A5533C">
          <w:rPr>
            <w:b/>
            <w:color w:val="000000" w:themeColor="text1"/>
          </w:rPr>
          <w:t>.</w:t>
        </w:r>
      </w:ins>
      <w:del w:id="1969" w:author="Perica, Tina" w:date="2020-08-17T12:54:00Z">
        <w:r w:rsidRPr="00A5533C" w:rsidDel="00085769">
          <w:rPr>
            <w:b/>
            <w:color w:val="000000" w:themeColor="text1"/>
          </w:rPr>
          <w:delText>ure</w:delText>
        </w:r>
      </w:del>
      <w:r w:rsidRPr="00A5533C">
        <w:rPr>
          <w:b/>
          <w:color w:val="000000" w:themeColor="text1"/>
        </w:rPr>
        <w:t xml:space="preserve"> </w:t>
      </w:r>
      <w:ins w:id="1970" w:author="Perica, Tina" w:date="2020-08-17T12:54:00Z">
        <w:r w:rsidR="00382AA3" w:rsidRPr="00A5533C">
          <w:rPr>
            <w:b/>
            <w:color w:val="000000" w:themeColor="text1"/>
          </w:rPr>
          <w:t>6</w:t>
        </w:r>
      </w:ins>
      <w:del w:id="1971" w:author="Perica, Tina" w:date="2020-08-17T12:54:00Z">
        <w:r w:rsidR="001646A9" w:rsidRPr="00A5533C" w:rsidDel="00382AA3">
          <w:rPr>
            <w:b/>
            <w:color w:val="000000" w:themeColor="text1"/>
          </w:rPr>
          <w:delText>5</w:delText>
        </w:r>
      </w:del>
      <w:r w:rsidRPr="00A5533C">
        <w:rPr>
          <w:color w:val="000000" w:themeColor="text1"/>
        </w:rPr>
        <w:t xml:space="preserve">). </w:t>
      </w:r>
    </w:p>
    <w:p w14:paraId="067ACF7C" w14:textId="77777777" w:rsidR="00EA1802" w:rsidRPr="00714A60" w:rsidRDefault="00EA1802" w:rsidP="00EA1802">
      <w:pPr>
        <w:pStyle w:val="Heading4"/>
        <w:spacing w:before="120" w:line="312" w:lineRule="auto"/>
      </w:pPr>
      <w:r w:rsidRPr="00D237BC">
        <w:t>Hierarchical clustering of E-MAP genetic interaction data</w:t>
      </w:r>
    </w:p>
    <w:p w14:paraId="30766E69" w14:textId="7DE991C1" w:rsidR="00EA1802" w:rsidRPr="00A5533C" w:rsidRDefault="00EA1802" w:rsidP="00EA1802">
      <w:pPr>
        <w:rPr>
          <w:color w:val="000000" w:themeColor="text1"/>
          <w:lang w:val="en-GB"/>
        </w:rPr>
      </w:pPr>
      <w:r w:rsidRPr="00A5533C">
        <w:rPr>
          <w:color w:val="000000" w:themeColor="text1"/>
        </w:rPr>
        <w:t xml:space="preserve">All E-MAP library </w:t>
      </w:r>
      <w:proofErr w:type="spellStart"/>
      <w:r w:rsidRPr="00A5533C">
        <w:rPr>
          <w:color w:val="000000" w:themeColor="text1"/>
        </w:rPr>
        <w:t>DAmP</w:t>
      </w:r>
      <w:proofErr w:type="spellEnd"/>
      <w:r w:rsidRPr="00A5533C">
        <w:rPr>
          <w:color w:val="000000" w:themeColor="text1"/>
        </w:rPr>
        <w:t xml:space="preserve"> strains as well as library strains showing poor reproducibility were discarded, leaving 1444 out of the original 1536 library genes. Averaged S-scores of genetic interactions between wild</w:t>
      </w:r>
      <w:r w:rsidR="003D5FFF" w:rsidRPr="00A5533C">
        <w:rPr>
          <w:color w:val="000000" w:themeColor="text1"/>
        </w:rPr>
        <w:t>-</w:t>
      </w:r>
      <w:r w:rsidRPr="00A5533C">
        <w:rPr>
          <w:color w:val="000000" w:themeColor="text1"/>
        </w:rPr>
        <w:t xml:space="preserve">type and point mutant Gsp1 and the 1444 </w:t>
      </w:r>
      <w:r w:rsidRPr="00A5533C">
        <w:rPr>
          <w:i/>
          <w:color w:val="000000" w:themeColor="text1"/>
        </w:rPr>
        <w:t>S. cerevisiae</w:t>
      </w:r>
      <w:r w:rsidRPr="00A5533C">
        <w:rPr>
          <w:color w:val="000000" w:themeColor="text1"/>
        </w:rPr>
        <w:t xml:space="preserve"> genes are provided in </w:t>
      </w:r>
      <w:r w:rsidRPr="00A5533C">
        <w:rPr>
          <w:b/>
          <w:color w:val="000000" w:themeColor="text1"/>
        </w:rPr>
        <w:t xml:space="preserve">Supplementary </w:t>
      </w:r>
      <w:r w:rsidR="002A1962" w:rsidRPr="00A5533C">
        <w:rPr>
          <w:b/>
          <w:color w:val="000000" w:themeColor="text1"/>
        </w:rPr>
        <w:t>File 2</w:t>
      </w:r>
      <w:r w:rsidRPr="00A5533C">
        <w:rPr>
          <w:color w:val="000000" w:themeColor="text1"/>
        </w:rPr>
        <w:t xml:space="preserve">. Hierarchical clustering on the </w:t>
      </w:r>
      <w:r w:rsidR="0041692A" w:rsidRPr="00A5533C">
        <w:rPr>
          <w:color w:val="000000" w:themeColor="text1"/>
        </w:rPr>
        <w:t>GI</w:t>
      </w:r>
      <w:r w:rsidRPr="00A5533C">
        <w:rPr>
          <w:color w:val="000000" w:themeColor="text1"/>
        </w:rPr>
        <w:t xml:space="preserve"> profiles was performed using the average linkage method and the pairwise Pearson correlation coefficient as a distance metric. To identify clusters of functionally</w:t>
      </w:r>
      <w:r w:rsidR="001646A9" w:rsidRPr="00A5533C">
        <w:rPr>
          <w:color w:val="000000" w:themeColor="text1"/>
        </w:rPr>
        <w:t xml:space="preserve"> </w:t>
      </w:r>
      <w:r w:rsidRPr="00A5533C">
        <w:rPr>
          <w:color w:val="000000" w:themeColor="text1"/>
        </w:rPr>
        <w:t xml:space="preserve">related library genes, the hierarchical clustering tree was cut to produce 1200 clusters, resulting in 43 clusters with 3 or more members. Biological function descriptions for genes in these clusters were extracted from the </w:t>
      </w:r>
      <w:r w:rsidRPr="00A5533C">
        <w:rPr>
          <w:i/>
          <w:color w:val="000000" w:themeColor="text1"/>
        </w:rPr>
        <w:t xml:space="preserve">Saccharomyces </w:t>
      </w:r>
      <w:r w:rsidRPr="00A5533C">
        <w:rPr>
          <w:color w:val="000000" w:themeColor="text1"/>
        </w:rPr>
        <w:t>Genome Database (SGD</w:t>
      </w:r>
      <w:proofErr w:type="gramStart"/>
      <w:r w:rsidRPr="00A5533C">
        <w:rPr>
          <w:color w:val="000000" w:themeColor="text1"/>
        </w:rPr>
        <w:t>)</w:t>
      </w:r>
      <w:r w:rsidR="00186F9C" w:rsidRPr="00A5533C">
        <w:rPr>
          <w:color w:val="000000" w:themeColor="text1"/>
        </w:rPr>
        <w:t>{</w:t>
      </w:r>
      <w:proofErr w:type="gramEnd"/>
      <w:r w:rsidR="00186F9C" w:rsidRPr="00A5533C">
        <w:rPr>
          <w:color w:val="000000" w:themeColor="text1"/>
        </w:rPr>
        <w:t>Cherry, 1998, r05477}</w:t>
      </w:r>
      <w:r w:rsidRPr="00A5533C">
        <w:rPr>
          <w:i/>
          <w:color w:val="000000" w:themeColor="text1"/>
        </w:rPr>
        <w:t xml:space="preserve">. </w:t>
      </w:r>
      <w:r w:rsidRPr="00A5533C">
        <w:rPr>
          <w:color w:val="000000" w:themeColor="text1"/>
        </w:rPr>
        <w:t>Clusters of genes representing common functions (complexes, pathways or biological functions) were selected</w:t>
      </w:r>
      <w:r w:rsidRPr="00A5533C">
        <w:rPr>
          <w:i/>
          <w:color w:val="000000" w:themeColor="text1"/>
        </w:rPr>
        <w:t xml:space="preserve"> </w:t>
      </w:r>
      <w:r w:rsidRPr="00A5533C">
        <w:rPr>
          <w:color w:val="000000" w:themeColor="text1"/>
        </w:rPr>
        <w:t xml:space="preserve">by manual inspection and represented in the main text </w:t>
      </w:r>
      <w:r w:rsidRPr="00A5533C">
        <w:rPr>
          <w:b/>
          <w:color w:val="000000" w:themeColor="text1"/>
        </w:rPr>
        <w:t xml:space="preserve">Fig. </w:t>
      </w:r>
      <w:r w:rsidR="00414FFA" w:rsidRPr="00A5533C">
        <w:rPr>
          <w:b/>
          <w:color w:val="000000" w:themeColor="text1"/>
        </w:rPr>
        <w:t>1d</w:t>
      </w:r>
      <w:r w:rsidR="00414FFA" w:rsidRPr="00A5533C">
        <w:rPr>
          <w:color w:val="000000" w:themeColor="text1"/>
        </w:rPr>
        <w:t xml:space="preserve"> </w:t>
      </w:r>
      <w:r w:rsidRPr="00A5533C">
        <w:rPr>
          <w:color w:val="000000" w:themeColor="text1"/>
        </w:rPr>
        <w:t xml:space="preserve">and </w:t>
      </w:r>
      <w:r w:rsidRPr="00A5533C">
        <w:rPr>
          <w:b/>
          <w:color w:val="000000" w:themeColor="text1"/>
        </w:rPr>
        <w:t>Extended Data Figure 3b</w:t>
      </w:r>
      <w:r w:rsidRPr="00A5533C">
        <w:rPr>
          <w:color w:val="000000" w:themeColor="text1"/>
        </w:rPr>
        <w:t xml:space="preserve">. </w:t>
      </w:r>
      <w:r w:rsidR="001646A9" w:rsidRPr="00A5533C">
        <w:rPr>
          <w:color w:val="000000" w:themeColor="text1"/>
        </w:rPr>
        <w:t xml:space="preserve">All custom code for E-MAP analysis is provided in </w:t>
      </w:r>
      <w:hyperlink r:id="rId29" w:history="1">
        <w:r w:rsidR="001A3861" w:rsidRPr="00A5533C">
          <w:rPr>
            <w:rStyle w:val="Hyperlink"/>
            <w:color w:val="000000" w:themeColor="text1"/>
            <w:lang w:val="en-GB"/>
          </w:rPr>
          <w:t>https://github.com/tinaperica/Gsp1_manuscript/tree/master/Scripts/E-MAP</w:t>
        </w:r>
      </w:hyperlink>
      <w:r w:rsidR="001A3861" w:rsidRPr="00A5533C">
        <w:rPr>
          <w:color w:val="000000" w:themeColor="text1"/>
          <w:lang w:val="en-GB"/>
        </w:rPr>
        <w:t>.</w:t>
      </w:r>
      <w:r w:rsidR="0038728C" w:rsidRPr="00A5533C">
        <w:rPr>
          <w:color w:val="000000" w:themeColor="text1"/>
          <w:lang w:val="en-GB"/>
        </w:rPr>
        <w:t xml:space="preserve"> </w:t>
      </w:r>
      <w:r w:rsidR="002526FA" w:rsidRPr="00A5533C">
        <w:rPr>
          <w:color w:val="000000" w:themeColor="text1"/>
          <w:lang w:val="en-GB"/>
        </w:rPr>
        <w:t xml:space="preserve">Clustered heatmaps were produced using the </w:t>
      </w:r>
      <w:proofErr w:type="spellStart"/>
      <w:r w:rsidR="002526FA" w:rsidRPr="00A5533C">
        <w:rPr>
          <w:color w:val="000000" w:themeColor="text1"/>
          <w:lang w:val="en-GB"/>
        </w:rPr>
        <w:t>ComplexHeatmap</w:t>
      </w:r>
      <w:proofErr w:type="spellEnd"/>
      <w:r w:rsidR="002526FA" w:rsidRPr="00A5533C">
        <w:rPr>
          <w:color w:val="000000" w:themeColor="text1"/>
          <w:lang w:val="en-GB"/>
        </w:rPr>
        <w:t xml:space="preserve"> </w:t>
      </w:r>
      <w:proofErr w:type="gramStart"/>
      <w:r w:rsidR="002526FA" w:rsidRPr="00A5533C">
        <w:rPr>
          <w:color w:val="000000" w:themeColor="text1"/>
          <w:lang w:val="en-GB"/>
        </w:rPr>
        <w:t>package</w:t>
      </w:r>
      <w:r w:rsidR="00186F9C" w:rsidRPr="00A5533C">
        <w:rPr>
          <w:color w:val="000000" w:themeColor="text1"/>
          <w:lang w:val="en-GB"/>
        </w:rPr>
        <w:t>{</w:t>
      </w:r>
      <w:proofErr w:type="gramEnd"/>
      <w:r w:rsidR="00186F9C" w:rsidRPr="00A5533C">
        <w:rPr>
          <w:color w:val="000000" w:themeColor="text1"/>
          <w:lang w:val="en-GB"/>
        </w:rPr>
        <w:t>Gu, 2016, r05732}</w:t>
      </w:r>
      <w:r w:rsidR="002526FA" w:rsidRPr="00A5533C">
        <w:rPr>
          <w:color w:val="000000" w:themeColor="text1"/>
          <w:lang w:val="en-GB"/>
        </w:rPr>
        <w:t>.</w:t>
      </w:r>
    </w:p>
    <w:p w14:paraId="4A768BFC" w14:textId="77777777" w:rsidR="00EA1802" w:rsidRPr="00714A60" w:rsidRDefault="00EA1802" w:rsidP="00EA1802">
      <w:pPr>
        <w:pStyle w:val="Heading4"/>
        <w:spacing w:before="120" w:line="312" w:lineRule="auto"/>
      </w:pPr>
      <w:r w:rsidRPr="00D237BC">
        <w:t>Scaling of published genetic interaction data to the E-MAP format</w:t>
      </w:r>
    </w:p>
    <w:p w14:paraId="40E51438" w14:textId="4C0B61D9" w:rsidR="00EA1802" w:rsidRPr="00197DF7" w:rsidRDefault="00EA1802" w:rsidP="00A52E3C">
      <w:pPr>
        <w:jc w:val="left"/>
        <w:rPr>
          <w:color w:val="000000" w:themeColor="text1"/>
        </w:rPr>
      </w:pPr>
      <w:r w:rsidRPr="00A5533C">
        <w:rPr>
          <w:color w:val="000000" w:themeColor="text1"/>
        </w:rPr>
        <w:t xml:space="preserve">To enable comparison of </w:t>
      </w:r>
      <w:r w:rsidRPr="00A5533C">
        <w:rPr>
          <w:i/>
          <w:color w:val="000000" w:themeColor="text1"/>
        </w:rPr>
        <w:t xml:space="preserve">GSP1 </w:t>
      </w:r>
      <w:r w:rsidRPr="00A5533C">
        <w:rPr>
          <w:color w:val="000000" w:themeColor="text1"/>
        </w:rPr>
        <w:t xml:space="preserve">point mutant </w:t>
      </w:r>
      <w:r w:rsidR="00B81489" w:rsidRPr="00A5533C">
        <w:rPr>
          <w:color w:val="000000" w:themeColor="text1"/>
        </w:rPr>
        <w:t>GI</w:t>
      </w:r>
      <w:r w:rsidRPr="00A5533C">
        <w:rPr>
          <w:color w:val="000000" w:themeColor="text1"/>
        </w:rPr>
        <w:t xml:space="preserve"> profiles to </w:t>
      </w:r>
      <w:r w:rsidR="005D5863" w:rsidRPr="00A5533C">
        <w:rPr>
          <w:color w:val="000000" w:themeColor="text1"/>
        </w:rPr>
        <w:t xml:space="preserve">GI </w:t>
      </w:r>
      <w:r w:rsidRPr="00A5533C">
        <w:rPr>
          <w:color w:val="000000" w:themeColor="text1"/>
        </w:rPr>
        <w:t xml:space="preserve">profiles of other </w:t>
      </w:r>
      <w:r w:rsidRPr="00A5533C">
        <w:rPr>
          <w:i/>
          <w:color w:val="000000" w:themeColor="text1"/>
        </w:rPr>
        <w:t>S. cerevisiae</w:t>
      </w:r>
      <w:r w:rsidRPr="00A5533C">
        <w:rPr>
          <w:color w:val="000000" w:themeColor="text1"/>
        </w:rPr>
        <w:t xml:space="preserve"> genes, published Synthetic Gene Array (SGA) genetic interaction data</w:t>
      </w:r>
      <w:r w:rsidR="00186F9C" w:rsidRPr="00A5533C">
        <w:rPr>
          <w:color w:val="000000" w:themeColor="text1"/>
        </w:rPr>
        <w:t>{Costanzo, 2016, r04773}</w:t>
      </w:r>
      <w:r w:rsidRPr="00A5533C">
        <w:rPr>
          <w:color w:val="000000" w:themeColor="text1"/>
        </w:rPr>
        <w:t xml:space="preserve"> from </w:t>
      </w:r>
      <w:r w:rsidRPr="00A5533C">
        <w:rPr>
          <w:color w:val="000000" w:themeColor="text1"/>
        </w:rPr>
        <w:lastRenderedPageBreak/>
        <w:t>CellMap.org</w:t>
      </w:r>
      <w:r w:rsidR="00186F9C" w:rsidRPr="00A5533C">
        <w:rPr>
          <w:color w:val="000000" w:themeColor="text1"/>
        </w:rPr>
        <w:t>{</w:t>
      </w:r>
      <w:proofErr w:type="spellStart"/>
      <w:r w:rsidR="00186F9C" w:rsidRPr="00A5533C">
        <w:rPr>
          <w:color w:val="000000" w:themeColor="text1"/>
        </w:rPr>
        <w:t>Usaj</w:t>
      </w:r>
      <w:proofErr w:type="spellEnd"/>
      <w:r w:rsidR="00186F9C" w:rsidRPr="00A5533C">
        <w:rPr>
          <w:color w:val="000000" w:themeColor="text1"/>
        </w:rPr>
        <w:t>, 2017, r05479}</w:t>
      </w:r>
      <w:r w:rsidRPr="00A5533C">
        <w:rPr>
          <w:color w:val="000000" w:themeColor="text1"/>
        </w:rPr>
        <w:t xml:space="preserve"> were scaled to the E-MAP format using a published non-linear scaling method</w:t>
      </w:r>
      <w:r w:rsidR="00186F9C" w:rsidRPr="00A5533C">
        <w:rPr>
          <w:color w:val="000000" w:themeColor="text1"/>
        </w:rPr>
        <w:t>{Ryan, 2012, r03650}</w:t>
      </w:r>
      <w:r w:rsidRPr="00A5533C">
        <w:rPr>
          <w:color w:val="000000" w:themeColor="text1"/>
        </w:rPr>
        <w:t xml:space="preserve">. Briefly, 75,314 genetic interaction pairs present in both the SGA and a previously described E-MAP dataset used to study chromatin </w:t>
      </w:r>
      <w:proofErr w:type="gramStart"/>
      <w:r w:rsidRPr="00A5533C">
        <w:rPr>
          <w:color w:val="000000" w:themeColor="text1"/>
        </w:rPr>
        <w:t>biology</w:t>
      </w:r>
      <w:r w:rsidR="00186F9C" w:rsidRPr="00A5533C">
        <w:rPr>
          <w:color w:val="000000" w:themeColor="text1"/>
        </w:rPr>
        <w:t>{</w:t>
      </w:r>
      <w:proofErr w:type="gramEnd"/>
      <w:r w:rsidR="00186F9C" w:rsidRPr="00A5533C">
        <w:rPr>
          <w:color w:val="000000" w:themeColor="text1"/>
        </w:rPr>
        <w:t>Collins, 2007, r01635}</w:t>
      </w:r>
      <w:r w:rsidRPr="00A5533C">
        <w:rPr>
          <w:color w:val="000000" w:themeColor="text1"/>
        </w:rPr>
        <w:t xml:space="preserve"> were ordered by genetic interaction score and partitioned into 500 equally sized bins separately for each dataset. Bin size</w:t>
      </w:r>
      <w:r w:rsidR="00A52E3C" w:rsidRPr="00A5533C">
        <w:rPr>
          <w:color w:val="000000" w:themeColor="text1"/>
        </w:rPr>
        <w:t xml:space="preserve"> (150 pairs per bin)</w:t>
      </w:r>
      <w:r w:rsidRPr="00A5533C">
        <w:rPr>
          <w:color w:val="000000" w:themeColor="text1"/>
        </w:rPr>
        <w:t xml:space="preserve"> was chosen to provide enough bins for fitting the scaling spline (described below) while still maintaining </w:t>
      </w:r>
      <w:r w:rsidR="00A52E3C" w:rsidRPr="00A5533C">
        <w:rPr>
          <w:color w:val="000000" w:themeColor="text1"/>
        </w:rPr>
        <w:t>a large number of</w:t>
      </w:r>
      <w:r w:rsidRPr="00A5533C">
        <w:rPr>
          <w:color w:val="000000" w:themeColor="text1"/>
        </w:rPr>
        <w:t xml:space="preserve"> pairs per bin</w:t>
      </w:r>
      <w:r w:rsidR="00A52E3C" w:rsidRPr="00A5533C">
        <w:rPr>
          <w:color w:val="000000" w:themeColor="text1"/>
        </w:rPr>
        <w:t xml:space="preserve"> </w:t>
      </w:r>
      <w:r w:rsidRPr="00A5533C">
        <w:rPr>
          <w:color w:val="000000" w:themeColor="text1"/>
        </w:rPr>
        <w:t>such that the mean could be used as a high confidence estimate of the score values in each bin. Scaling factors were computed that scaled the mean of each SGA bin to match the mean of the corresponding E-MAP bin. A non-linear univariate spline was fit through the scaling factors, providing a scaling function that was subsequently applied to each SGA score. The distribution of scores of shared interactions between the scaled SGA and the E-MAP chromatin library was similar to that between replicates in the E-MAP chromatin library, matching what was seen in the previously published scaling of SGA data to E-MAP format</w:t>
      </w:r>
      <w:r w:rsidR="00186F9C" w:rsidRPr="00A5533C">
        <w:rPr>
          <w:color w:val="000000" w:themeColor="text1"/>
        </w:rPr>
        <w:t>{Ryan, 2012, r03650}</w:t>
      </w:r>
      <w:r w:rsidRPr="00A5533C">
        <w:rPr>
          <w:color w:val="000000" w:themeColor="text1"/>
        </w:rPr>
        <w:t xml:space="preserve"> (</w:t>
      </w:r>
      <w:r w:rsidRPr="00A5533C">
        <w:rPr>
          <w:b/>
          <w:color w:val="000000" w:themeColor="text1"/>
        </w:rPr>
        <w:t>Supplementary</w:t>
      </w:r>
      <w:r w:rsidR="002A1962" w:rsidRPr="00A5533C">
        <w:rPr>
          <w:b/>
          <w:color w:val="000000" w:themeColor="text1"/>
        </w:rPr>
        <w:t xml:space="preserve"> File 1</w:t>
      </w:r>
      <w:r w:rsidRPr="00A5533C">
        <w:rPr>
          <w:b/>
          <w:color w:val="000000" w:themeColor="text1"/>
        </w:rPr>
        <w:t xml:space="preserve"> Fig. </w:t>
      </w:r>
      <w:ins w:id="1972" w:author="Perica, Tina" w:date="2020-08-17T12:55:00Z">
        <w:r w:rsidR="009A0993" w:rsidRPr="00A5533C">
          <w:rPr>
            <w:b/>
            <w:color w:val="000000" w:themeColor="text1"/>
          </w:rPr>
          <w:t>7</w:t>
        </w:r>
      </w:ins>
      <w:del w:id="1973" w:author="Perica, Tina" w:date="2020-08-17T12:55:00Z">
        <w:r w:rsidR="001A3861" w:rsidRPr="00A5533C" w:rsidDel="009A0993">
          <w:rPr>
            <w:b/>
            <w:color w:val="000000" w:themeColor="text1"/>
          </w:rPr>
          <w:delText>6</w:delText>
        </w:r>
      </w:del>
      <w:r w:rsidRPr="00A5533C">
        <w:rPr>
          <w:color w:val="000000" w:themeColor="text1"/>
        </w:rPr>
        <w:t xml:space="preserve">). The SGA genetic interaction scores </w:t>
      </w:r>
      <w:r w:rsidR="00416AAE" w:rsidRPr="00A5533C">
        <w:rPr>
          <w:color w:val="000000" w:themeColor="text1"/>
        </w:rPr>
        <w:t xml:space="preserve">are taken </w:t>
      </w:r>
      <w:r w:rsidR="00DB133F" w:rsidRPr="00A5533C">
        <w:rPr>
          <w:color w:val="000000" w:themeColor="text1"/>
        </w:rPr>
        <w:t xml:space="preserve">from </w:t>
      </w:r>
      <w:proofErr w:type="gramStart"/>
      <w:r w:rsidR="00DB133F" w:rsidRPr="00A5533C">
        <w:rPr>
          <w:color w:val="000000" w:themeColor="text1"/>
        </w:rPr>
        <w:t>CellMap.org</w:t>
      </w:r>
      <w:r w:rsidR="00186F9C" w:rsidRPr="00A5533C">
        <w:rPr>
          <w:color w:val="000000" w:themeColor="text1"/>
        </w:rPr>
        <w:t>{</w:t>
      </w:r>
      <w:proofErr w:type="spellStart"/>
      <w:proofErr w:type="gramEnd"/>
      <w:r w:rsidR="00186F9C" w:rsidRPr="00A5533C">
        <w:rPr>
          <w:color w:val="000000" w:themeColor="text1"/>
        </w:rPr>
        <w:t>Usaj</w:t>
      </w:r>
      <w:proofErr w:type="spellEnd"/>
      <w:r w:rsidR="00186F9C" w:rsidRPr="00A5533C">
        <w:rPr>
          <w:color w:val="000000" w:themeColor="text1"/>
        </w:rPr>
        <w:t>, 2017 #130}</w:t>
      </w:r>
      <w:r w:rsidRPr="00A5533C">
        <w:rPr>
          <w:color w:val="000000" w:themeColor="text1"/>
        </w:rPr>
        <w:t>.</w:t>
      </w:r>
      <w:r w:rsidR="00F76C49" w:rsidRPr="00A5533C">
        <w:rPr>
          <w:color w:val="000000" w:themeColor="text1"/>
        </w:rPr>
        <w:t xml:space="preserve"> The scaling code is provided in </w:t>
      </w:r>
      <w:hyperlink r:id="rId30" w:history="1">
        <w:r w:rsidR="00F76C49" w:rsidRPr="00197DF7">
          <w:rPr>
            <w:rStyle w:val="Hyperlink"/>
            <w:rFonts w:cs="Times New Roman"/>
            <w:color w:val="000000" w:themeColor="text1"/>
          </w:rPr>
          <w:t>https://github.com/tinaperica/Gsp1_manuscript/tree/master/Scripts/SGA_Scaling</w:t>
        </w:r>
      </w:hyperlink>
      <w:r w:rsidR="00F76C49" w:rsidRPr="00197DF7">
        <w:rPr>
          <w:color w:val="000000" w:themeColor="text1"/>
        </w:rPr>
        <w:t>.</w:t>
      </w:r>
    </w:p>
    <w:p w14:paraId="2F4581BC" w14:textId="77777777" w:rsidR="00EA1802" w:rsidRPr="00714A60" w:rsidRDefault="00EA1802" w:rsidP="00EA1802">
      <w:pPr>
        <w:pStyle w:val="Heading4"/>
        <w:spacing w:before="120" w:line="312" w:lineRule="auto"/>
      </w:pPr>
      <w:r w:rsidRPr="00D237BC">
        <w:t>Significance of genetic interactions</w:t>
      </w:r>
    </w:p>
    <w:p w14:paraId="3AEEFB6F" w14:textId="5DCB2638" w:rsidR="00EA1802" w:rsidRPr="00197DF7" w:rsidRDefault="00EA1802" w:rsidP="00EA1802">
      <w:pPr>
        <w:rPr>
          <w:color w:val="000000" w:themeColor="text1"/>
        </w:rPr>
      </w:pPr>
      <w:r w:rsidRPr="00197DF7">
        <w:rPr>
          <w:color w:val="000000" w:themeColor="text1"/>
        </w:rPr>
        <w:t xml:space="preserve">The S-score metric used in scoring genetic interactions measured by the E-MAP method has been previously characterized in terms of confidence that any given averaged S-score represents a significant </w:t>
      </w:r>
      <w:proofErr w:type="gramStart"/>
      <w:r w:rsidRPr="00197DF7">
        <w:rPr>
          <w:color w:val="000000" w:themeColor="text1"/>
        </w:rPr>
        <w:t>interaction</w:t>
      </w:r>
      <w:r w:rsidR="00186F9C" w:rsidRPr="00197DF7">
        <w:rPr>
          <w:color w:val="000000" w:themeColor="text1"/>
        </w:rPr>
        <w:t>{</w:t>
      </w:r>
      <w:proofErr w:type="gramEnd"/>
      <w:r w:rsidR="00186F9C" w:rsidRPr="00197DF7">
        <w:rPr>
          <w:color w:val="000000" w:themeColor="text1"/>
        </w:rPr>
        <w:t>Collins, 2006, r05480}</w:t>
      </w:r>
      <w:r w:rsidRPr="00197DF7">
        <w:rPr>
          <w:color w:val="000000" w:themeColor="text1"/>
        </w:rPr>
        <w:t xml:space="preserve">. We fit a spline to data points from Fig. 4c from Collins et </w:t>
      </w:r>
      <w:proofErr w:type="gramStart"/>
      <w:r w:rsidRPr="00197DF7">
        <w:rPr>
          <w:color w:val="000000" w:themeColor="text1"/>
        </w:rPr>
        <w:t>al</w:t>
      </w:r>
      <w:r w:rsidR="00186F9C" w:rsidRPr="00197DF7">
        <w:rPr>
          <w:color w:val="000000" w:themeColor="text1"/>
        </w:rPr>
        <w:t>{</w:t>
      </w:r>
      <w:proofErr w:type="gramEnd"/>
      <w:r w:rsidR="00186F9C" w:rsidRPr="00197DF7">
        <w:rPr>
          <w:color w:val="000000" w:themeColor="text1"/>
        </w:rPr>
        <w:t>Collins, 2006, r05480}</w:t>
      </w:r>
      <w:r w:rsidRPr="00197DF7">
        <w:rPr>
          <w:color w:val="000000" w:themeColor="text1"/>
        </w:rPr>
        <w:t xml:space="preserve">, allowing us to provide an approximate confidence estimate for each of our measured </w:t>
      </w:r>
      <w:r w:rsidRPr="00197DF7">
        <w:rPr>
          <w:i/>
          <w:color w:val="000000" w:themeColor="text1"/>
        </w:rPr>
        <w:t>GSP1</w:t>
      </w:r>
      <w:r w:rsidRPr="00197DF7">
        <w:rPr>
          <w:color w:val="000000" w:themeColor="text1"/>
        </w:rPr>
        <w:t xml:space="preserve"> and scaled </w:t>
      </w:r>
      <w:r w:rsidRPr="00197DF7">
        <w:rPr>
          <w:i/>
          <w:color w:val="000000" w:themeColor="text1"/>
        </w:rPr>
        <w:t>S. cerevisiae</w:t>
      </w:r>
      <w:r w:rsidRPr="00197DF7">
        <w:rPr>
          <w:color w:val="000000" w:themeColor="text1"/>
        </w:rPr>
        <w:t xml:space="preserve"> SGA genetic interaction scores. The SGA </w:t>
      </w:r>
      <w:proofErr w:type="gramStart"/>
      <w:r w:rsidRPr="00197DF7">
        <w:rPr>
          <w:color w:val="000000" w:themeColor="text1"/>
        </w:rPr>
        <w:t>dataset</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xml:space="preserve"> is accompanied by p-values as well as its own recommendations for a threshold at which </w:t>
      </w:r>
      <w:r w:rsidRPr="00197DF7">
        <w:rPr>
          <w:color w:val="000000" w:themeColor="text1"/>
        </w:rPr>
        <w:lastRenderedPageBreak/>
        <w:t xml:space="preserve">individual interactions are considered significant. We plotted the SGA score scaled to E-MAP format vs. the associated p-value (negative log-transformed, </w:t>
      </w:r>
      <w:r w:rsidRPr="00197DF7">
        <w:rPr>
          <w:b/>
          <w:color w:val="000000" w:themeColor="text1"/>
        </w:rPr>
        <w:t xml:space="preserve">Supplementary </w:t>
      </w:r>
      <w:r w:rsidR="009E170D" w:rsidRPr="00197DF7">
        <w:rPr>
          <w:b/>
          <w:color w:val="000000" w:themeColor="text1"/>
        </w:rPr>
        <w:t xml:space="preserve">File 1 </w:t>
      </w:r>
      <w:r w:rsidRPr="00197DF7">
        <w:rPr>
          <w:b/>
          <w:color w:val="000000" w:themeColor="text1"/>
        </w:rPr>
        <w:t>Fig</w:t>
      </w:r>
      <w:r w:rsidR="009E170D" w:rsidRPr="00197DF7">
        <w:rPr>
          <w:b/>
          <w:color w:val="000000" w:themeColor="text1"/>
        </w:rPr>
        <w:t>.</w:t>
      </w:r>
      <w:r w:rsidRPr="00197DF7">
        <w:rPr>
          <w:b/>
          <w:color w:val="000000" w:themeColor="text1"/>
        </w:rPr>
        <w:t xml:space="preserve"> </w:t>
      </w:r>
      <w:ins w:id="1974" w:author="Perica, Tina" w:date="2020-08-17T12:55:00Z">
        <w:r w:rsidR="00AF02B1" w:rsidRPr="00197DF7">
          <w:rPr>
            <w:b/>
            <w:color w:val="000000" w:themeColor="text1"/>
          </w:rPr>
          <w:t>2</w:t>
        </w:r>
      </w:ins>
      <w:del w:id="1975" w:author="Perica, Tina" w:date="2020-08-17T12:55:00Z">
        <w:r w:rsidR="007D3EF8" w:rsidRPr="00197DF7" w:rsidDel="00AF02B1">
          <w:rPr>
            <w:b/>
            <w:color w:val="000000" w:themeColor="text1"/>
          </w:rPr>
          <w:delText>1</w:delText>
        </w:r>
      </w:del>
      <w:r w:rsidRPr="00197DF7">
        <w:rPr>
          <w:b/>
          <w:color w:val="000000" w:themeColor="text1"/>
        </w:rPr>
        <w:t>a</w:t>
      </w:r>
      <w:r w:rsidRPr="00197DF7">
        <w:rPr>
          <w:color w:val="000000" w:themeColor="text1"/>
        </w:rPr>
        <w:t>) and found the distribution to have a similar shape to the confidence function for S-scores (</w:t>
      </w:r>
      <w:r w:rsidRPr="00197DF7">
        <w:rPr>
          <w:b/>
          <w:color w:val="000000" w:themeColor="text1"/>
        </w:rPr>
        <w:t>Supplementary</w:t>
      </w:r>
      <w:r w:rsidR="009E170D" w:rsidRPr="00197DF7">
        <w:rPr>
          <w:b/>
          <w:color w:val="000000" w:themeColor="text1"/>
        </w:rPr>
        <w:t xml:space="preserve"> File 1</w:t>
      </w:r>
      <w:r w:rsidRPr="00197DF7">
        <w:rPr>
          <w:b/>
          <w:color w:val="000000" w:themeColor="text1"/>
        </w:rPr>
        <w:t xml:space="preserve"> Fig</w:t>
      </w:r>
      <w:r w:rsidR="009E170D" w:rsidRPr="00197DF7">
        <w:rPr>
          <w:b/>
          <w:color w:val="000000" w:themeColor="text1"/>
        </w:rPr>
        <w:t>.</w:t>
      </w:r>
      <w:r w:rsidRPr="00197DF7">
        <w:rPr>
          <w:b/>
          <w:color w:val="000000" w:themeColor="text1"/>
        </w:rPr>
        <w:t xml:space="preserve"> </w:t>
      </w:r>
      <w:ins w:id="1976" w:author="Perica, Tina" w:date="2020-08-17T12:55:00Z">
        <w:r w:rsidR="00AF02B1" w:rsidRPr="00197DF7">
          <w:rPr>
            <w:b/>
            <w:color w:val="000000" w:themeColor="text1"/>
          </w:rPr>
          <w:t>2</w:t>
        </w:r>
      </w:ins>
      <w:del w:id="1977" w:author="Perica, Tina" w:date="2020-08-17T12:55:00Z">
        <w:r w:rsidR="007D3EF8" w:rsidRPr="00197DF7" w:rsidDel="00AF02B1">
          <w:rPr>
            <w:b/>
            <w:color w:val="000000" w:themeColor="text1"/>
          </w:rPr>
          <w:delText>1</w:delText>
        </w:r>
      </w:del>
      <w:r w:rsidRPr="00197DF7">
        <w:rPr>
          <w:b/>
          <w:color w:val="000000" w:themeColor="text1"/>
        </w:rPr>
        <w:t>b</w:t>
      </w:r>
      <w:r w:rsidRPr="00197DF7">
        <w:rPr>
          <w:color w:val="000000" w:themeColor="text1"/>
        </w:rP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rsidRPr="00197DF7">
        <w:rPr>
          <w:color w:val="000000" w:themeColor="text1"/>
        </w:rPr>
        <w:t xml:space="preserve">for the </w:t>
      </w:r>
      <w:r w:rsidR="00972646" w:rsidRPr="00197DF7">
        <w:rPr>
          <w:color w:val="000000" w:themeColor="text1"/>
        </w:rPr>
        <w:t xml:space="preserve">SGA data from </w:t>
      </w:r>
      <w:proofErr w:type="gramStart"/>
      <w:r w:rsidR="00972646" w:rsidRPr="00197DF7">
        <w:rPr>
          <w:color w:val="000000" w:themeColor="text1"/>
        </w:rPr>
        <w:t>Ref.</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which was p-value &lt; 0.05 and absolute SGA score &gt; 0.08. After scaling to E-MAP format, this threshold corresponds to scaled S-scores less than -2.97 or greater than 2.25, below our chosen threshold of -3 and 3.</w:t>
      </w:r>
    </w:p>
    <w:p w14:paraId="7D309D4C" w14:textId="324A8AD4" w:rsidR="00EA1802" w:rsidRPr="00FE58D2" w:rsidRDefault="00F57C7D" w:rsidP="00EA1802">
      <w:pPr>
        <w:pStyle w:val="Heading4"/>
        <w:spacing w:before="120" w:line="312" w:lineRule="auto"/>
      </w:pPr>
      <w:r w:rsidRPr="00D237BC">
        <w:t>GI</w:t>
      </w:r>
      <w:r w:rsidR="00EA1802" w:rsidRPr="00714A60">
        <w:t xml:space="preserve"> profile correlation measurements</w:t>
      </w:r>
    </w:p>
    <w:p w14:paraId="4D0F73DB" w14:textId="3AAFAB0E" w:rsidR="00EA1802" w:rsidRPr="00197DF7" w:rsidRDefault="00EA1802" w:rsidP="00EA1802">
      <w:pPr>
        <w:rPr>
          <w:color w:val="000000" w:themeColor="text1"/>
        </w:rPr>
      </w:pPr>
      <w:r w:rsidRPr="00197DF7">
        <w:rPr>
          <w:color w:val="000000" w:themeColor="text1"/>
        </w:rPr>
        <w:t xml:space="preserve">Of the 1444 library genes in the </w:t>
      </w:r>
      <w:r w:rsidRPr="00197DF7">
        <w:rPr>
          <w:i/>
          <w:color w:val="000000" w:themeColor="text1"/>
        </w:rPr>
        <w:t>GSP1</w:t>
      </w:r>
      <w:r w:rsidRPr="00197DF7">
        <w:rPr>
          <w:color w:val="000000" w:themeColor="text1"/>
        </w:rPr>
        <w:t xml:space="preserve"> point mutant </w:t>
      </w:r>
      <w:r w:rsidR="00F52E1B" w:rsidRPr="00197DF7">
        <w:rPr>
          <w:color w:val="000000" w:themeColor="text1"/>
        </w:rPr>
        <w:t>GI</w:t>
      </w:r>
      <w:r w:rsidRPr="00197DF7">
        <w:rPr>
          <w:color w:val="000000" w:themeColor="text1"/>
        </w:rPr>
        <w:t xml:space="preserve"> profile map, 1129 were present in the SGA dataset from </w:t>
      </w:r>
      <w:proofErr w:type="gramStart"/>
      <w:r w:rsidR="001D3EA5" w:rsidRPr="00197DF7">
        <w:rPr>
          <w:color w:val="000000" w:themeColor="text1"/>
        </w:rPr>
        <w:t>Ref.</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xml:space="preserve">. Pairwise Pearson correlation coefficients were computed between all </w:t>
      </w:r>
      <w:r w:rsidRPr="00197DF7">
        <w:rPr>
          <w:i/>
          <w:color w:val="000000" w:themeColor="text1"/>
        </w:rPr>
        <w:t xml:space="preserve">GSP1 </w:t>
      </w:r>
      <w:r w:rsidRPr="00197DF7">
        <w:rPr>
          <w:color w:val="000000" w:themeColor="text1"/>
        </w:rPr>
        <w:t xml:space="preserve">point mutants and SGA gene profiles, and all profiles trimmed to include only genetic interaction measurements with the 1129 shared library genes. Due to the relative sparsity of </w:t>
      </w:r>
      <w:r w:rsidR="00D80B97" w:rsidRPr="00197DF7">
        <w:rPr>
          <w:color w:val="000000" w:themeColor="text1"/>
        </w:rPr>
        <w:t>GI</w:t>
      </w:r>
      <w:r w:rsidRPr="00197DF7">
        <w:rPr>
          <w:color w:val="000000" w:themeColor="text1"/>
        </w:rPr>
        <w:t xml:space="preserve"> profiles, pairwise comparisons are dominated by high numbers of non-significant interactions. Accordingly, we did not consider correlations with </w:t>
      </w:r>
      <w:r w:rsidRPr="00197DF7">
        <w:rPr>
          <w:i/>
          <w:color w:val="000000" w:themeColor="text1"/>
        </w:rPr>
        <w:t>GSP1</w:t>
      </w:r>
      <w:r w:rsidRPr="00197DF7">
        <w:rPr>
          <w:color w:val="000000" w:themeColor="text1"/>
        </w:rP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rsidRPr="00197DF7">
        <w:rPr>
          <w:color w:val="000000" w:themeColor="text1"/>
        </w:rPr>
        <w:t xml:space="preserve">nine </w:t>
      </w:r>
      <w:r w:rsidRPr="00197DF7">
        <w:rPr>
          <w:color w:val="000000" w:themeColor="text1"/>
        </w:rPr>
        <w:t xml:space="preserve">genetic interactions with absolute score greater than 3), leaving 22 strong mutants and 3383 </w:t>
      </w:r>
      <w:r w:rsidRPr="00197DF7">
        <w:rPr>
          <w:i/>
          <w:color w:val="000000" w:themeColor="text1"/>
        </w:rPr>
        <w:t>S. cerevisiae</w:t>
      </w:r>
      <w:r w:rsidRPr="00197DF7">
        <w:rPr>
          <w:color w:val="000000" w:themeColor="text1"/>
        </w:rPr>
        <w:t xml:space="preserve"> SGA genes to be included in the correlation analysis. </w:t>
      </w:r>
      <w:r w:rsidRPr="00197DF7">
        <w:rPr>
          <w:color w:val="000000" w:themeColor="text1"/>
        </w:rPr>
        <w:lastRenderedPageBreak/>
        <w:t xml:space="preserve">All Pearson correlations and their p-values between Gsp1 mutants and </w:t>
      </w:r>
      <w:r w:rsidRPr="00197DF7">
        <w:rPr>
          <w:i/>
          <w:color w:val="000000" w:themeColor="text1"/>
        </w:rPr>
        <w:t>S. cerevisiae</w:t>
      </w:r>
      <w:r w:rsidRPr="00197DF7">
        <w:rPr>
          <w:color w:val="000000" w:themeColor="text1"/>
        </w:rPr>
        <w:t xml:space="preserve"> genes, including all correlations that did not pass our significance filtering procedures</w:t>
      </w:r>
      <w:r w:rsidR="00B8068E" w:rsidRPr="00197DF7">
        <w:rPr>
          <w:color w:val="000000" w:themeColor="text1"/>
        </w:rPr>
        <w:t>,</w:t>
      </w:r>
      <w:r w:rsidRPr="00197DF7">
        <w:rPr>
          <w:color w:val="000000" w:themeColor="text1"/>
        </w:rPr>
        <w:t xml:space="preserve"> are provided in </w:t>
      </w:r>
      <w:r w:rsidRPr="00197DF7">
        <w:rPr>
          <w:b/>
          <w:color w:val="000000" w:themeColor="text1"/>
        </w:rPr>
        <w:t xml:space="preserve">Supplementary </w:t>
      </w:r>
      <w:r w:rsidR="009E170D" w:rsidRPr="00197DF7">
        <w:rPr>
          <w:b/>
          <w:color w:val="000000" w:themeColor="text1"/>
        </w:rPr>
        <w:t>File 3</w:t>
      </w:r>
      <w:r w:rsidRPr="00197DF7">
        <w:rPr>
          <w:color w:val="000000" w:themeColor="text1"/>
        </w:rPr>
        <w:t xml:space="preserve">. The subset of Pearson correlations between Gsp1 point mutants and Gsp1 partners with available co-complex X-ray crystal structures, used to make the point plots in </w:t>
      </w:r>
      <w:r w:rsidRPr="00197DF7">
        <w:rPr>
          <w:b/>
          <w:color w:val="000000" w:themeColor="text1"/>
        </w:rPr>
        <w:t>Fig. 1</w:t>
      </w:r>
      <w:r w:rsidR="007D3EF8" w:rsidRPr="00197DF7">
        <w:rPr>
          <w:b/>
          <w:color w:val="000000" w:themeColor="text1"/>
        </w:rPr>
        <w:t>g</w:t>
      </w:r>
      <w:r w:rsidRPr="00197DF7">
        <w:rPr>
          <w:color w:val="000000" w:themeColor="text1"/>
        </w:rPr>
        <w:t xml:space="preserve"> and </w:t>
      </w:r>
      <w:r w:rsidRPr="00197DF7">
        <w:rPr>
          <w:b/>
          <w:color w:val="000000" w:themeColor="text1"/>
        </w:rPr>
        <w:t>Extended Data Fig. 3c,</w:t>
      </w:r>
      <w:r w:rsidR="00360117" w:rsidRPr="00197DF7">
        <w:rPr>
          <w:b/>
          <w:color w:val="000000" w:themeColor="text1"/>
        </w:rPr>
        <w:t xml:space="preserve"> </w:t>
      </w:r>
      <w:r w:rsidRPr="00197DF7">
        <w:rPr>
          <w:b/>
          <w:color w:val="000000" w:themeColor="text1"/>
        </w:rPr>
        <w:t>d</w:t>
      </w:r>
      <w:r w:rsidRPr="00197DF7">
        <w:rPr>
          <w:color w:val="000000" w:themeColor="text1"/>
        </w:rPr>
        <w:t xml:space="preserve">, are also available in </w:t>
      </w:r>
      <w:r w:rsidRPr="00197DF7">
        <w:rPr>
          <w:b/>
          <w:color w:val="000000" w:themeColor="text1"/>
        </w:rPr>
        <w:t>Supplementary</w:t>
      </w:r>
      <w:r w:rsidR="009932AF" w:rsidRPr="00197DF7">
        <w:rPr>
          <w:b/>
          <w:color w:val="000000" w:themeColor="text1"/>
        </w:rPr>
        <w:t xml:space="preserve"> File 1</w:t>
      </w:r>
      <w:r w:rsidRPr="00197DF7">
        <w:rPr>
          <w:b/>
          <w:color w:val="000000" w:themeColor="text1"/>
        </w:rPr>
        <w:t xml:space="preserve"> Table </w:t>
      </w:r>
      <w:r w:rsidR="009932AF" w:rsidRPr="00197DF7">
        <w:rPr>
          <w:b/>
          <w:color w:val="000000" w:themeColor="text1"/>
        </w:rPr>
        <w:t>4</w:t>
      </w:r>
      <w:r w:rsidRPr="00197DF7">
        <w:rPr>
          <w:color w:val="000000" w:themeColor="text1"/>
        </w:rPr>
        <w:t>.</w:t>
      </w:r>
    </w:p>
    <w:p w14:paraId="48BD3AE0" w14:textId="5FB90C2A" w:rsidR="00AA5CE6" w:rsidRPr="00197DF7" w:rsidRDefault="00EA1802" w:rsidP="00EA1802">
      <w:pPr>
        <w:rPr>
          <w:color w:val="000000" w:themeColor="text1"/>
        </w:rPr>
      </w:pPr>
      <w:r w:rsidRPr="00197DF7">
        <w:rPr>
          <w:color w:val="000000" w:themeColor="text1"/>
        </w:rP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rsidRPr="00197DF7">
        <w:rPr>
          <w:color w:val="000000" w:themeColor="text1"/>
        </w:rPr>
        <w:t>rate</w:t>
      </w:r>
      <w:r w:rsidR="00186F9C" w:rsidRPr="00197DF7">
        <w:rPr>
          <w:color w:val="000000" w:themeColor="text1"/>
        </w:rPr>
        <w:t>{</w:t>
      </w:r>
      <w:proofErr w:type="spellStart"/>
      <w:proofErr w:type="gramEnd"/>
      <w:r w:rsidR="00186F9C" w:rsidRPr="00197DF7">
        <w:rPr>
          <w:color w:val="000000" w:themeColor="text1"/>
        </w:rPr>
        <w:t>Benjamini</w:t>
      </w:r>
      <w:proofErr w:type="spellEnd"/>
      <w:r w:rsidR="00186F9C" w:rsidRPr="00197DF7">
        <w:rPr>
          <w:color w:val="000000" w:themeColor="text1"/>
        </w:rPr>
        <w:t>, 1995, r05513}</w:t>
      </w:r>
      <w:r w:rsidRPr="00197DF7">
        <w:rPr>
          <w:color w:val="000000" w:themeColor="text1"/>
        </w:rPr>
        <w:t xml:space="preserve">. All p-values reported in the text and figures are one-sided (positive) and corrected by the FDR method, unless otherwise stated. </w:t>
      </w:r>
      <w:r w:rsidR="00AA5CE6" w:rsidRPr="00197DF7">
        <w:rPr>
          <w:color w:val="000000" w:themeColor="text1"/>
        </w:rPr>
        <w:t xml:space="preserve">Custom code for </w:t>
      </w:r>
      <w:r w:rsidR="004D4B03" w:rsidRPr="00197DF7">
        <w:rPr>
          <w:color w:val="000000" w:themeColor="text1"/>
        </w:rPr>
        <w:t>GI</w:t>
      </w:r>
      <w:r w:rsidR="00AA5CE6" w:rsidRPr="00197DF7">
        <w:rPr>
          <w:color w:val="000000" w:themeColor="text1"/>
        </w:rPr>
        <w:t xml:space="preserve"> profile correlation calculations and filtering is provided in the accompanying repository </w:t>
      </w:r>
      <w:hyperlink r:id="rId31" w:history="1">
        <w:r w:rsidR="00AA5CE6" w:rsidRPr="00197DF7">
          <w:rPr>
            <w:rStyle w:val="Hyperlink"/>
            <w:rFonts w:cs="Times New Roman"/>
            <w:color w:val="000000" w:themeColor="text1"/>
          </w:rPr>
          <w:t>https://github.com/tinaperica/Gsp1_manuscript/tree/master/Scripts/E-MAP/correlations</w:t>
        </w:r>
      </w:hyperlink>
      <w:r w:rsidR="00AA5CE6" w:rsidRPr="00197DF7">
        <w:rPr>
          <w:rFonts w:cs="Times New Roman"/>
          <w:color w:val="000000" w:themeColor="text1"/>
        </w:rPr>
        <w:t>.</w:t>
      </w:r>
    </w:p>
    <w:p w14:paraId="77544DC7" w14:textId="5B495B90" w:rsidR="00EA1802" w:rsidRPr="00197DF7" w:rsidRDefault="00EA1802" w:rsidP="00EA1802">
      <w:pPr>
        <w:rPr>
          <w:color w:val="000000" w:themeColor="text1"/>
        </w:rPr>
      </w:pPr>
      <w:r w:rsidRPr="00197DF7">
        <w:rPr>
          <w:color w:val="000000" w:themeColor="text1"/>
        </w:rPr>
        <w:t xml:space="preserve">Significance testing was used to filter out </w:t>
      </w:r>
      <w:r w:rsidRPr="00197DF7">
        <w:rPr>
          <w:i/>
          <w:color w:val="000000" w:themeColor="text1"/>
        </w:rPr>
        <w:t>S. cerevisiae</w:t>
      </w:r>
      <w:r w:rsidRPr="00197DF7">
        <w:rPr>
          <w:color w:val="000000" w:themeColor="text1"/>
        </w:rPr>
        <w:t xml:space="preserve"> gene SGA profiles that did not show a significant correlation (one-sided positive, Bonferroni-adjusted) with at least two </w:t>
      </w:r>
      <w:r w:rsidRPr="00197DF7">
        <w:rPr>
          <w:i/>
          <w:color w:val="000000" w:themeColor="text1"/>
        </w:rPr>
        <w:t>GSP1</w:t>
      </w:r>
      <w:r w:rsidRPr="00197DF7">
        <w:rPr>
          <w:color w:val="000000" w:themeColor="text1"/>
        </w:rPr>
        <w:t xml:space="preserve"> point </w:t>
      </w:r>
      <w:r w:rsidR="00113FB6" w:rsidRPr="00197DF7">
        <w:rPr>
          <w:color w:val="000000" w:themeColor="text1"/>
        </w:rPr>
        <w:t xml:space="preserve">GI </w:t>
      </w:r>
      <w:proofErr w:type="gramStart"/>
      <w:r w:rsidRPr="00197DF7">
        <w:rPr>
          <w:color w:val="000000" w:themeColor="text1"/>
        </w:rPr>
        <w:t>mutants</w:t>
      </w:r>
      <w:proofErr w:type="gramEnd"/>
      <w:r w:rsidRPr="00197DF7">
        <w:rPr>
          <w:color w:val="000000" w:themeColor="text1"/>
        </w:rPr>
        <w:t xml:space="preserve"> profile. In total, 278 </w:t>
      </w:r>
      <w:r w:rsidRPr="00197DF7">
        <w:rPr>
          <w:i/>
          <w:color w:val="000000" w:themeColor="text1"/>
        </w:rPr>
        <w:t>S. cerevisiae</w:t>
      </w:r>
      <w:r w:rsidRPr="00197DF7">
        <w:rPr>
          <w:color w:val="000000" w:themeColor="text1"/>
        </w:rPr>
        <w:t xml:space="preserve"> genes from the SGA had a significant </w:t>
      </w:r>
      <w:r w:rsidR="00113FB6" w:rsidRPr="00197DF7">
        <w:rPr>
          <w:color w:val="000000" w:themeColor="text1"/>
        </w:rPr>
        <w:t xml:space="preserve">GI </w:t>
      </w:r>
      <w:r w:rsidRPr="00197DF7">
        <w:rPr>
          <w:color w:val="000000" w:themeColor="text1"/>
        </w:rPr>
        <w:t xml:space="preserve">profile correlation (one-sided positive, Bonferroni-adjusted) with at least two </w:t>
      </w:r>
      <w:r w:rsidRPr="00197DF7">
        <w:rPr>
          <w:i/>
          <w:color w:val="000000" w:themeColor="text1"/>
        </w:rPr>
        <w:t>GSP1</w:t>
      </w:r>
      <w:r w:rsidRPr="00197DF7">
        <w:rPr>
          <w:color w:val="000000" w:themeColor="text1"/>
        </w:rPr>
        <w:t xml:space="preserve"> point mutants and were therefore included in the correlation analysis shown in </w:t>
      </w:r>
      <w:r w:rsidRPr="00197DF7">
        <w:rPr>
          <w:b/>
          <w:color w:val="000000" w:themeColor="text1"/>
        </w:rPr>
        <w:t>Fig. 4b</w:t>
      </w:r>
      <w:r w:rsidRPr="00197DF7">
        <w:rPr>
          <w:color w:val="000000" w:themeColor="text1"/>
        </w:rPr>
        <w:t xml:space="preserve"> and </w:t>
      </w:r>
      <w:r w:rsidRPr="00197DF7">
        <w:rPr>
          <w:b/>
          <w:color w:val="000000" w:themeColor="text1"/>
        </w:rPr>
        <w:t>Extended Data Fig. 8a</w:t>
      </w:r>
      <w:r w:rsidRPr="00197DF7">
        <w:rPr>
          <w:color w:val="000000" w:themeColor="text1"/>
        </w:rPr>
        <w:t xml:space="preserve">. </w:t>
      </w:r>
      <w:commentRangeStart w:id="1978"/>
      <w:ins w:id="1979" w:author="Christopher Mathy" w:date="2020-05-14T10:33:00Z">
        <w:r w:rsidR="00C80AED" w:rsidRPr="00197DF7">
          <w:rPr>
            <w:color w:val="000000" w:themeColor="text1"/>
          </w:rPr>
          <w:t>We required genes to correlate with at least two mutants because the goal of this analysis was to group mutants by similarity, and a gene that only significantly correlated with one mutant is uninformative for this task.</w:t>
        </w:r>
        <w:commentRangeEnd w:id="1978"/>
        <w:r w:rsidR="00C80AED" w:rsidRPr="00197DF7">
          <w:rPr>
            <w:rStyle w:val="CommentReference"/>
            <w:color w:val="000000" w:themeColor="text1"/>
          </w:rPr>
          <w:commentReference w:id="1978"/>
        </w:r>
        <w:r w:rsidR="00C80AED" w:rsidRPr="00197DF7">
          <w:rPr>
            <w:color w:val="000000" w:themeColor="text1"/>
          </w:rPr>
          <w:t xml:space="preserve"> </w:t>
        </w:r>
      </w:ins>
      <w:r w:rsidRPr="00197DF7">
        <w:rPr>
          <w:color w:val="000000" w:themeColor="text1"/>
        </w:rP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rsidRPr="00197DF7">
        <w:rPr>
          <w:color w:val="000000" w:themeColor="text1"/>
        </w:rPr>
        <w:lastRenderedPageBreak/>
        <w:t>genes per row) and thus sensitive to outliers when clustered using Pearson correlations as the distance metric.</w:t>
      </w:r>
    </w:p>
    <w:p w14:paraId="7838B89C" w14:textId="0D39451B" w:rsidR="00EA1802" w:rsidRPr="00D237BC" w:rsidRDefault="00EA1802" w:rsidP="00EA1802">
      <w:pPr>
        <w:rPr>
          <w:color w:val="000000" w:themeColor="text1"/>
          <w:rPrChange w:id="1980" w:author="Perica, Tina" w:date="2020-08-23T15:10:00Z">
            <w:rPr/>
          </w:rPrChange>
        </w:rPr>
      </w:pPr>
      <w:r w:rsidRPr="00197DF7">
        <w:rPr>
          <w:color w:val="000000" w:themeColor="text1"/>
        </w:rPr>
        <w:t xml:space="preserve">For the gene set </w:t>
      </w:r>
      <w:proofErr w:type="gramStart"/>
      <w:r w:rsidRPr="00197DF7">
        <w:rPr>
          <w:color w:val="000000" w:themeColor="text1"/>
        </w:rPr>
        <w:t>analysis</w:t>
      </w:r>
      <w:proofErr w:type="gramEnd"/>
      <w:r w:rsidRPr="00197DF7">
        <w:rPr>
          <w:color w:val="000000" w:themeColor="text1"/>
        </w:rPr>
        <w:t xml:space="preserve"> we decreased the stringency of inclusion of </w:t>
      </w:r>
      <w:r w:rsidRPr="00197DF7">
        <w:rPr>
          <w:i/>
          <w:color w:val="000000" w:themeColor="text1"/>
        </w:rPr>
        <w:t>S. cerevisiae</w:t>
      </w:r>
      <w:r w:rsidRPr="00197DF7">
        <w:rPr>
          <w:color w:val="000000" w:themeColor="text1"/>
        </w:rPr>
        <w:t xml:space="preserve"> SGA genes to include all genes with a significant </w:t>
      </w:r>
      <w:r w:rsidR="00570C19" w:rsidRPr="00197DF7">
        <w:rPr>
          <w:color w:val="000000" w:themeColor="text1"/>
        </w:rPr>
        <w:t xml:space="preserve">GI </w:t>
      </w:r>
      <w:r w:rsidRPr="00197DF7">
        <w:rPr>
          <w:color w:val="000000" w:themeColor="text1"/>
        </w:rP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197DF7">
        <w:rPr>
          <w:i/>
          <w:color w:val="000000" w:themeColor="text1"/>
        </w:rPr>
        <w:t>S. cerevisiae</w:t>
      </w:r>
      <w:r w:rsidRPr="00197DF7">
        <w:rPr>
          <w:color w:val="000000" w:themeColor="text1"/>
        </w:rPr>
        <w:t xml:space="preserve"> genes and Gsp1 mutants, and GTPase cycle parameters represented in </w:t>
      </w:r>
      <w:r w:rsidRPr="00197DF7">
        <w:rPr>
          <w:b/>
          <w:color w:val="000000" w:themeColor="text1"/>
        </w:rPr>
        <w:t>Fig. 4</w:t>
      </w:r>
      <w:r w:rsidR="00B8068E" w:rsidRPr="00197DF7">
        <w:rPr>
          <w:b/>
          <w:color w:val="000000" w:themeColor="text1"/>
        </w:rPr>
        <w:t>c</w:t>
      </w:r>
      <w:r w:rsidRPr="00197DF7">
        <w:rPr>
          <w:color w:val="000000" w:themeColor="text1"/>
        </w:rPr>
        <w:t xml:space="preserve"> and </w:t>
      </w:r>
      <w:r w:rsidRPr="00197DF7">
        <w:rPr>
          <w:b/>
          <w:color w:val="000000" w:themeColor="text1"/>
        </w:rPr>
        <w:t>Extended Data Fig. 9</w:t>
      </w:r>
      <w:r w:rsidRPr="00197DF7">
        <w:rPr>
          <w:color w:val="000000" w:themeColor="text1"/>
        </w:rPr>
        <w:t>.</w:t>
      </w:r>
      <w:commentRangeStart w:id="1981"/>
      <w:ins w:id="1982" w:author="Christopher Mathy" w:date="2020-05-14T10:33:00Z">
        <w:r w:rsidR="00C80AED" w:rsidRPr="00197DF7">
          <w:rPr>
            <w:color w:val="000000" w:themeColor="text1"/>
          </w:rPr>
          <w:t xml:space="preserve"> </w:t>
        </w:r>
        <w:commentRangeEnd w:id="1981"/>
        <w:r w:rsidR="00C80AED" w:rsidRPr="00197DF7">
          <w:rPr>
            <w:rStyle w:val="CommentReference"/>
            <w:color w:val="000000" w:themeColor="text1"/>
          </w:rPr>
          <w:commentReference w:id="1981"/>
        </w:r>
      </w:ins>
      <w:del w:id="1983" w:author="Christopher Mathy" w:date="2020-05-14T10:33:00Z">
        <w:r w:rsidRPr="00D237BC" w:rsidDel="00C80AED">
          <w:rPr>
            <w:color w:val="000000" w:themeColor="text1"/>
            <w:rPrChange w:id="1984" w:author="Perica, Tina" w:date="2020-08-23T15:10:00Z">
              <w:rPr/>
            </w:rPrChange>
          </w:rPr>
          <w:delText xml:space="preserve"> </w:delText>
        </w:r>
      </w:del>
      <w:r w:rsidRPr="00D237BC">
        <w:rPr>
          <w:color w:val="000000" w:themeColor="text1"/>
          <w:rPrChange w:id="1985" w:author="Perica, Tina" w:date="2020-08-23T15:10:00Z">
            <w:rPr/>
          </w:rPrChange>
        </w:rPr>
        <w:t xml:space="preserve">Manually curated gene sets of </w:t>
      </w:r>
      <w:r w:rsidRPr="00D237BC">
        <w:rPr>
          <w:i/>
          <w:color w:val="000000" w:themeColor="text1"/>
          <w:rPrChange w:id="1986" w:author="Perica, Tina" w:date="2020-08-23T15:10:00Z">
            <w:rPr>
              <w:i/>
            </w:rPr>
          </w:rPrChange>
        </w:rPr>
        <w:t>S. cerevisiae</w:t>
      </w:r>
      <w:r w:rsidRPr="00D237BC">
        <w:rPr>
          <w:color w:val="000000" w:themeColor="text1"/>
          <w:rPrChange w:id="1987" w:author="Perica, Tina" w:date="2020-08-23T15:10:00Z">
            <w:rPr/>
          </w:rPrChange>
        </w:rPr>
        <w:t xml:space="preserve"> genes with significant correlations with Gsp1 mutants are provided in </w:t>
      </w:r>
      <w:r w:rsidRPr="00D237BC">
        <w:rPr>
          <w:b/>
          <w:color w:val="000000" w:themeColor="text1"/>
          <w:rPrChange w:id="1988" w:author="Perica, Tina" w:date="2020-08-23T15:10:00Z">
            <w:rPr>
              <w:b/>
            </w:rPr>
          </w:rPrChange>
        </w:rPr>
        <w:t xml:space="preserve">Supplementary </w:t>
      </w:r>
      <w:r w:rsidR="0015090A" w:rsidRPr="00D237BC">
        <w:rPr>
          <w:b/>
          <w:color w:val="000000" w:themeColor="text1"/>
          <w:rPrChange w:id="1989" w:author="Perica, Tina" w:date="2020-08-23T15:10:00Z">
            <w:rPr>
              <w:b/>
            </w:rPr>
          </w:rPrChange>
        </w:rPr>
        <w:t>File 5</w:t>
      </w:r>
      <w:r w:rsidRPr="00D237BC">
        <w:rPr>
          <w:color w:val="000000" w:themeColor="text1"/>
          <w:rPrChange w:id="1990" w:author="Perica, Tina" w:date="2020-08-23T15:10:00Z">
            <w:rPr/>
          </w:rPrChange>
        </w:rPr>
        <w:t>.</w:t>
      </w:r>
    </w:p>
    <w:p w14:paraId="330F397A" w14:textId="77777777" w:rsidR="00EA1802" w:rsidRPr="00714A60" w:rsidRDefault="00EA1802" w:rsidP="00EA1802">
      <w:pPr>
        <w:pStyle w:val="Heading3"/>
        <w:numPr>
          <w:ilvl w:val="0"/>
          <w:numId w:val="0"/>
        </w:numPr>
        <w:ind w:left="900"/>
      </w:pPr>
      <w:r w:rsidRPr="00D237BC">
        <w:t>Protein expression levels by Western Blot</w:t>
      </w:r>
    </w:p>
    <w:p w14:paraId="33F6E8CE" w14:textId="778C87B6" w:rsidR="00EA1802" w:rsidRPr="006B5532" w:rsidRDefault="00EA1802" w:rsidP="00EA1802">
      <w:pPr>
        <w:rPr>
          <w:color w:val="000000" w:themeColor="text1"/>
        </w:rPr>
      </w:pPr>
      <w:r w:rsidRPr="00197DF7">
        <w:rPr>
          <w:i/>
          <w:color w:val="000000" w:themeColor="text1"/>
        </w:rPr>
        <w:t>S. cerevisiae</w:t>
      </w:r>
      <w:r w:rsidRPr="00197DF7">
        <w:rPr>
          <w:color w:val="000000" w:themeColor="text1"/>
        </w:rPr>
        <w:t xml:space="preserve"> strains were grown at 30°C in YPD medium (20 g </w:t>
      </w:r>
      <w:proofErr w:type="spellStart"/>
      <w:r w:rsidRPr="00197DF7">
        <w:rPr>
          <w:color w:val="000000" w:themeColor="text1"/>
        </w:rPr>
        <w:t>Bacto</w:t>
      </w:r>
      <w:proofErr w:type="spellEnd"/>
      <w:r w:rsidRPr="00197DF7">
        <w:rPr>
          <w:color w:val="000000" w:themeColor="text1"/>
        </w:rPr>
        <w:t xml:space="preserve">™ Peptone (CAT # 211820, BD Diagnostic Systems), 10 g </w:t>
      </w:r>
      <w:proofErr w:type="spellStart"/>
      <w:r w:rsidRPr="00197DF7">
        <w:rPr>
          <w:color w:val="000000" w:themeColor="text1"/>
        </w:rPr>
        <w:t>Bacto</w:t>
      </w:r>
      <w:proofErr w:type="spellEnd"/>
      <w:r w:rsidRPr="00197DF7">
        <w:rPr>
          <w:color w:val="000000" w:themeColor="text1"/>
        </w:rPr>
        <w:t>™ Yeast Extract (CAT # 212720 BD), and 20 g Dextrose (CAT # D16-3, Fisher Chemicals) per 1 L medium) for 1.5 - 2 hours until OD600 reached 0.3.</w:t>
      </w:r>
      <w:r w:rsidR="00DC56B5" w:rsidRPr="00197DF7">
        <w:rPr>
          <w:color w:val="000000" w:themeColor="text1"/>
        </w:rPr>
        <w:t xml:space="preserve"> </w:t>
      </w:r>
      <w:r w:rsidRPr="00197DF7">
        <w:rPr>
          <w:color w:val="000000" w:themeColor="text1"/>
        </w:rPr>
        <w:t xml:space="preserve">Cell culture aliquots of 1 ml were centrifuged for 3 minutes at ~ 21,000 x g and resuspended in 30 </w:t>
      </w:r>
      <w:proofErr w:type="spellStart"/>
      <w:r w:rsidRPr="00197DF7">
        <w:rPr>
          <w:color w:val="000000" w:themeColor="text1"/>
        </w:rPr>
        <w:t>μl</w:t>
      </w:r>
      <w:proofErr w:type="spellEnd"/>
      <w:r w:rsidRPr="00197DF7">
        <w:rPr>
          <w:color w:val="000000" w:themeColor="text1"/>
        </w:rPr>
        <w:t xml:space="preserve"> of phosphate buffered saline (137 mM NaCl, 2.7 mM </w:t>
      </w:r>
      <w:proofErr w:type="spellStart"/>
      <w:r w:rsidRPr="00197DF7">
        <w:rPr>
          <w:color w:val="000000" w:themeColor="text1"/>
        </w:rPr>
        <w:t>KCl</w:t>
      </w:r>
      <w:proofErr w:type="spellEnd"/>
      <w:r w:rsidRPr="00197DF7">
        <w:rPr>
          <w:color w:val="000000" w:themeColor="text1"/>
        </w:rPr>
        <w:t>, 10 mM Na</w:t>
      </w:r>
      <w:r w:rsidRPr="00197DF7">
        <w:rPr>
          <w:color w:val="000000" w:themeColor="text1"/>
          <w:vertAlign w:val="subscript"/>
        </w:rPr>
        <w:t>2</w:t>
      </w:r>
      <w:r w:rsidRPr="00197DF7">
        <w:rPr>
          <w:color w:val="000000" w:themeColor="text1"/>
        </w:rPr>
        <w:t>HPO</w:t>
      </w:r>
      <w:r w:rsidRPr="00197DF7">
        <w:rPr>
          <w:color w:val="000000" w:themeColor="text1"/>
          <w:vertAlign w:val="subscript"/>
        </w:rPr>
        <w:t>4</w:t>
      </w:r>
      <w:r w:rsidRPr="00197DF7">
        <w:rPr>
          <w:color w:val="000000" w:themeColor="text1"/>
        </w:rPr>
        <w:t>, 1.8 mM KH</w:t>
      </w:r>
      <w:r w:rsidRPr="00197DF7">
        <w:rPr>
          <w:color w:val="000000" w:themeColor="text1"/>
          <w:vertAlign w:val="subscript"/>
        </w:rPr>
        <w:t>2</w:t>
      </w:r>
      <w:r w:rsidRPr="00197DF7">
        <w:rPr>
          <w:color w:val="000000" w:themeColor="text1"/>
        </w:rPr>
        <w:t>PO</w:t>
      </w:r>
      <w:r w:rsidRPr="00197DF7">
        <w:rPr>
          <w:color w:val="000000" w:themeColor="text1"/>
          <w:vertAlign w:val="subscript"/>
        </w:rPr>
        <w:t>4</w:t>
      </w:r>
      <w:r w:rsidRPr="00197DF7">
        <w:rPr>
          <w:color w:val="000000" w:themeColor="text1"/>
        </w:rPr>
        <w:t xml:space="preserve">, pH = 7.4) and 10 µl of SDS-PAGE Sample Buffer (CAT # 161-0747, </w:t>
      </w:r>
      <w:proofErr w:type="spellStart"/>
      <w:r w:rsidRPr="00197DF7">
        <w:rPr>
          <w:color w:val="000000" w:themeColor="text1"/>
        </w:rPr>
        <w:t>BioRad</w:t>
      </w:r>
      <w:proofErr w:type="spellEnd"/>
      <w:r w:rsidRPr="00197DF7">
        <w:rPr>
          <w:color w:val="000000" w:themeColor="text1"/>
        </w:rPr>
        <w:t>), to a final SDS concentration of 1%, and ~ 2mM beta-</w:t>
      </w:r>
      <w:proofErr w:type="spellStart"/>
      <w:r w:rsidRPr="00197DF7">
        <w:rPr>
          <w:color w:val="000000" w:themeColor="text1"/>
        </w:rPr>
        <w:t>mercaptoethanol</w:t>
      </w:r>
      <w:proofErr w:type="spellEnd"/>
      <w:r w:rsidRPr="00197DF7">
        <w:rPr>
          <w:color w:val="000000" w:themeColor="text1"/>
        </w:rPr>
        <w:t>.</w:t>
      </w:r>
      <w:r w:rsidR="00DC56B5" w:rsidRPr="00197DF7">
        <w:rPr>
          <w:color w:val="000000" w:themeColor="text1"/>
        </w:rPr>
        <w:t xml:space="preserve"> </w:t>
      </w:r>
      <w:r w:rsidRPr="00197DF7">
        <w:rPr>
          <w:color w:val="000000" w:themeColor="text1"/>
        </w:rPr>
        <w:t>Lysates were run (3 µl for most, and 6 µl for slow growing mutants with lower OD</w:t>
      </w:r>
      <w:r w:rsidRPr="00197DF7">
        <w:rPr>
          <w:color w:val="000000" w:themeColor="text1"/>
          <w:vertAlign w:val="subscript"/>
        </w:rPr>
        <w:t>600</w:t>
      </w:r>
      <w:r w:rsidRPr="00197DF7">
        <w:rPr>
          <w:color w:val="000000" w:themeColor="text1"/>
        </w:rPr>
        <w:t xml:space="preserve">) on Stain-Free gels (4-20%, CAT #4568096, </w:t>
      </w:r>
      <w:proofErr w:type="spellStart"/>
      <w:r w:rsidRPr="00197DF7">
        <w:rPr>
          <w:color w:val="000000" w:themeColor="text1"/>
        </w:rPr>
        <w:t>BioRad</w:t>
      </w:r>
      <w:proofErr w:type="spellEnd"/>
      <w:r w:rsidRPr="00197DF7">
        <w:rPr>
          <w:color w:val="000000" w:themeColor="text1"/>
        </w:rPr>
        <w:t xml:space="preserve">, Tris/Glycine SDS Buffer (CAT #161-0732, </w:t>
      </w:r>
      <w:proofErr w:type="spellStart"/>
      <w:r w:rsidRPr="00197DF7">
        <w:rPr>
          <w:color w:val="000000" w:themeColor="text1"/>
        </w:rPr>
        <w:t>BioRad</w:t>
      </w:r>
      <w:proofErr w:type="spellEnd"/>
      <w:r w:rsidRPr="00197DF7">
        <w:rPr>
          <w:color w:val="000000" w:themeColor="text1"/>
        </w:rP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rsidRPr="00197DF7">
        <w:rPr>
          <w:color w:val="000000" w:themeColor="text1"/>
        </w:rPr>
        <w:t>ThermoFisher</w:t>
      </w:r>
      <w:proofErr w:type="spellEnd"/>
      <w:r w:rsidRPr="00197DF7">
        <w:rPr>
          <w:color w:val="000000" w:themeColor="text1"/>
        </w:rPr>
        <w:t xml:space="preserve"> Scientific) primary, and </w:t>
      </w:r>
      <w:r w:rsidRPr="00197DF7">
        <w:rPr>
          <w:color w:val="000000" w:themeColor="text1"/>
        </w:rPr>
        <w:lastRenderedPageBreak/>
        <w:t xml:space="preserve">Goat anti-Rabbit-IgG(H+L)-HRP (CAT #31460, Thermo Fisher) secondary antibodies. The membrane was developed using Super Signal West </w:t>
      </w:r>
      <w:proofErr w:type="spellStart"/>
      <w:r w:rsidRPr="00197DF7">
        <w:rPr>
          <w:color w:val="000000" w:themeColor="text1"/>
        </w:rPr>
        <w:t>Femto</w:t>
      </w:r>
      <w:proofErr w:type="spellEnd"/>
      <w:r w:rsidRPr="00197DF7">
        <w:rPr>
          <w:color w:val="000000" w:themeColor="text1"/>
        </w:rPr>
        <w:t xml:space="preserve"> substrate (CAT # 34096, Thermo Fisher), and scanned and analyzed with Image Lab software on a </w:t>
      </w:r>
      <w:proofErr w:type="spellStart"/>
      <w:r w:rsidRPr="00197DF7">
        <w:rPr>
          <w:color w:val="000000" w:themeColor="text1"/>
        </w:rPr>
        <w:t>ChemiDoc</w:t>
      </w:r>
      <w:proofErr w:type="spellEnd"/>
      <w:r w:rsidRPr="00197DF7">
        <w:rPr>
          <w:color w:val="000000" w:themeColor="text1"/>
        </w:rPr>
        <w:t xml:space="preserve"> MP (</w:t>
      </w:r>
      <w:proofErr w:type="spellStart"/>
      <w:r w:rsidRPr="00197DF7">
        <w:rPr>
          <w:color w:val="000000" w:themeColor="text1"/>
        </w:rPr>
        <w:t>BioRad</w:t>
      </w:r>
      <w:proofErr w:type="spellEnd"/>
      <w:r w:rsidRPr="00197DF7">
        <w:rPr>
          <w:color w:val="000000" w:themeColor="text1"/>
        </w:rPr>
        <w:t xml:space="preserve">). Each blot had at least one wild-type (WT-GSP1-clonNAT) and at least one </w:t>
      </w:r>
      <w:proofErr w:type="gramStart"/>
      <w:r w:rsidRPr="00197DF7">
        <w:rPr>
          <w:color w:val="000000" w:themeColor="text1"/>
        </w:rPr>
        <w:t>MAT:α</w:t>
      </w:r>
      <w:proofErr w:type="gramEnd"/>
      <w:r w:rsidRPr="00197DF7">
        <w:rPr>
          <w:color w:val="000000" w:themeColor="text1"/>
        </w:rPr>
        <w:t xml:space="preserve"> strain control. The total protein levels (</w:t>
      </w:r>
      <m:oMath>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MUT</m:t>
            </m:r>
          </m:sup>
        </m:sSup>
      </m:oMath>
      <w:r w:rsidRPr="006B5532">
        <w:rPr>
          <w:color w:val="000000" w:themeColor="text1"/>
        </w:rPr>
        <w:t>) for each Gsp1 point mutant lane were then normalized to the wild-type (WT-GSP1-clonNAT) lane of the corresponding blot (</w:t>
      </w:r>
      <m:oMath>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WT</m:t>
            </m:r>
          </m:sup>
        </m:sSup>
      </m:oMath>
      <w:r w:rsidRPr="006B5532">
        <w:rPr>
          <w:color w:val="000000" w:themeColor="text1"/>
        </w:rPr>
        <w:t>), providing an adjustment value to account for differences in loading between lanes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MUT</m:t>
            </m:r>
          </m:sup>
        </m:sSup>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MUT</m:t>
                </m:r>
              </m:sup>
            </m:sSup>
          </m:num>
          <m:den>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WT</m:t>
                </m:r>
              </m:sup>
            </m:sSup>
          </m:den>
        </m:f>
      </m:oMath>
      <w:r w:rsidRPr="006B5532">
        <w:rPr>
          <w:color w:val="000000" w:themeColor="text1"/>
        </w:rPr>
        <w:t>). To compute the relative expression of a Gsp1 point mutant, the density (</w:t>
      </w:r>
      <m:oMath>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MUT</m:t>
            </m:r>
          </m:sup>
        </m:sSup>
      </m:oMath>
      <w:r w:rsidRPr="006B5532">
        <w:rPr>
          <w:color w:val="000000" w:themeColor="text1"/>
        </w:rPr>
        <w:t>) of the Western blot bands corresponding to the Gsp1 point mutant was divided by the total protein adjustment and finally normalized against the same value for the wild</w:t>
      </w:r>
      <w:r w:rsidR="003D5FFF" w:rsidRPr="006B5532">
        <w:rPr>
          <w:color w:val="000000" w:themeColor="text1"/>
        </w:rPr>
        <w:t>-</w:t>
      </w:r>
      <w:r w:rsidRPr="006B5532">
        <w:rPr>
          <w:color w:val="000000" w:themeColor="text1"/>
        </w:rPr>
        <w:t xml:space="preserve">type Gsp1, i.e. </w:t>
      </w:r>
      <m:oMath>
        <m:sSup>
          <m:sSupPr>
            <m:ctrlPr>
              <w:rPr>
                <w:rFonts w:ascii="Cambria Math" w:hAnsi="Cambria Math"/>
                <w:i/>
                <w:color w:val="000000" w:themeColor="text1"/>
              </w:rPr>
            </m:ctrlPr>
          </m:sSupPr>
          <m:e>
            <m:r>
              <w:rPr>
                <w:rFonts w:ascii="Cambria Math" w:hAnsi="Cambria Math"/>
                <w:color w:val="000000" w:themeColor="text1"/>
              </w:rPr>
              <m:t>rel. expression</m:t>
            </m:r>
          </m:e>
          <m:sup>
            <m:r>
              <w:rPr>
                <w:rFonts w:ascii="Cambria Math" w:hAnsi="Cambria Math"/>
                <w:color w:val="000000" w:themeColor="text1"/>
              </w:rPr>
              <m:t>MUT</m:t>
            </m:r>
          </m:sup>
        </m:sSup>
        <m:r>
          <w:rPr>
            <w:rFonts w:ascii="Cambria Math" w:hAnsi="Cambria Math"/>
            <w:color w:val="000000" w:themeColor="text1"/>
          </w:rPr>
          <m:t>=</m:t>
        </m:r>
        <m:f>
          <m:fPr>
            <m:ctrlPr>
              <w:rPr>
                <w:rFonts w:ascii="Cambria Math" w:hAnsi="Cambria Math"/>
                <w:i/>
                <w:color w:val="000000" w:themeColor="text1"/>
              </w:rPr>
            </m:ctrlPr>
          </m:fPr>
          <m:num>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MUT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MUT</m:t>
                    </m:r>
                  </m:sup>
                </m:sSup>
              </m:den>
            </m:f>
          </m:num>
          <m:den>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WT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den>
            </m:f>
          </m:den>
        </m:f>
      </m:oMath>
      <w:r w:rsidRPr="006B5532">
        <w:rPr>
          <w:color w:val="000000" w:themeColor="text1"/>
        </w:rPr>
        <w:t xml:space="preserve">. Note that for blots with a single WT lane,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r>
          <w:rPr>
            <w:rFonts w:ascii="Cambria Math" w:hAnsi="Cambria Math"/>
            <w:color w:val="000000" w:themeColor="text1"/>
          </w:rPr>
          <m:t>=1</m:t>
        </m:r>
      </m:oMath>
      <w:r w:rsidRPr="006B5532">
        <w:rPr>
          <w:color w:val="000000" w:themeColor="text1"/>
        </w:rPr>
        <w:t xml:space="preserve">. For blots with more than one WT lane included,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oMath>
      <w:r w:rsidRPr="006B5532">
        <w:rPr>
          <w:color w:val="000000" w:themeColor="text1"/>
        </w:rPr>
        <w:t xml:space="preserve"> was computed for each WT lane by normalizing to the average </w:t>
      </w:r>
      <w:r w:rsidRPr="006B5532">
        <w:rPr>
          <w:i/>
          <w:iCs/>
          <w:color w:val="000000" w:themeColor="text1"/>
        </w:rPr>
        <w:t>TP</w:t>
      </w:r>
      <w:r w:rsidRPr="006B5532">
        <w:rPr>
          <w:color w:val="000000" w:themeColor="text1"/>
        </w:rPr>
        <w:t xml:space="preserve"> across all WT lanes, and the average adjusted WT density (</w:t>
      </w:r>
      <m:oMath>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WT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den>
        </m:f>
      </m:oMath>
      <w:r w:rsidRPr="006B5532">
        <w:rPr>
          <w:color w:val="000000" w:themeColor="text1"/>
        </w:rPr>
        <w:t>) across all WT lanes was used for computing the relative expression of point mutants.</w:t>
      </w:r>
      <w:r w:rsidR="00EC2B1A" w:rsidRPr="006B5532">
        <w:rPr>
          <w:color w:val="000000" w:themeColor="text1"/>
        </w:rPr>
        <w:t xml:space="preserve"> </w:t>
      </w:r>
      <w:ins w:id="1991" w:author="Perica, Tina" w:date="2020-08-17T12:57:00Z">
        <w:r w:rsidR="00CD3BE1" w:rsidRPr="006B5532">
          <w:rPr>
            <w:color w:val="000000" w:themeColor="text1"/>
          </w:rPr>
          <w:t>An e</w:t>
        </w:r>
      </w:ins>
      <w:del w:id="1992" w:author="Perica, Tina" w:date="2020-08-17T12:57:00Z">
        <w:r w:rsidR="00EC2B1A" w:rsidRPr="006B5532" w:rsidDel="00CD3BE1">
          <w:rPr>
            <w:color w:val="000000" w:themeColor="text1"/>
          </w:rPr>
          <w:delText>E</w:delText>
        </w:r>
      </w:del>
      <w:r w:rsidR="00EC2B1A" w:rsidRPr="006B5532">
        <w:rPr>
          <w:color w:val="000000" w:themeColor="text1"/>
        </w:rPr>
        <w:t xml:space="preserve">xample Western blots </w:t>
      </w:r>
      <w:del w:id="1993" w:author="Perica, Tina" w:date="2020-08-17T12:57:00Z">
        <w:r w:rsidR="00EC2B1A" w:rsidRPr="006B5532" w:rsidDel="00CD3BE1">
          <w:rPr>
            <w:color w:val="000000" w:themeColor="text1"/>
          </w:rPr>
          <w:delText xml:space="preserve">are </w:delText>
        </w:r>
      </w:del>
      <w:ins w:id="1994" w:author="Perica, Tina" w:date="2020-08-17T12:57:00Z">
        <w:r w:rsidR="00CD3BE1" w:rsidRPr="006B5532">
          <w:rPr>
            <w:color w:val="000000" w:themeColor="text1"/>
          </w:rPr>
          <w:t xml:space="preserve">is </w:t>
        </w:r>
      </w:ins>
      <w:r w:rsidR="00EC2B1A" w:rsidRPr="006B5532">
        <w:rPr>
          <w:color w:val="000000" w:themeColor="text1"/>
        </w:rPr>
        <w:t xml:space="preserve">provided in </w:t>
      </w:r>
      <w:r w:rsidR="00EC2B1A" w:rsidRPr="006B5532">
        <w:rPr>
          <w:b/>
          <w:color w:val="000000" w:themeColor="text1"/>
        </w:rPr>
        <w:t xml:space="preserve">Supplementary </w:t>
      </w:r>
      <w:r w:rsidR="00FB6DBE" w:rsidRPr="006B5532">
        <w:rPr>
          <w:b/>
          <w:color w:val="000000" w:themeColor="text1"/>
        </w:rPr>
        <w:t>File 1 Fig.</w:t>
      </w:r>
      <w:r w:rsidR="00EC2B1A" w:rsidRPr="006B5532">
        <w:rPr>
          <w:b/>
          <w:color w:val="000000" w:themeColor="text1"/>
        </w:rPr>
        <w:t xml:space="preserve"> </w:t>
      </w:r>
      <w:ins w:id="1995" w:author="Perica, Tina" w:date="2020-08-17T12:57:00Z">
        <w:r w:rsidR="00CD3BE1" w:rsidRPr="006B5532">
          <w:rPr>
            <w:b/>
            <w:color w:val="000000" w:themeColor="text1"/>
          </w:rPr>
          <w:t>8</w:t>
        </w:r>
      </w:ins>
      <w:del w:id="1996" w:author="Perica, Tina" w:date="2020-08-17T12:57:00Z">
        <w:r w:rsidR="00EC2B1A" w:rsidRPr="006B5532" w:rsidDel="00CD3BE1">
          <w:rPr>
            <w:b/>
            <w:color w:val="000000" w:themeColor="text1"/>
          </w:rPr>
          <w:delText>7</w:delText>
        </w:r>
      </w:del>
      <w:r w:rsidR="00EC2B1A" w:rsidRPr="006B5532">
        <w:rPr>
          <w:color w:val="000000" w:themeColor="text1"/>
        </w:rPr>
        <w:t xml:space="preserve">, and the final protein expression level data for all mutants are shown in </w:t>
      </w:r>
      <w:r w:rsidR="00EC2B1A" w:rsidRPr="006B5532">
        <w:rPr>
          <w:b/>
          <w:color w:val="000000" w:themeColor="text1"/>
        </w:rPr>
        <w:t>Extended Data Fig. 2</w:t>
      </w:r>
      <w:r w:rsidR="00EC2B1A" w:rsidRPr="006B5532">
        <w:rPr>
          <w:color w:val="000000" w:themeColor="text1"/>
        </w:rPr>
        <w:t>.</w:t>
      </w:r>
    </w:p>
    <w:p w14:paraId="224DEADF" w14:textId="77EC38DC" w:rsidR="00EA1802" w:rsidRPr="00FE58D2" w:rsidRDefault="006601D0" w:rsidP="00EA1802">
      <w:pPr>
        <w:pStyle w:val="Heading3"/>
        <w:spacing w:line="312" w:lineRule="auto"/>
      </w:pPr>
      <w:r w:rsidRPr="00D237BC">
        <w:t>Physical interaction mapping</w:t>
      </w:r>
      <w:r w:rsidR="00EA1802" w:rsidRPr="00714A60">
        <w:t xml:space="preserve"> </w:t>
      </w:r>
      <w:r w:rsidRPr="00FE58D2">
        <w:t xml:space="preserve">using </w:t>
      </w:r>
      <w:r w:rsidR="00EA1802" w:rsidRPr="00FE58D2">
        <w:t>affinity purification mass spectrometry (AP-MS)</w:t>
      </w:r>
    </w:p>
    <w:p w14:paraId="22384428" w14:textId="77777777" w:rsidR="00EA1802" w:rsidRPr="006B5532" w:rsidRDefault="00EA1802" w:rsidP="00EA1802">
      <w:pPr>
        <w:pStyle w:val="Heading4"/>
        <w:spacing w:before="120" w:line="312" w:lineRule="auto"/>
      </w:pPr>
      <w:r w:rsidRPr="00D021D1">
        <w:rPr>
          <w:i/>
        </w:rPr>
        <w:t>S. cerevisiae</w:t>
      </w:r>
      <w:r w:rsidRPr="006B5532">
        <w:t xml:space="preserve"> cell lysate preparation</w:t>
      </w:r>
    </w:p>
    <w:p w14:paraId="639B6F85" w14:textId="7CCB2D2C" w:rsidR="00EA1802" w:rsidRPr="006B5532" w:rsidRDefault="00AF4C38" w:rsidP="00EA1802">
      <w:pPr>
        <w:rPr>
          <w:color w:val="000000" w:themeColor="text1"/>
        </w:rPr>
      </w:pPr>
      <w:ins w:id="1997" w:author="Perica, Tina" w:date="2020-08-19T23:47:00Z">
        <w:r w:rsidRPr="00CB4FEF">
          <w:rPr>
            <w:iCs/>
            <w:color w:val="FF0000"/>
          </w:rPr>
          <w:t>When choosing mutants for AP-MS we sought to cover all the re</w:t>
        </w:r>
      </w:ins>
      <w:ins w:id="1998" w:author="Perica, Tina" w:date="2020-08-19T23:48:00Z">
        <w:r w:rsidRPr="00CB4FEF">
          <w:rPr>
            <w:iCs/>
            <w:color w:val="FF0000"/>
          </w:rPr>
          <w:t>sidues whose mutations had strong GI profiles (</w:t>
        </w:r>
        <w:r w:rsidRPr="00CB4FEF">
          <w:rPr>
            <w:b/>
            <w:bCs/>
            <w:iCs/>
            <w:color w:val="FF0000"/>
            <w:rPrChange w:id="1999" w:author="Perica, Tina" w:date="2020-08-24T12:33:00Z">
              <w:rPr>
                <w:iCs/>
                <w:color w:val="FF0000"/>
              </w:rPr>
            </w:rPrChange>
          </w:rPr>
          <w:t>Fig. 1e</w:t>
        </w:r>
        <w:r w:rsidRPr="00CB4FEF">
          <w:rPr>
            <w:iCs/>
            <w:color w:val="FF0000"/>
          </w:rPr>
          <w:t>)</w:t>
        </w:r>
        <w:r w:rsidR="008B1CDE" w:rsidRPr="00CB4FEF">
          <w:rPr>
            <w:iCs/>
            <w:color w:val="FF0000"/>
          </w:rPr>
          <w:t>, as well as several ‘weak’ mutants</w:t>
        </w:r>
        <w:r w:rsidRPr="00CB4FEF">
          <w:rPr>
            <w:iCs/>
            <w:color w:val="FF0000"/>
          </w:rPr>
          <w:t xml:space="preserve">. </w:t>
        </w:r>
      </w:ins>
      <w:ins w:id="2000" w:author="Perica, Tina" w:date="2020-08-19T13:05:00Z">
        <w:r w:rsidR="00F3043D" w:rsidRPr="00CB4FEF">
          <w:rPr>
            <w:iCs/>
            <w:color w:val="FF0000"/>
            <w:rPrChange w:id="2001" w:author="Perica, Tina" w:date="2020-08-24T12:33:00Z">
              <w:rPr>
                <w:i/>
              </w:rPr>
            </w:rPrChange>
          </w:rPr>
          <w:t>We</w:t>
        </w:r>
      </w:ins>
      <w:ins w:id="2002" w:author="Perica, Tina" w:date="2020-08-19T13:06:00Z">
        <w:r w:rsidR="00F3043D" w:rsidRPr="00CB4FEF">
          <w:rPr>
            <w:iCs/>
            <w:color w:val="FF0000"/>
            <w:rPrChange w:id="2003" w:author="Perica, Tina" w:date="2020-08-24T12:33:00Z">
              <w:rPr>
                <w:iCs/>
              </w:rPr>
            </w:rPrChange>
          </w:rPr>
          <w:t xml:space="preserve"> observed that tagging the endogenous Gsp1 with either the amino-terminal or the carboxy-terminal FLAG tag affects the </w:t>
        </w:r>
        <w:r w:rsidR="00F3043D" w:rsidRPr="00CB4FEF">
          <w:rPr>
            <w:i/>
            <w:color w:val="FF0000"/>
            <w:rPrChange w:id="2004" w:author="Perica, Tina" w:date="2020-08-24T12:33:00Z">
              <w:rPr>
                <w:iCs/>
              </w:rPr>
            </w:rPrChange>
          </w:rPr>
          <w:t>S. cerevisiae</w:t>
        </w:r>
        <w:r w:rsidR="00F3043D" w:rsidRPr="00CB4FEF">
          <w:rPr>
            <w:iCs/>
            <w:color w:val="FF0000"/>
            <w:rPrChange w:id="2005" w:author="Perica, Tina" w:date="2020-08-24T12:33:00Z">
              <w:rPr>
                <w:iCs/>
              </w:rPr>
            </w:rPrChange>
          </w:rPr>
          <w:t xml:space="preserve"> growth in culture. W</w:t>
        </w:r>
      </w:ins>
      <w:ins w:id="2006" w:author="Perica, Tina" w:date="2020-08-19T13:07:00Z">
        <w:r w:rsidR="00F3043D" w:rsidRPr="00CB4FEF">
          <w:rPr>
            <w:iCs/>
            <w:color w:val="FF0000"/>
            <w:rPrChange w:id="2007" w:author="Perica, Tina" w:date="2020-08-24T12:33:00Z">
              <w:rPr>
                <w:iCs/>
              </w:rPr>
            </w:rPrChange>
          </w:rPr>
          <w:t>e therefore</w:t>
        </w:r>
      </w:ins>
      <w:ins w:id="2008" w:author="Perica, Tina" w:date="2020-08-19T13:05:00Z">
        <w:r w:rsidR="00F3043D" w:rsidRPr="00CB4FEF">
          <w:rPr>
            <w:iCs/>
            <w:color w:val="FF0000"/>
            <w:rPrChange w:id="2009" w:author="Perica, Tina" w:date="2020-08-24T12:33:00Z">
              <w:rPr>
                <w:i/>
              </w:rPr>
            </w:rPrChange>
          </w:rPr>
          <w:t xml:space="preserve"> attempted to make each of the mutants </w:t>
        </w:r>
        <w:r w:rsidR="00F3043D" w:rsidRPr="00CB4FEF">
          <w:rPr>
            <w:iCs/>
            <w:color w:val="FF0000"/>
            <w:rPrChange w:id="2010" w:author="Perica, Tina" w:date="2020-08-24T12:33:00Z">
              <w:rPr>
                <w:iCs/>
              </w:rPr>
            </w:rPrChange>
          </w:rPr>
          <w:t xml:space="preserve">intended for AP-MS experiments </w:t>
        </w:r>
        <w:r w:rsidR="00F3043D" w:rsidRPr="00CB4FEF">
          <w:rPr>
            <w:iCs/>
            <w:color w:val="FF0000"/>
            <w:rPrChange w:id="2011" w:author="Perica, Tina" w:date="2020-08-24T12:33:00Z">
              <w:rPr>
                <w:i/>
              </w:rPr>
            </w:rPrChange>
          </w:rPr>
          <w:t>with</w:t>
        </w:r>
        <w:r w:rsidR="00F3043D" w:rsidRPr="00CB4FEF">
          <w:rPr>
            <w:iCs/>
            <w:color w:val="FF0000"/>
            <w:rPrChange w:id="2012" w:author="Perica, Tina" w:date="2020-08-24T12:33:00Z">
              <w:rPr>
                <w:iCs/>
              </w:rPr>
            </w:rPrChange>
          </w:rPr>
          <w:t xml:space="preserve"> either</w:t>
        </w:r>
      </w:ins>
      <w:ins w:id="2013" w:author="Perica, Tina" w:date="2020-08-19T13:06:00Z">
        <w:r w:rsidR="00F3043D" w:rsidRPr="00CB4FEF">
          <w:rPr>
            <w:iCs/>
            <w:color w:val="FF0000"/>
            <w:rPrChange w:id="2014" w:author="Perica, Tina" w:date="2020-08-24T12:33:00Z">
              <w:rPr>
                <w:iCs/>
              </w:rPr>
            </w:rPrChange>
          </w:rPr>
          <w:t xml:space="preserve"> </w:t>
        </w:r>
        <w:r w:rsidR="00F3043D" w:rsidRPr="00CB4FEF">
          <w:rPr>
            <w:iCs/>
            <w:color w:val="FF0000"/>
            <w:rPrChange w:id="2015" w:author="Perica, Tina" w:date="2020-08-24T12:33:00Z">
              <w:rPr>
                <w:iCs/>
              </w:rPr>
            </w:rPrChange>
          </w:rPr>
          <w:lastRenderedPageBreak/>
          <w:t>tag</w:t>
        </w:r>
      </w:ins>
      <w:ins w:id="2016" w:author="Perica, Tina" w:date="2020-08-19T13:07:00Z">
        <w:r w:rsidR="00F3043D" w:rsidRPr="00CB4FEF">
          <w:rPr>
            <w:iCs/>
            <w:color w:val="FF0000"/>
            <w:rPrChange w:id="2017" w:author="Perica, Tina" w:date="2020-08-24T12:33:00Z">
              <w:rPr>
                <w:iCs/>
              </w:rPr>
            </w:rPrChange>
          </w:rPr>
          <w:t xml:space="preserve">, </w:t>
        </w:r>
        <w:proofErr w:type="gramStart"/>
        <w:r w:rsidR="00F3043D" w:rsidRPr="00CB4FEF">
          <w:rPr>
            <w:iCs/>
            <w:color w:val="FF0000"/>
            <w:rPrChange w:id="2018" w:author="Perica, Tina" w:date="2020-08-24T12:33:00Z">
              <w:rPr>
                <w:iCs/>
              </w:rPr>
            </w:rPrChange>
          </w:rPr>
          <w:t>and</w:t>
        </w:r>
        <w:proofErr w:type="gramEnd"/>
        <w:r w:rsidR="00F3043D" w:rsidRPr="00CB4FEF">
          <w:rPr>
            <w:iCs/>
            <w:color w:val="FF0000"/>
            <w:rPrChange w:id="2019" w:author="Perica, Tina" w:date="2020-08-24T12:33:00Z">
              <w:rPr>
                <w:iCs/>
              </w:rPr>
            </w:rPrChange>
          </w:rPr>
          <w:t xml:space="preserve"> where both tags were viable we obtained the AP-MS data for both</w:t>
        </w:r>
      </w:ins>
      <w:ins w:id="2020" w:author="Perica, Tina" w:date="2020-08-19T13:06:00Z">
        <w:r w:rsidR="00F3043D" w:rsidRPr="00CB4FEF">
          <w:rPr>
            <w:iCs/>
            <w:color w:val="FF0000"/>
            <w:rPrChange w:id="2021" w:author="Perica, Tina" w:date="2020-08-24T12:33:00Z">
              <w:rPr>
                <w:iCs/>
              </w:rPr>
            </w:rPrChange>
          </w:rPr>
          <w:t>.</w:t>
        </w:r>
      </w:ins>
      <w:ins w:id="2022" w:author="Perica, Tina" w:date="2020-08-31T22:47:00Z">
        <w:r w:rsidR="003E14F7" w:rsidRPr="00CB4FEF">
          <w:rPr>
            <w:color w:val="FF0000"/>
            <w:szCs w:val="22"/>
          </w:rPr>
          <w:t xml:space="preserve"> We could not make a FLAG-tagged R108Q mutant for AP-MS.</w:t>
        </w:r>
      </w:ins>
      <w:ins w:id="2023" w:author="Perica, Tina" w:date="2020-08-19T13:05:00Z">
        <w:r w:rsidR="00F3043D" w:rsidRPr="00D021D1">
          <w:rPr>
            <w:i/>
            <w:color w:val="365F91" w:themeColor="accent1" w:themeShade="BF"/>
            <w:rPrChange w:id="2024" w:author="Perica, Tina" w:date="2020-08-24T12:33:00Z">
              <w:rPr>
                <w:i/>
              </w:rPr>
            </w:rPrChange>
          </w:rPr>
          <w:t xml:space="preserve"> </w:t>
        </w:r>
      </w:ins>
      <w:r w:rsidR="00EA1802" w:rsidRPr="006B5532">
        <w:rPr>
          <w:i/>
          <w:color w:val="000000" w:themeColor="text1"/>
        </w:rPr>
        <w:t>S. cerevisiae</w:t>
      </w:r>
      <w:r w:rsidR="00EA1802" w:rsidRPr="006B5532">
        <w:rPr>
          <w:color w:val="000000" w:themeColor="text1"/>
        </w:rPr>
        <w:t xml:space="preserve"> strains for AP-MS were grown in YAPD medium (120 mg adenine </w:t>
      </w:r>
      <w:proofErr w:type="spellStart"/>
      <w:r w:rsidR="00EA1802" w:rsidRPr="006B5532">
        <w:rPr>
          <w:color w:val="000000" w:themeColor="text1"/>
        </w:rPr>
        <w:t>hemisulfate</w:t>
      </w:r>
      <w:proofErr w:type="spellEnd"/>
      <w:r w:rsidR="00EA1802" w:rsidRPr="006B5532">
        <w:rPr>
          <w:color w:val="000000" w:themeColor="text1"/>
        </w:rPr>
        <w:t xml:space="preserve"> salt (CAT # A9126, SIGMA), 10 g </w:t>
      </w:r>
      <w:proofErr w:type="spellStart"/>
      <w:r w:rsidR="00EA1802" w:rsidRPr="006B5532">
        <w:rPr>
          <w:color w:val="000000" w:themeColor="text1"/>
        </w:rPr>
        <w:t>Bacto</w:t>
      </w:r>
      <w:proofErr w:type="spellEnd"/>
      <w:r w:rsidR="00EA1802" w:rsidRPr="006B5532">
        <w:rPr>
          <w:color w:val="000000" w:themeColor="text1"/>
        </w:rPr>
        <w:t xml:space="preserve"> yeast extract (CAT # BD 212720), 20 g </w:t>
      </w:r>
      <w:proofErr w:type="spellStart"/>
      <w:r w:rsidR="00EA1802" w:rsidRPr="006B5532">
        <w:rPr>
          <w:color w:val="000000" w:themeColor="text1"/>
        </w:rPr>
        <w:t>Bacto</w:t>
      </w:r>
      <w:proofErr w:type="spellEnd"/>
      <w:r w:rsidR="00EA1802" w:rsidRPr="006B5532">
        <w:rPr>
          <w:color w:val="000000" w:themeColor="text1"/>
        </w:rPr>
        <w:t xml:space="preserve"> peptone (CAT # BD 211820), 20 g dextrose (D-glucose D16-3 Fisher Chemicals) per 1 L of medium). Each strain was grown at 30ºC for 12 to 24 h to OD</w:t>
      </w:r>
      <w:r w:rsidR="00EA1802" w:rsidRPr="006B5532">
        <w:rPr>
          <w:color w:val="000000" w:themeColor="text1"/>
          <w:vertAlign w:val="subscript"/>
        </w:rPr>
        <w:t>600</w:t>
      </w:r>
      <w:r w:rsidR="00EA1802" w:rsidRPr="006B5532">
        <w:rPr>
          <w:color w:val="000000" w:themeColor="text1"/>
        </w:rPr>
        <w:t xml:space="preserve"> of 1-1.5. The cells were harvested by centrifugation at 3000 RCF for 3 minutes and the pellet was washed in 50 ml of ice-cold ddH</w:t>
      </w:r>
      <w:r w:rsidR="00EA1802" w:rsidRPr="006B5532">
        <w:rPr>
          <w:color w:val="000000" w:themeColor="text1"/>
          <w:vertAlign w:val="subscript"/>
        </w:rPr>
        <w:t>2</w:t>
      </w:r>
      <w:r w:rsidR="00EA1802" w:rsidRPr="006B5532">
        <w:rPr>
          <w:color w:val="000000" w:themeColor="text1"/>
        </w:rPr>
        <w:t xml:space="preserve">O, followed by a wash in 50 ml of 2x lysis buffer (200 mM HEPES pH 7.5, 200 mM </w:t>
      </w:r>
      <w:proofErr w:type="spellStart"/>
      <w:r w:rsidR="00EA1802" w:rsidRPr="006B5532">
        <w:rPr>
          <w:color w:val="000000" w:themeColor="text1"/>
        </w:rPr>
        <w:t>KCl</w:t>
      </w:r>
      <w:proofErr w:type="spellEnd"/>
      <w:r w:rsidR="00EA1802" w:rsidRPr="006B5532">
        <w:rPr>
          <w:color w:val="000000" w:themeColor="text1"/>
        </w:rPr>
        <w:t>, 2 mM MgCl</w:t>
      </w:r>
      <w:r w:rsidR="00EA1802" w:rsidRPr="006B5532">
        <w:rPr>
          <w:color w:val="000000" w:themeColor="text1"/>
          <w:vertAlign w:val="subscript"/>
        </w:rPr>
        <w:t>2</w:t>
      </w:r>
      <w:r w:rsidR="00EA1802" w:rsidRPr="006B5532">
        <w:rPr>
          <w:color w:val="000000" w:themeColor="text1"/>
        </w:rPr>
        <w:t xml:space="preserve">, 30 </w:t>
      </w:r>
      <w:proofErr w:type="spellStart"/>
      <w:r w:rsidR="00EA1802" w:rsidRPr="006B5532">
        <w:rPr>
          <w:color w:val="000000" w:themeColor="text1"/>
        </w:rPr>
        <w:t>μM</w:t>
      </w:r>
      <w:proofErr w:type="spellEnd"/>
      <w:r w:rsidR="00EA1802" w:rsidRPr="006B5532">
        <w:rPr>
          <w:color w:val="000000" w:themeColor="text1"/>
        </w:rPr>
        <w:t xml:space="preserve"> GTP (Guanosine 5′-triphosphate sodium salt hydrate, CAT #G8877, Sigma-Aldrich), 1 mM </w:t>
      </w:r>
      <w:r w:rsidR="00EA1802" w:rsidRPr="006B5532">
        <w:rPr>
          <w:color w:val="000000" w:themeColor="text1"/>
          <w:lang w:val="en-GB"/>
        </w:rPr>
        <w:t>Dithiothreitol</w:t>
      </w:r>
      <w:r w:rsidR="00EA1802" w:rsidRPr="006B5532" w:rsidDel="00B743DA">
        <w:rPr>
          <w:color w:val="000000" w:themeColor="text1"/>
        </w:rPr>
        <w:t xml:space="preserve"> </w:t>
      </w:r>
      <w:r w:rsidR="00EA1802" w:rsidRPr="006B5532">
        <w:rPr>
          <w:color w:val="000000" w:themeColor="text1"/>
        </w:rPr>
        <w:t xml:space="preserve">(Promega V3151), 0.1% IGEPAL CA-630 (CAT # I8896, Sigma-Aldrich), and 10% glycerol). Each pellet of approximately 500 </w:t>
      </w:r>
      <w:proofErr w:type="spellStart"/>
      <w:r w:rsidR="00EA1802" w:rsidRPr="006B5532">
        <w:rPr>
          <w:color w:val="000000" w:themeColor="text1"/>
        </w:rPr>
        <w:t>μl</w:t>
      </w:r>
      <w:proofErr w:type="spellEnd"/>
      <w:r w:rsidR="00EA1802" w:rsidRPr="006B5532">
        <w:rPr>
          <w:color w:val="000000" w:themeColor="text1"/>
        </w:rPr>
        <w:t xml:space="preserve"> was then resuspended in 500 </w:t>
      </w:r>
      <w:proofErr w:type="spellStart"/>
      <w:r w:rsidR="00EA1802" w:rsidRPr="006B5532">
        <w:rPr>
          <w:color w:val="000000" w:themeColor="text1"/>
        </w:rPr>
        <w:t>μl</w:t>
      </w:r>
      <w:proofErr w:type="spellEnd"/>
      <w:r w:rsidR="00EA1802" w:rsidRPr="006B5532">
        <w:rPr>
          <w:color w:val="000000" w:themeColor="text1"/>
        </w:rPr>
        <w:t xml:space="preserve"> of 2X lysis buffer supplemented with protease inhibitors without EDTA (</w:t>
      </w:r>
      <w:proofErr w:type="spellStart"/>
      <w:r w:rsidR="00EA1802" w:rsidRPr="006B5532">
        <w:rPr>
          <w:color w:val="000000" w:themeColor="text1"/>
        </w:rPr>
        <w:t>cOmplete</w:t>
      </w:r>
      <w:proofErr w:type="spellEnd"/>
      <w:r w:rsidR="00EA1802" w:rsidRPr="006B5532">
        <w:rPr>
          <w:color w:val="000000" w:themeColor="text1"/>
        </w:rPr>
        <w:t xml:space="preserve">, Mini, EDTA-free Protease Inhibitor Cocktail, CAT # 11836170001, Roche) and dripped through a syringe into liquid nitrogen. The frozen </w:t>
      </w:r>
      <w:r w:rsidR="00EA1802" w:rsidRPr="006B5532">
        <w:rPr>
          <w:i/>
          <w:color w:val="000000" w:themeColor="text1"/>
        </w:rPr>
        <w:t>S. cerevisiae</w:t>
      </w:r>
      <w:r w:rsidR="00EA1802" w:rsidRPr="006B5532">
        <w:rPr>
          <w:color w:val="000000" w:themeColor="text1"/>
        </w:rPr>
        <w:t xml:space="preserve"> cell pellets were lysed in liquid nitrogen with a SPEX™ </w:t>
      </w:r>
      <w:proofErr w:type="spellStart"/>
      <w:r w:rsidR="00EA1802" w:rsidRPr="006B5532">
        <w:rPr>
          <w:color w:val="000000" w:themeColor="text1"/>
        </w:rPr>
        <w:t>SamplePrep</w:t>
      </w:r>
      <w:proofErr w:type="spellEnd"/>
      <w:r w:rsidR="00EA1802" w:rsidRPr="006B5532">
        <w:rPr>
          <w:color w:val="000000" w:themeColor="text1"/>
        </w:rPr>
        <w:t xml:space="preserve"> 6870 Freezer/Mill™.</w:t>
      </w:r>
    </w:p>
    <w:p w14:paraId="5D123BF9" w14:textId="77777777" w:rsidR="00EA1802" w:rsidRPr="00714A60" w:rsidRDefault="00EA1802" w:rsidP="00EA1802">
      <w:pPr>
        <w:pStyle w:val="Heading4"/>
        <w:spacing w:before="120" w:line="312" w:lineRule="auto"/>
      </w:pPr>
      <w:r w:rsidRPr="00D237BC">
        <w:t>FLAG immunoprecipitation</w:t>
      </w:r>
    </w:p>
    <w:p w14:paraId="1F93A690" w14:textId="1BBFE3ED" w:rsidR="00EA1802" w:rsidRPr="006B5532" w:rsidRDefault="00EA1802" w:rsidP="00EA1802">
      <w:pPr>
        <w:rPr>
          <w:color w:val="000000" w:themeColor="text1"/>
          <w:shd w:val="clear" w:color="auto" w:fill="FFFFFF"/>
        </w:rPr>
      </w:pPr>
      <w:r w:rsidRPr="006B5532">
        <w:rPr>
          <w:color w:val="000000" w:themeColor="text1"/>
        </w:rPr>
        <w:t xml:space="preserve">FLAG immunoprecipitations were performed as previously </w:t>
      </w:r>
      <w:proofErr w:type="gramStart"/>
      <w:r w:rsidRPr="006B5532">
        <w:rPr>
          <w:color w:val="000000" w:themeColor="text1"/>
        </w:rPr>
        <w:t>described</w:t>
      </w:r>
      <w:r w:rsidR="00186F9C" w:rsidRPr="006B5532">
        <w:rPr>
          <w:color w:val="000000" w:themeColor="text1"/>
        </w:rPr>
        <w:t>{</w:t>
      </w:r>
      <w:proofErr w:type="spellStart"/>
      <w:proofErr w:type="gramEnd"/>
      <w:r w:rsidR="00186F9C" w:rsidRPr="006B5532">
        <w:rPr>
          <w:color w:val="000000" w:themeColor="text1"/>
        </w:rPr>
        <w:t>Jäger</w:t>
      </w:r>
      <w:proofErr w:type="spellEnd"/>
      <w:r w:rsidR="00186F9C" w:rsidRPr="006B5532">
        <w:rPr>
          <w:color w:val="000000" w:themeColor="text1"/>
        </w:rPr>
        <w:t>, 2011, r05448;Jäger, 2011, r05449}</w:t>
      </w:r>
      <w:r w:rsidRPr="006B5532">
        <w:rPr>
          <w:color w:val="000000" w:themeColor="text1"/>
          <w:shd w:val="clear" w:color="auto" w:fill="FFFFFF"/>
        </w:rPr>
        <w:t xml:space="preserve">. </w:t>
      </w:r>
      <w:r w:rsidRPr="006B5532">
        <w:rPr>
          <w:color w:val="000000" w:themeColor="text1"/>
        </w:rPr>
        <w:t>Details are as follow</w:t>
      </w:r>
      <w:r w:rsidR="00D117D6" w:rsidRPr="006B5532">
        <w:rPr>
          <w:color w:val="000000" w:themeColor="text1"/>
        </w:rPr>
        <w:t>s.</w:t>
      </w:r>
      <w:r w:rsidRPr="006B5532">
        <w:rPr>
          <w:color w:val="000000" w:themeColor="text1"/>
        </w:rPr>
        <w:t> </w:t>
      </w:r>
      <w:r w:rsidRPr="006B5532">
        <w:rPr>
          <w:color w:val="000000" w:themeColor="text1"/>
          <w:shd w:val="clear" w:color="auto" w:fill="FFFFFF"/>
        </w:rPr>
        <w:t>For FLAG immunoprecipitations, frozen samples were initially kept at room temperature for 5 minutes and then placed on ice or at 4</w:t>
      </w:r>
      <w:r w:rsidRPr="006B5532">
        <w:rPr>
          <w:rFonts w:ascii="Symbol" w:hAnsi="Symbol"/>
          <w:color w:val="000000" w:themeColor="text1"/>
          <w:shd w:val="clear" w:color="auto" w:fill="FFFFFF"/>
        </w:rPr>
        <w:t></w:t>
      </w:r>
      <w:r w:rsidRPr="006B5532">
        <w:rPr>
          <w:color w:val="000000" w:themeColor="text1"/>
          <w:shd w:val="clear" w:color="auto" w:fill="FFFFFF"/>
        </w:rPr>
        <w:t xml:space="preserve">C in all subsequent steps, unless indicated otherwise. Following the addition of 1.5 – 3.0 ml Suspension Buffer (0.1 M HEPES pH 7.5, 0.1 M </w:t>
      </w:r>
      <w:proofErr w:type="spellStart"/>
      <w:r w:rsidRPr="006B5532">
        <w:rPr>
          <w:color w:val="000000" w:themeColor="text1"/>
          <w:shd w:val="clear" w:color="auto" w:fill="FFFFFF"/>
        </w:rPr>
        <w:t>KCl</w:t>
      </w:r>
      <w:proofErr w:type="spellEnd"/>
      <w:r w:rsidRPr="006B5532">
        <w:rPr>
          <w:color w:val="000000" w:themeColor="text1"/>
          <w:shd w:val="clear" w:color="auto" w:fill="FFFFFF"/>
        </w:rPr>
        <w:t>, 1 mM MgCl</w:t>
      </w:r>
      <w:r w:rsidRPr="006B5532">
        <w:rPr>
          <w:color w:val="000000" w:themeColor="text1"/>
          <w:shd w:val="clear" w:color="auto" w:fill="FFFFFF"/>
          <w:vertAlign w:val="subscript"/>
        </w:rPr>
        <w:t>2</w:t>
      </w:r>
      <w:r w:rsidRPr="006B5532">
        <w:rPr>
          <w:color w:val="000000" w:themeColor="text1"/>
          <w:shd w:val="clear" w:color="auto" w:fill="FFFFFF"/>
        </w:rPr>
        <w:t xml:space="preserve">, 15 </w:t>
      </w:r>
      <w:r w:rsidRPr="006B5532">
        <w:rPr>
          <w:rFonts w:ascii="Symbol" w:hAnsi="Symbol"/>
          <w:color w:val="000000" w:themeColor="text1"/>
          <w:shd w:val="clear" w:color="auto" w:fill="FFFFFF"/>
          <w:lang w:val="el-GR"/>
        </w:rPr>
        <w:t></w:t>
      </w:r>
      <w:r w:rsidRPr="006B5532">
        <w:rPr>
          <w:color w:val="000000" w:themeColor="text1"/>
          <w:shd w:val="clear" w:color="auto" w:fill="FFFFFF"/>
        </w:rPr>
        <w:t xml:space="preserve">M GTP, and 0.5 mM </w:t>
      </w:r>
      <w:r w:rsidRPr="006B5532">
        <w:rPr>
          <w:color w:val="000000" w:themeColor="text1"/>
          <w:shd w:val="clear" w:color="auto" w:fill="FFFFFF"/>
          <w:lang w:val="en-GB"/>
        </w:rPr>
        <w:t>Dithiothreitol</w:t>
      </w:r>
      <w:r w:rsidRPr="006B5532">
        <w:rPr>
          <w:color w:val="000000" w:themeColor="text1"/>
          <w:shd w:val="clear" w:color="auto" w:fill="FFFFFF"/>
        </w:rPr>
        <w:t xml:space="preserve">) supplemented with </w:t>
      </w:r>
      <w:proofErr w:type="spellStart"/>
      <w:r w:rsidRPr="006B5532">
        <w:rPr>
          <w:color w:val="000000" w:themeColor="text1"/>
          <w:shd w:val="clear" w:color="auto" w:fill="FFFFFF"/>
        </w:rPr>
        <w:t>cOmplete</w:t>
      </w:r>
      <w:proofErr w:type="spellEnd"/>
      <w:r w:rsidRPr="006B5532">
        <w:rPr>
          <w:color w:val="000000" w:themeColor="text1"/>
          <w:shd w:val="clear" w:color="auto" w:fill="FFFFFF"/>
        </w:rPr>
        <w:t xml:space="preserve"> mini EDTA-free protease and </w:t>
      </w:r>
      <w:proofErr w:type="spellStart"/>
      <w:r w:rsidRPr="006B5532">
        <w:rPr>
          <w:color w:val="000000" w:themeColor="text1"/>
          <w:shd w:val="clear" w:color="auto" w:fill="FFFFFF"/>
        </w:rPr>
        <w:t>PhosSTOP</w:t>
      </w:r>
      <w:proofErr w:type="spellEnd"/>
      <w:r w:rsidRPr="006B5532">
        <w:rPr>
          <w:color w:val="000000" w:themeColor="text1"/>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w:t>
      </w:r>
      <w:r w:rsidRPr="006B5532">
        <w:rPr>
          <w:color w:val="000000" w:themeColor="text1"/>
          <w:shd w:val="clear" w:color="auto" w:fill="FFFFFF"/>
        </w:rPr>
        <w:lastRenderedPageBreak/>
        <w:t xml:space="preserve">Affinity Gel beads (50 </w:t>
      </w:r>
      <w:r w:rsidRPr="006B5532">
        <w:rPr>
          <w:rFonts w:ascii="Symbol" w:hAnsi="Symbol"/>
          <w:color w:val="000000" w:themeColor="text1"/>
          <w:shd w:val="clear" w:color="auto" w:fill="FFFFFF"/>
        </w:rPr>
        <w:t></w:t>
      </w:r>
      <w:r w:rsidRPr="006B5532">
        <w:rPr>
          <w:color w:val="000000" w:themeColor="text1"/>
          <w:shd w:val="clear" w:color="auto" w:fill="FFFFFF"/>
        </w:rPr>
        <w:t xml:space="preserve">l slurry; Sigma-Aldrich) were washed twice with 1.0 ml Suspension Buffer. After reserving 50 </w:t>
      </w:r>
      <w:r w:rsidRPr="006B5532">
        <w:rPr>
          <w:rFonts w:ascii="Symbol" w:hAnsi="Symbol"/>
          <w:color w:val="000000" w:themeColor="text1"/>
          <w:shd w:val="clear" w:color="auto" w:fill="FFFFFF"/>
        </w:rPr>
        <w:t></w:t>
      </w:r>
      <w:r w:rsidRPr="006B5532">
        <w:rPr>
          <w:color w:val="000000" w:themeColor="text1"/>
          <w:shd w:val="clear" w:color="auto" w:fill="FFFFFF"/>
        </w:rPr>
        <w:t xml:space="preserve">l, the remaining supernatant and anti-FLAG M2 Affinity Gel beads were combined and incubated for </w:t>
      </w:r>
      <w:r w:rsidRPr="006B5532">
        <w:rPr>
          <w:rFonts w:ascii="Symbol" w:hAnsi="Symbol"/>
          <w:color w:val="000000" w:themeColor="text1"/>
          <w:shd w:val="clear" w:color="auto" w:fill="FFFFFF"/>
        </w:rPr>
        <w:t></w:t>
      </w:r>
      <w:r w:rsidRPr="006B5532">
        <w:rPr>
          <w:rFonts w:cs="Arial"/>
          <w:color w:val="000000" w:themeColor="text1"/>
          <w:shd w:val="clear" w:color="auto" w:fill="FFFFFF"/>
        </w:rPr>
        <w:t xml:space="preserve"> </w:t>
      </w:r>
      <w:r w:rsidRPr="006B5532">
        <w:rPr>
          <w:color w:val="000000" w:themeColor="text1"/>
        </w:rP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6B5532">
        <w:rPr>
          <w:rFonts w:ascii="Symbol" w:hAnsi="Symbol"/>
          <w:color w:val="000000" w:themeColor="text1"/>
        </w:rPr>
        <w:t></w:t>
      </w:r>
      <w:r w:rsidRPr="006B5532">
        <w:rPr>
          <w:color w:val="000000" w:themeColor="text1"/>
        </w:rPr>
        <w:t>l</w:t>
      </w:r>
      <w:r w:rsidRPr="006B5532">
        <w:rPr>
          <w:color w:val="000000" w:themeColor="text1"/>
          <w:shd w:val="clear" w:color="auto" w:fill="FFFFFF"/>
        </w:rPr>
        <w:t xml:space="preserve"> 0.1 mg/ml 3xFLAG peptide, 0.05% </w:t>
      </w:r>
      <w:proofErr w:type="spellStart"/>
      <w:r w:rsidRPr="006B5532">
        <w:rPr>
          <w:color w:val="000000" w:themeColor="text1"/>
          <w:shd w:val="clear" w:color="auto" w:fill="FFFFFF"/>
        </w:rPr>
        <w:t>RapiGest</w:t>
      </w:r>
      <w:proofErr w:type="spellEnd"/>
      <w:r w:rsidRPr="006B5532">
        <w:rPr>
          <w:color w:val="000000" w:themeColor="text1"/>
          <w:shd w:val="clear" w:color="auto" w:fill="FFFFFF"/>
        </w:rPr>
        <w:t xml:space="preserve"> SF Surfactant (Waters Corporation) in Suspension Buffer by gently agitating beads </w:t>
      </w:r>
      <w:r w:rsidRPr="006B5532">
        <w:rPr>
          <w:color w:val="000000" w:themeColor="text1"/>
        </w:rPr>
        <w:t xml:space="preserve">on a vortex mixer </w:t>
      </w:r>
      <w:r w:rsidRPr="006B5532">
        <w:rPr>
          <w:color w:val="000000" w:themeColor="text1"/>
          <w:shd w:val="clear" w:color="auto" w:fill="FFFFFF"/>
        </w:rPr>
        <w:t xml:space="preserve">at room temperature for 30 minutes. Immunoprecipitated proteins (~4 </w:t>
      </w:r>
      <w:r w:rsidRPr="006B5532">
        <w:rPr>
          <w:rFonts w:ascii="Symbol" w:hAnsi="Symbol"/>
          <w:color w:val="000000" w:themeColor="text1"/>
          <w:shd w:val="clear" w:color="auto" w:fill="FFFFFF"/>
        </w:rPr>
        <w:t></w:t>
      </w:r>
      <w:r w:rsidRPr="006B5532">
        <w:rPr>
          <w:color w:val="000000" w:themeColor="text1"/>
          <w:shd w:val="clear" w:color="auto" w:fill="FFFFFF"/>
        </w:rPr>
        <w:t>l) were resolved on 4-20% Criterion Tris-HCl Precast gels (</w:t>
      </w:r>
      <w:proofErr w:type="spellStart"/>
      <w:r w:rsidRPr="006B5532">
        <w:rPr>
          <w:color w:val="000000" w:themeColor="text1"/>
          <w:shd w:val="clear" w:color="auto" w:fill="FFFFFF"/>
        </w:rPr>
        <w:t>BioRad</w:t>
      </w:r>
      <w:proofErr w:type="spellEnd"/>
      <w:r w:rsidRPr="006B5532">
        <w:rPr>
          <w:color w:val="000000" w:themeColor="text1"/>
          <w:shd w:val="clear" w:color="auto" w:fill="FFFFFF"/>
        </w:rPr>
        <w:t>) and visualized by silver stain (Pierce Silver Stain Kit; Thermo Scientific) (</w:t>
      </w:r>
      <w:r w:rsidRPr="006B5532">
        <w:rPr>
          <w:b/>
          <w:color w:val="000000" w:themeColor="text1"/>
          <w:shd w:val="clear" w:color="auto" w:fill="FFFFFF"/>
        </w:rPr>
        <w:t xml:space="preserve">Supplementary </w:t>
      </w:r>
      <w:r w:rsidR="00FB6DBE" w:rsidRPr="006B5532">
        <w:rPr>
          <w:b/>
          <w:color w:val="000000" w:themeColor="text1"/>
          <w:shd w:val="clear" w:color="auto" w:fill="FFFFFF"/>
        </w:rPr>
        <w:t xml:space="preserve">File 1 </w:t>
      </w:r>
      <w:r w:rsidRPr="006B5532">
        <w:rPr>
          <w:b/>
          <w:color w:val="000000" w:themeColor="text1"/>
          <w:shd w:val="clear" w:color="auto" w:fill="FFFFFF"/>
        </w:rPr>
        <w:t>Fig</w:t>
      </w:r>
      <w:r w:rsidR="00FB6DBE" w:rsidRPr="006B5532">
        <w:rPr>
          <w:b/>
          <w:color w:val="000000" w:themeColor="text1"/>
          <w:shd w:val="clear" w:color="auto" w:fill="FFFFFF"/>
        </w:rPr>
        <w:t>.</w:t>
      </w:r>
      <w:r w:rsidR="00180C9F" w:rsidRPr="006B5532">
        <w:rPr>
          <w:b/>
          <w:color w:val="000000" w:themeColor="text1"/>
          <w:shd w:val="clear" w:color="auto" w:fill="FFFFFF"/>
        </w:rPr>
        <w:t xml:space="preserve"> </w:t>
      </w:r>
      <w:ins w:id="2025" w:author="Perica, Tina" w:date="2020-08-17T12:58:00Z">
        <w:r w:rsidR="00767B22" w:rsidRPr="006B5532">
          <w:rPr>
            <w:b/>
            <w:color w:val="000000" w:themeColor="text1"/>
            <w:shd w:val="clear" w:color="auto" w:fill="FFFFFF"/>
          </w:rPr>
          <w:t>9</w:t>
        </w:r>
      </w:ins>
      <w:del w:id="2026" w:author="Perica, Tina" w:date="2020-08-17T12:58:00Z">
        <w:r w:rsidR="0023245E" w:rsidRPr="006B5532" w:rsidDel="00767B22">
          <w:rPr>
            <w:b/>
            <w:color w:val="000000" w:themeColor="text1"/>
            <w:shd w:val="clear" w:color="auto" w:fill="FFFFFF"/>
          </w:rPr>
          <w:delText>8</w:delText>
        </w:r>
      </w:del>
      <w:r w:rsidRPr="006B5532">
        <w:rPr>
          <w:color w:val="000000" w:themeColor="text1"/>
          <w:shd w:val="clear" w:color="auto" w:fill="FFFFFF"/>
        </w:rPr>
        <w:t xml:space="preserve">) before submitting 10 </w:t>
      </w:r>
      <w:r w:rsidRPr="006B5532">
        <w:rPr>
          <w:rFonts w:ascii="Symbol" w:hAnsi="Symbol"/>
          <w:color w:val="000000" w:themeColor="text1"/>
        </w:rPr>
        <w:t></w:t>
      </w:r>
      <w:r w:rsidRPr="006B5532">
        <w:rPr>
          <w:color w:val="000000" w:themeColor="text1"/>
        </w:rPr>
        <w:t>l</w:t>
      </w:r>
      <w:r w:rsidRPr="006B5532">
        <w:rPr>
          <w:color w:val="000000" w:themeColor="text1"/>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FE58D2" w:rsidRDefault="00EA1802" w:rsidP="00EA1802">
      <w:pPr>
        <w:pStyle w:val="Heading4"/>
        <w:spacing w:before="120" w:line="312" w:lineRule="auto"/>
        <w:rPr>
          <w:shd w:val="clear" w:color="auto" w:fill="FFFFFF"/>
          <w:lang w:val="en-GB"/>
        </w:rPr>
      </w:pPr>
      <w:r w:rsidRPr="00D237BC">
        <w:rPr>
          <w:shd w:val="clear" w:color="auto" w:fill="FFFFFF"/>
          <w:lang w:val="en-GB"/>
        </w:rPr>
        <w:t>Liquid c</w:t>
      </w:r>
      <w:r w:rsidRPr="00714A60">
        <w:rPr>
          <w:shd w:val="clear" w:color="auto" w:fill="FFFFFF"/>
          <w:lang w:val="en-GB"/>
        </w:rPr>
        <w:t>hromatography with tandem mass spectrometry</w:t>
      </w:r>
      <w:r w:rsidRPr="00FE58D2">
        <w:rPr>
          <w:shd w:val="clear" w:color="auto" w:fill="FFFFFF"/>
          <w:lang w:val="en-GB"/>
        </w:rPr>
        <w:t xml:space="preserve"> (</w:t>
      </w:r>
      <w:r w:rsidRPr="00FE58D2">
        <w:rPr>
          <w:shd w:val="clear" w:color="auto" w:fill="FFFFFF"/>
        </w:rPr>
        <w:t>LC-MS/MS) analysis</w:t>
      </w:r>
    </w:p>
    <w:p w14:paraId="33483C32" w14:textId="2C1F63CA" w:rsidR="00EA1802" w:rsidRPr="006B5532" w:rsidRDefault="00EA1802" w:rsidP="00EA1802">
      <w:pPr>
        <w:rPr>
          <w:color w:val="000000" w:themeColor="text1"/>
        </w:rPr>
      </w:pPr>
      <w:r w:rsidRPr="006B5532">
        <w:rPr>
          <w:color w:val="000000" w:themeColor="text1"/>
          <w:shd w:val="clear" w:color="auto" w:fill="FFFFFF"/>
        </w:rPr>
        <w:t xml:space="preserve"> </w:t>
      </w:r>
      <w:r w:rsidRPr="006B5532">
        <w:rPr>
          <w:color w:val="000000" w:themeColor="text1"/>
        </w:rPr>
        <w:t xml:space="preserve">To prepare samples for LC-MS/MS analysis, immunoprecipitated protein (10 </w:t>
      </w:r>
      <w:r w:rsidRPr="006B5532">
        <w:rPr>
          <w:rFonts w:ascii="Symbol" w:hAnsi="Symbol"/>
          <w:color w:val="000000" w:themeColor="text1"/>
        </w:rPr>
        <w:t></w:t>
      </w:r>
      <w:r w:rsidRPr="006B5532">
        <w:rPr>
          <w:color w:val="000000" w:themeColor="text1"/>
        </w:rPr>
        <w:t>l) was denatured and reduced in 2 M urea, 10 mM NH</w:t>
      </w:r>
      <w:r w:rsidRPr="006B5532">
        <w:rPr>
          <w:color w:val="000000" w:themeColor="text1"/>
          <w:vertAlign w:val="subscript"/>
        </w:rPr>
        <w:t>4</w:t>
      </w:r>
      <w:r w:rsidRPr="006B5532">
        <w:rPr>
          <w:color w:val="000000" w:themeColor="text1"/>
        </w:rPr>
        <w:t>HCO</w:t>
      </w:r>
      <w:r w:rsidRPr="006B5532">
        <w:rPr>
          <w:color w:val="000000" w:themeColor="text1"/>
          <w:vertAlign w:val="subscript"/>
        </w:rPr>
        <w:t>3</w:t>
      </w:r>
      <w:r w:rsidRPr="006B5532">
        <w:rPr>
          <w:color w:val="000000" w:themeColor="text1"/>
        </w:rPr>
        <w:t xml:space="preserve">, and 2 mM </w:t>
      </w:r>
      <w:r w:rsidRPr="006B5532">
        <w:rPr>
          <w:color w:val="000000" w:themeColor="text1"/>
          <w:lang w:val="en-GB"/>
        </w:rPr>
        <w:t xml:space="preserve">Dithiothreitol </w:t>
      </w:r>
      <w:r w:rsidRPr="006B5532">
        <w:rPr>
          <w:color w:val="000000" w:themeColor="text1"/>
        </w:rPr>
        <w:t xml:space="preserve">for 30 minutes at 60°C with constant shaking, alkylated in the dark with 2 mM iodoacetamide for 45 minutes at room temperature and digested overnight at 37°C with 80 ng trypsin (Promega). Following digestion, peptides were acidified with formic acid and desalted using C18 </w:t>
      </w:r>
      <w:proofErr w:type="spellStart"/>
      <w:r w:rsidRPr="006B5532">
        <w:rPr>
          <w:color w:val="000000" w:themeColor="text1"/>
        </w:rPr>
        <w:t>ZipTips</w:t>
      </w:r>
      <w:proofErr w:type="spellEnd"/>
      <w:r w:rsidRPr="006B5532">
        <w:rPr>
          <w:color w:val="000000" w:themeColor="text1"/>
        </w:rPr>
        <w:t xml:space="preserve"> (Millipore) according to the manufacturer's specifications. Samples were re-suspended in 4% formic acid, 2% acetonitrile solution, and separated by a 75-minute reversed-phase gradient over a nanoflow C18 column (Dr. Maisch). Peptides were directly injected into a Q-</w:t>
      </w:r>
      <w:proofErr w:type="spellStart"/>
      <w:r w:rsidRPr="006B5532">
        <w:rPr>
          <w:color w:val="000000" w:themeColor="text1"/>
        </w:rPr>
        <w:t>Exactive</w:t>
      </w:r>
      <w:proofErr w:type="spellEnd"/>
      <w:r w:rsidRPr="006B5532">
        <w:rPr>
          <w:color w:val="000000" w:themeColor="text1"/>
        </w:rPr>
        <w:t xml:space="preserve"> Plus mass spectrometer (Thermo), with all MS1 and MS2 spectra collected in the orbitrap. Raw MS data were searched against the </w:t>
      </w:r>
      <w:r w:rsidRPr="006B5532">
        <w:rPr>
          <w:i/>
          <w:color w:val="000000" w:themeColor="text1"/>
        </w:rPr>
        <w:t>S. cerevisiae</w:t>
      </w:r>
      <w:r w:rsidRPr="006B5532">
        <w:rPr>
          <w:color w:val="000000" w:themeColor="text1"/>
        </w:rPr>
        <w:t xml:space="preserve"> proteome (SGD sequences downloaded January </w:t>
      </w:r>
      <w:r w:rsidRPr="006B5532">
        <w:rPr>
          <w:color w:val="000000" w:themeColor="text1"/>
        </w:rPr>
        <w:lastRenderedPageBreak/>
        <w:t xml:space="preserve">13, 2015) using the default settings in </w:t>
      </w:r>
      <w:proofErr w:type="spellStart"/>
      <w:r w:rsidRPr="006B5532">
        <w:rPr>
          <w:color w:val="000000" w:themeColor="text1"/>
        </w:rPr>
        <w:t>MaxQuant</w:t>
      </w:r>
      <w:proofErr w:type="spellEnd"/>
      <w:r w:rsidR="0023245E" w:rsidRPr="006B5532">
        <w:rPr>
          <w:color w:val="000000" w:themeColor="text1"/>
        </w:rPr>
        <w:t xml:space="preserve"> </w:t>
      </w:r>
      <w:r w:rsidRPr="006B5532">
        <w:rPr>
          <w:color w:val="000000" w:themeColor="text1"/>
        </w:rPr>
        <w:t xml:space="preserve">(version 1.5.7.4), with a match-between-runs </w:t>
      </w:r>
      <w:proofErr w:type="gramStart"/>
      <w:r w:rsidRPr="006B5532">
        <w:rPr>
          <w:color w:val="000000" w:themeColor="text1"/>
        </w:rPr>
        <w:t>enabled</w:t>
      </w:r>
      <w:r w:rsidR="00186F9C" w:rsidRPr="006B5532">
        <w:rPr>
          <w:color w:val="000000" w:themeColor="text1"/>
        </w:rPr>
        <w:t>{</w:t>
      </w:r>
      <w:proofErr w:type="gramEnd"/>
      <w:r w:rsidR="00186F9C" w:rsidRPr="006B5532">
        <w:rPr>
          <w:color w:val="000000" w:themeColor="text1"/>
        </w:rPr>
        <w:t>Cox, 2008, r05458;Cox, 2014, r05451}</w:t>
      </w:r>
      <w:r w:rsidRPr="006B5532">
        <w:rPr>
          <w:color w:val="000000" w:themeColor="text1"/>
        </w:rPr>
        <w:t xml:space="preserve">. Peptides and proteins were filtered to 1% false discovery rate in </w:t>
      </w:r>
      <w:proofErr w:type="spellStart"/>
      <w:r w:rsidRPr="006B5532">
        <w:rPr>
          <w:color w:val="000000" w:themeColor="text1"/>
        </w:rPr>
        <w:t>MaxQuant</w:t>
      </w:r>
      <w:proofErr w:type="spellEnd"/>
      <w:r w:rsidRPr="006B5532">
        <w:rPr>
          <w:color w:val="000000" w:themeColor="text1"/>
        </w:rPr>
        <w:t xml:space="preserve">, and identified proteins were then subjected to protein-protein interaction scoring using </w:t>
      </w:r>
      <w:proofErr w:type="spellStart"/>
      <w:proofErr w:type="gramStart"/>
      <w:r w:rsidRPr="006B5532">
        <w:rPr>
          <w:color w:val="000000" w:themeColor="text1"/>
        </w:rPr>
        <w:t>SAINTexpress</w:t>
      </w:r>
      <w:proofErr w:type="spellEnd"/>
      <w:r w:rsidR="00186F9C" w:rsidRPr="006B5532">
        <w:rPr>
          <w:color w:val="000000" w:themeColor="text1"/>
        </w:rPr>
        <w:t>{</w:t>
      </w:r>
      <w:proofErr w:type="gramEnd"/>
      <w:r w:rsidR="00186F9C" w:rsidRPr="006B5532">
        <w:rPr>
          <w:color w:val="000000" w:themeColor="text1"/>
        </w:rPr>
        <w:t>Teo, 2014, r05667}</w:t>
      </w:r>
      <w:r w:rsidRPr="006B5532">
        <w:rPr>
          <w:color w:val="000000" w:themeColor="text1"/>
        </w:rPr>
        <w:t xml:space="preserve">. </w:t>
      </w:r>
      <w:ins w:id="2027" w:author="Perica, Tina" w:date="2020-08-21T07:25:00Z">
        <w:r w:rsidR="005860D9" w:rsidRPr="00CB4FEF">
          <w:rPr>
            <w:color w:val="FF0000"/>
          </w:rPr>
          <w:t>Protein were filtered to only those representing high confidence protein</w:t>
        </w:r>
      </w:ins>
      <w:r w:rsidR="00CC7206">
        <w:rPr>
          <w:color w:val="FF0000"/>
        </w:rPr>
        <w:t>-</w:t>
      </w:r>
      <w:ins w:id="2028" w:author="Perica, Tina" w:date="2020-08-21T07:25:00Z">
        <w:r w:rsidR="005860D9" w:rsidRPr="00CB4FEF">
          <w:rPr>
            <w:color w:val="FF0000"/>
          </w:rPr>
          <w:t xml:space="preserve">protein interactions (SAINT </w:t>
        </w:r>
      </w:ins>
      <w:ins w:id="2029" w:author="Perica, Tina" w:date="2020-08-21T07:26:00Z">
        <w:r w:rsidR="005860D9" w:rsidRPr="00CB4FEF">
          <w:rPr>
            <w:color w:val="FF0000"/>
          </w:rPr>
          <w:t>BFDR &lt; 0.05</w:t>
        </w:r>
      </w:ins>
      <w:ins w:id="2030" w:author="Perica, Tina" w:date="2020-08-21T07:25:00Z">
        <w:r w:rsidR="005860D9" w:rsidRPr="00CB4FEF">
          <w:rPr>
            <w:color w:val="FF0000"/>
          </w:rPr>
          <w:t>)</w:t>
        </w:r>
      </w:ins>
      <w:ins w:id="2031" w:author="Perica, Tina" w:date="2020-08-21T07:26:00Z">
        <w:r w:rsidR="005860D9" w:rsidRPr="00CB4FEF">
          <w:rPr>
            <w:color w:val="FF0000"/>
          </w:rPr>
          <w:t>. Protein abundance values for this filtered list were then subjected to equalized median normalization, l</w:t>
        </w:r>
      </w:ins>
      <w:del w:id="2032" w:author="Perica, Tina" w:date="2020-08-21T07:26:00Z">
        <w:r w:rsidRPr="00CB4FEF" w:rsidDel="005860D9">
          <w:rPr>
            <w:color w:val="FF0000"/>
          </w:rPr>
          <w:delText>L</w:delText>
        </w:r>
      </w:del>
      <w:r w:rsidRPr="00CB4FEF">
        <w:rPr>
          <w:color w:val="FF0000"/>
        </w:rPr>
        <w:t xml:space="preserve">abel free quantification and statistical analysis were performed using </w:t>
      </w:r>
      <w:proofErr w:type="spellStart"/>
      <w:proofErr w:type="gramStart"/>
      <w:r w:rsidRPr="00CB4FEF">
        <w:rPr>
          <w:color w:val="FF0000"/>
        </w:rPr>
        <w:t>MSstats</w:t>
      </w:r>
      <w:proofErr w:type="spellEnd"/>
      <w:r w:rsidR="00186F9C" w:rsidRPr="00CB4FEF">
        <w:rPr>
          <w:color w:val="FF0000"/>
        </w:rPr>
        <w:t>{</w:t>
      </w:r>
      <w:proofErr w:type="gramEnd"/>
      <w:r w:rsidR="00186F9C" w:rsidRPr="00CB4FEF">
        <w:rPr>
          <w:color w:val="FF0000"/>
        </w:rPr>
        <w:t>Choi, 2014, r05461}</w:t>
      </w:r>
      <w:ins w:id="2033" w:author="Perica, Tina" w:date="2020-08-21T07:26:00Z">
        <w:r w:rsidR="005860D9" w:rsidRPr="00CB4FEF">
          <w:rPr>
            <w:color w:val="FF0000"/>
          </w:rPr>
          <w:t>, separately for data from N-</w:t>
        </w:r>
      </w:ins>
      <w:ins w:id="2034" w:author="Perica, Tina" w:date="2020-08-21T07:27:00Z">
        <w:r w:rsidR="005860D9" w:rsidRPr="00CB4FEF">
          <w:rPr>
            <w:color w:val="FF0000"/>
          </w:rPr>
          <w:t xml:space="preserve"> to C-terminally tagged baits</w:t>
        </w:r>
      </w:ins>
      <w:r w:rsidRPr="00CB4FEF">
        <w:rPr>
          <w:color w:val="FF0000"/>
        </w:rPr>
        <w:t>.</w:t>
      </w:r>
      <w:r w:rsidRPr="006B5532">
        <w:rPr>
          <w:color w:val="000000" w:themeColor="text1"/>
        </w:rPr>
        <w:t xml:space="preserve"> Fold change in abundance of </w:t>
      </w:r>
      <w:proofErr w:type="spellStart"/>
      <w:r w:rsidRPr="006B5532">
        <w:rPr>
          <w:color w:val="000000" w:themeColor="text1"/>
        </w:rPr>
        <w:t>preys</w:t>
      </w:r>
      <w:proofErr w:type="spellEnd"/>
      <w:r w:rsidRPr="006B5532">
        <w:rPr>
          <w:color w:val="000000" w:themeColor="text1"/>
        </w:rPr>
        <w:t xml:space="preserve"> for 3xFLAG-tagged Gsp1 point mutants was always calculated compared to the wild</w:t>
      </w:r>
      <w:r w:rsidR="003D5FFF" w:rsidRPr="006B5532">
        <w:rPr>
          <w:color w:val="000000" w:themeColor="text1"/>
        </w:rPr>
        <w:t>-</w:t>
      </w:r>
      <w:r w:rsidRPr="006B5532">
        <w:rPr>
          <w:color w:val="000000" w:themeColor="text1"/>
        </w:rPr>
        <w:t xml:space="preserve">type Gsp1 with the corresponding tag. All AP-MS data are available from the </w:t>
      </w:r>
      <w:r w:rsidR="001D0A5B" w:rsidRPr="006B5532">
        <w:rPr>
          <w:color w:val="000000" w:themeColor="text1"/>
        </w:rPr>
        <w:t xml:space="preserve">PRIDE </w:t>
      </w:r>
      <w:r w:rsidRPr="006B5532">
        <w:rPr>
          <w:color w:val="000000" w:themeColor="text1"/>
        </w:rPr>
        <w:t xml:space="preserve">repository under the </w:t>
      </w:r>
      <w:r w:rsidR="005E1BDD" w:rsidRPr="006B5532">
        <w:rPr>
          <w:color w:val="000000" w:themeColor="text1"/>
        </w:rPr>
        <w:t>PXD016338</w:t>
      </w:r>
      <w:r w:rsidRPr="006B5532">
        <w:rPr>
          <w:color w:val="000000" w:themeColor="text1"/>
        </w:rPr>
        <w:t xml:space="preserve"> identifier. Fold change values between prey abundance between the mutant and wild</w:t>
      </w:r>
      <w:r w:rsidR="003D5FFF" w:rsidRPr="006B5532">
        <w:rPr>
          <w:color w:val="000000" w:themeColor="text1"/>
        </w:rPr>
        <w:t>-</w:t>
      </w:r>
      <w:r w:rsidRPr="006B5532">
        <w:rPr>
          <w:color w:val="000000" w:themeColor="text1"/>
        </w:rPr>
        <w:t xml:space="preserve">type Gsp1 and the corresponding FDR adjusted p-values are provided in </w:t>
      </w:r>
      <w:r w:rsidRPr="006B5532">
        <w:rPr>
          <w:b/>
          <w:color w:val="000000" w:themeColor="text1"/>
        </w:rPr>
        <w:t xml:space="preserve">Supplementary </w:t>
      </w:r>
      <w:r w:rsidR="00C3337D" w:rsidRPr="006B5532">
        <w:rPr>
          <w:b/>
          <w:color w:val="000000" w:themeColor="text1"/>
        </w:rPr>
        <w:t>File 4</w:t>
      </w:r>
      <w:r w:rsidRPr="006B5532">
        <w:rPr>
          <w:color w:val="000000" w:themeColor="text1"/>
        </w:rPr>
        <w:t>. The intersection of all prey proteins identified at least once with both the amino- or carboxy-terminal 3xFLAG tag, and their interquartile ranges (IQR) of log</w:t>
      </w:r>
      <w:r w:rsidRPr="006B5532">
        <w:rPr>
          <w:color w:val="000000" w:themeColor="text1"/>
          <w:vertAlign w:val="subscript"/>
        </w:rPr>
        <w:t>2</w:t>
      </w:r>
      <w:r w:rsidR="00733912" w:rsidRPr="006B5532">
        <w:rPr>
          <w:color w:val="000000" w:themeColor="text1"/>
        </w:rPr>
        <w:t>-transformed</w:t>
      </w:r>
      <w:r w:rsidR="00733912" w:rsidRPr="006B5532">
        <w:rPr>
          <w:color w:val="000000" w:themeColor="text1"/>
          <w:vertAlign w:val="subscript"/>
        </w:rPr>
        <w:t xml:space="preserve"> </w:t>
      </w:r>
      <w:r w:rsidRPr="006B5532">
        <w:rPr>
          <w:color w:val="000000" w:themeColor="text1"/>
        </w:rPr>
        <w:t xml:space="preserve">fold change values across all the Gsp1 mutants, are provided in </w:t>
      </w:r>
      <w:r w:rsidRPr="006B5532">
        <w:rPr>
          <w:b/>
          <w:color w:val="000000" w:themeColor="text1"/>
        </w:rPr>
        <w:t xml:space="preserve">Supplementary </w:t>
      </w:r>
      <w:r w:rsidR="000208C3" w:rsidRPr="006B5532">
        <w:rPr>
          <w:b/>
          <w:color w:val="000000" w:themeColor="text1"/>
        </w:rPr>
        <w:t xml:space="preserve">File 1 </w:t>
      </w:r>
      <w:r w:rsidRPr="006B5532">
        <w:rPr>
          <w:b/>
          <w:color w:val="000000" w:themeColor="text1"/>
        </w:rPr>
        <w:t xml:space="preserve">Table </w:t>
      </w:r>
      <w:r w:rsidR="000208C3" w:rsidRPr="006B5532">
        <w:rPr>
          <w:b/>
          <w:color w:val="000000" w:themeColor="text1"/>
        </w:rPr>
        <w:t>5</w:t>
      </w:r>
      <w:r w:rsidRPr="006B5532">
        <w:rPr>
          <w:color w:val="000000" w:themeColor="text1"/>
        </w:rPr>
        <w:t>.</w:t>
      </w:r>
      <w:r w:rsidR="00755F65" w:rsidRPr="006B5532">
        <w:rPr>
          <w:color w:val="000000" w:themeColor="text1"/>
        </w:rPr>
        <w:t xml:space="preserve"> Quality of data and reproducibility between replicates was assessed based on correlations of </w:t>
      </w:r>
      <w:del w:id="2035" w:author="Perica, Tina" w:date="2020-08-21T13:35:00Z">
        <w:r w:rsidR="00755F65" w:rsidRPr="00CB4FEF" w:rsidDel="003D0C88">
          <w:rPr>
            <w:color w:val="FF0000"/>
            <w:rPrChange w:id="2036" w:author="Perica, Tina" w:date="2020-08-24T12:33:00Z">
              <w:rPr/>
            </w:rPrChange>
          </w:rPr>
          <w:delText xml:space="preserve">peptide </w:delText>
        </w:r>
      </w:del>
      <w:ins w:id="2037" w:author="Perica, Tina" w:date="2020-08-21T13:35:00Z">
        <w:r w:rsidR="003D0C88" w:rsidRPr="00CB4FEF">
          <w:rPr>
            <w:color w:val="FF0000"/>
            <w:rPrChange w:id="2038" w:author="Perica, Tina" w:date="2020-08-24T12:33:00Z">
              <w:rPr>
                <w:highlight w:val="yellow"/>
              </w:rPr>
            </w:rPrChange>
          </w:rPr>
          <w:t>protein</w:t>
        </w:r>
        <w:r w:rsidR="003D0C88" w:rsidRPr="00CB4FEF">
          <w:rPr>
            <w:color w:val="FF0000"/>
            <w:rPrChange w:id="2039" w:author="Perica, Tina" w:date="2020-08-24T12:33:00Z">
              <w:rPr/>
            </w:rPrChange>
          </w:rPr>
          <w:t xml:space="preserve"> </w:t>
        </w:r>
        <w:r w:rsidR="003D0C88" w:rsidRPr="00CB4FEF">
          <w:rPr>
            <w:color w:val="FF0000"/>
            <w:rPrChange w:id="2040" w:author="Perica, Tina" w:date="2020-08-24T12:33:00Z">
              <w:rPr>
                <w:highlight w:val="yellow"/>
              </w:rPr>
            </w:rPrChange>
          </w:rPr>
          <w:t>abundance</w:t>
        </w:r>
      </w:ins>
      <w:del w:id="2041" w:author="Perica, Tina" w:date="2020-08-21T13:35:00Z">
        <w:r w:rsidR="00755F65" w:rsidRPr="00CB4FEF" w:rsidDel="003D0C88">
          <w:rPr>
            <w:color w:val="FF0000"/>
            <w:rPrChange w:id="2042" w:author="Perica, Tina" w:date="2020-08-24T12:33:00Z">
              <w:rPr/>
            </w:rPrChange>
          </w:rPr>
          <w:delText>counts</w:delText>
        </w:r>
      </w:del>
      <w:r w:rsidR="00755F65" w:rsidRPr="00CB4FEF">
        <w:rPr>
          <w:color w:val="FF0000"/>
          <w:rPrChange w:id="2043" w:author="Perica, Tina" w:date="2020-08-24T12:33:00Z">
            <w:rPr/>
          </w:rPrChange>
        </w:rPr>
        <w:t xml:space="preserve"> </w:t>
      </w:r>
      <w:r w:rsidR="00755F65" w:rsidRPr="006B5532">
        <w:rPr>
          <w:color w:val="000000" w:themeColor="text1"/>
        </w:rPr>
        <w:t>between replicates (</w:t>
      </w:r>
      <w:r w:rsidR="00755F65" w:rsidRPr="006B5532">
        <w:rPr>
          <w:b/>
          <w:color w:val="000000" w:themeColor="text1"/>
        </w:rPr>
        <w:t xml:space="preserve">Supplementary </w:t>
      </w:r>
      <w:r w:rsidR="00E7415D" w:rsidRPr="006B5532">
        <w:rPr>
          <w:b/>
          <w:color w:val="000000" w:themeColor="text1"/>
        </w:rPr>
        <w:t>File 1 Fig</w:t>
      </w:r>
      <w:r w:rsidR="000A2DB8" w:rsidRPr="006B5532">
        <w:rPr>
          <w:b/>
          <w:color w:val="000000" w:themeColor="text1"/>
        </w:rPr>
        <w:t>s</w:t>
      </w:r>
      <w:r w:rsidR="00E7415D" w:rsidRPr="006B5532">
        <w:rPr>
          <w:b/>
          <w:color w:val="000000" w:themeColor="text1"/>
        </w:rPr>
        <w:t>.</w:t>
      </w:r>
      <w:r w:rsidR="00755F65" w:rsidRPr="006B5532">
        <w:rPr>
          <w:b/>
          <w:color w:val="000000" w:themeColor="text1"/>
        </w:rPr>
        <w:t xml:space="preserve"> </w:t>
      </w:r>
      <w:ins w:id="2044" w:author="Perica, Tina" w:date="2020-08-17T12:58:00Z">
        <w:r w:rsidR="00E856F2" w:rsidRPr="006B5532">
          <w:rPr>
            <w:b/>
            <w:color w:val="000000" w:themeColor="text1"/>
          </w:rPr>
          <w:t>10</w:t>
        </w:r>
      </w:ins>
      <w:del w:id="2045" w:author="Perica, Tina" w:date="2020-08-17T12:58:00Z">
        <w:r w:rsidR="00E7415D" w:rsidRPr="006B5532" w:rsidDel="00E856F2">
          <w:rPr>
            <w:b/>
            <w:color w:val="000000" w:themeColor="text1"/>
          </w:rPr>
          <w:delText>9</w:delText>
        </w:r>
      </w:del>
      <w:r w:rsidR="00E7415D" w:rsidRPr="006B5532">
        <w:rPr>
          <w:b/>
          <w:color w:val="000000" w:themeColor="text1"/>
        </w:rPr>
        <w:t xml:space="preserve">, </w:t>
      </w:r>
      <w:r w:rsidR="00755F65" w:rsidRPr="006B5532">
        <w:rPr>
          <w:b/>
          <w:color w:val="000000" w:themeColor="text1"/>
        </w:rPr>
        <w:t>1</w:t>
      </w:r>
      <w:ins w:id="2046" w:author="Perica, Tina" w:date="2020-08-17T12:58:00Z">
        <w:r w:rsidR="00E856F2" w:rsidRPr="006B5532">
          <w:rPr>
            <w:b/>
            <w:color w:val="000000" w:themeColor="text1"/>
          </w:rPr>
          <w:t>1</w:t>
        </w:r>
      </w:ins>
      <w:del w:id="2047" w:author="Perica, Tina" w:date="2020-08-17T12:58:00Z">
        <w:r w:rsidR="00755F65" w:rsidRPr="006B5532" w:rsidDel="00E856F2">
          <w:rPr>
            <w:b/>
            <w:color w:val="000000" w:themeColor="text1"/>
          </w:rPr>
          <w:delText>0</w:delText>
        </w:r>
      </w:del>
      <w:r w:rsidR="00755F65" w:rsidRPr="006B5532">
        <w:rPr>
          <w:color w:val="000000" w:themeColor="text1"/>
        </w:rPr>
        <w:t>).</w:t>
      </w:r>
    </w:p>
    <w:p w14:paraId="753A0E1F" w14:textId="1DC3C47D" w:rsidR="00EA1802" w:rsidRPr="00714A60" w:rsidRDefault="00EA1802" w:rsidP="00EA1802">
      <w:pPr>
        <w:pStyle w:val="Heading3"/>
      </w:pPr>
      <w:r w:rsidRPr="00D237BC">
        <w:t>Biochemical and biophysical assays</w:t>
      </w:r>
    </w:p>
    <w:p w14:paraId="4F3CB1CC" w14:textId="77777777" w:rsidR="00EA1802" w:rsidRPr="00FE58D2" w:rsidRDefault="00EA1802" w:rsidP="00EA1802">
      <w:pPr>
        <w:pStyle w:val="Heading4"/>
        <w:spacing w:before="120" w:line="312" w:lineRule="auto"/>
      </w:pPr>
      <w:r w:rsidRPr="00FE58D2">
        <w:t>Protein purifications</w:t>
      </w:r>
    </w:p>
    <w:p w14:paraId="667DC6BC" w14:textId="62DA8451" w:rsidR="00EA1802" w:rsidRPr="006B5532" w:rsidRDefault="00EA1802" w:rsidP="00EA1802">
      <w:pPr>
        <w:rPr>
          <w:rFonts w:cs="Times New Roman"/>
          <w:color w:val="000000" w:themeColor="text1"/>
        </w:rPr>
      </w:pPr>
      <w:r w:rsidRPr="006B5532">
        <w:rPr>
          <w:color w:val="000000" w:themeColor="text1"/>
        </w:rPr>
        <w:t xml:space="preserve">All proteins were expressed from a pET-28 a (+) vector with a N-terminal </w:t>
      </w:r>
      <w:r w:rsidR="00D117D6" w:rsidRPr="006B5532">
        <w:rPr>
          <w:color w:val="000000" w:themeColor="text1"/>
        </w:rPr>
        <w:t>6x</w:t>
      </w:r>
      <w:r w:rsidRPr="006B5532">
        <w:rPr>
          <w:color w:val="000000" w:themeColor="text1"/>
        </w:rPr>
        <w:t xml:space="preserve">His tag in </w:t>
      </w:r>
      <w:r w:rsidRPr="006B5532">
        <w:rPr>
          <w:i/>
          <w:color w:val="000000" w:themeColor="text1"/>
        </w:rPr>
        <w:t>E. coli</w:t>
      </w:r>
      <w:r w:rsidRPr="006B5532">
        <w:rPr>
          <w:color w:val="000000" w:themeColor="text1"/>
        </w:rPr>
        <w:t xml:space="preserve"> strain BL21 (DE3) in the presence of 50 mg/L Kanamycin. GEF (Srm1 from </w:t>
      </w:r>
      <w:r w:rsidRPr="006B5532">
        <w:rPr>
          <w:i/>
          <w:color w:val="000000" w:themeColor="text1"/>
        </w:rPr>
        <w:t>S. cerevisiae</w:t>
      </w:r>
      <w:r w:rsidRPr="006B5532">
        <w:rPr>
          <w:color w:val="000000" w:themeColor="text1"/>
        </w:rPr>
        <w:t>, (</w:t>
      </w:r>
      <w:proofErr w:type="spellStart"/>
      <w:r w:rsidRPr="006B5532">
        <w:rPr>
          <w:color w:val="000000" w:themeColor="text1"/>
        </w:rPr>
        <w:t>Uniprot</w:t>
      </w:r>
      <w:proofErr w:type="spellEnd"/>
      <w:r w:rsidRPr="006B5532">
        <w:rPr>
          <w:color w:val="000000" w:themeColor="text1"/>
        </w:rPr>
        <w:t xml:space="preserve"> P21827)) was purified as Δ1-27S</w:t>
      </w:r>
      <w:r w:rsidR="00DE0F3D" w:rsidRPr="006B5532">
        <w:rPr>
          <w:color w:val="000000" w:themeColor="text1"/>
        </w:rPr>
        <w:t>rm</w:t>
      </w:r>
      <w:r w:rsidRPr="006B5532">
        <w:rPr>
          <w:color w:val="000000" w:themeColor="text1"/>
        </w:rPr>
        <w:t xml:space="preserve">1 and GAP (Rna1 from </w:t>
      </w:r>
      <w:r w:rsidRPr="006B5532">
        <w:rPr>
          <w:i/>
          <w:color w:val="000000" w:themeColor="text1"/>
        </w:rPr>
        <w:t>S. pombe</w:t>
      </w:r>
      <w:r w:rsidRPr="006B5532">
        <w:rPr>
          <w:color w:val="000000" w:themeColor="text1"/>
        </w:rPr>
        <w:t xml:space="preserve">, </w:t>
      </w:r>
      <w:proofErr w:type="spellStart"/>
      <w:r w:rsidRPr="006B5532">
        <w:rPr>
          <w:color w:val="000000" w:themeColor="text1"/>
        </w:rPr>
        <w:t>Uniprot</w:t>
      </w:r>
      <w:proofErr w:type="spellEnd"/>
      <w:r w:rsidRPr="006B5532">
        <w:rPr>
          <w:color w:val="000000" w:themeColor="text1"/>
        </w:rPr>
        <w:t xml:space="preserve"> P41391) as a full-length protein. Sc</w:t>
      </w:r>
      <w:r w:rsidR="00DE0F3D" w:rsidRPr="006B5532">
        <w:rPr>
          <w:color w:val="000000" w:themeColor="text1"/>
        </w:rPr>
        <w:t>Δ1-27</w:t>
      </w:r>
      <w:r w:rsidRPr="006B5532">
        <w:rPr>
          <w:color w:val="000000" w:themeColor="text1"/>
        </w:rPr>
        <w:t xml:space="preserve">Srm1 and SpRna1 were expressed in 2xYT medium (10 g NaCl, 10 g yeast extract (BD </w:t>
      </w:r>
      <w:proofErr w:type="spellStart"/>
      <w:r w:rsidRPr="006B5532">
        <w:rPr>
          <w:color w:val="000000" w:themeColor="text1"/>
        </w:rPr>
        <w:t>Bacto</w:t>
      </w:r>
      <w:r w:rsidRPr="006B5532">
        <w:rPr>
          <w:color w:val="000000" w:themeColor="text1"/>
          <w:vertAlign w:val="superscript"/>
        </w:rPr>
        <w:t>TM</w:t>
      </w:r>
      <w:proofErr w:type="spellEnd"/>
      <w:r w:rsidRPr="006B5532">
        <w:rPr>
          <w:color w:val="000000" w:themeColor="text1"/>
        </w:rPr>
        <w:t xml:space="preserve"> </w:t>
      </w:r>
      <w:r w:rsidRPr="006B5532">
        <w:rPr>
          <w:color w:val="000000" w:themeColor="text1"/>
        </w:rPr>
        <w:lastRenderedPageBreak/>
        <w:t xml:space="preserve">Yeast Extract #212720), 16 g tryptone (Fisher, BP1421) per 1 L of medium) overnight at 25 ºC upon addition of 300 </w:t>
      </w:r>
      <w:proofErr w:type="spellStart"/>
      <w:r w:rsidRPr="006B5532">
        <w:rPr>
          <w:color w:val="000000" w:themeColor="text1"/>
        </w:rPr>
        <w:t>μmol</w:t>
      </w:r>
      <w:proofErr w:type="spellEnd"/>
      <w:r w:rsidRPr="006B5532">
        <w:rPr>
          <w:color w:val="000000" w:themeColor="text1"/>
        </w:rPr>
        <w:t xml:space="preserve">/L </w:t>
      </w:r>
      <w:r w:rsidRPr="006B5532">
        <w:rPr>
          <w:color w:val="000000" w:themeColor="text1"/>
          <w:lang w:val="en-GB"/>
        </w:rPr>
        <w:t>Isopropyl-β-D-</w:t>
      </w:r>
      <w:proofErr w:type="spellStart"/>
      <w:r w:rsidRPr="006B5532">
        <w:rPr>
          <w:color w:val="000000" w:themeColor="text1"/>
          <w:lang w:val="en-GB"/>
        </w:rPr>
        <w:t>thiogalactoside</w:t>
      </w:r>
      <w:proofErr w:type="spellEnd"/>
      <w:r w:rsidRPr="006B5532">
        <w:rPr>
          <w:color w:val="000000" w:themeColor="text1"/>
          <w:lang w:val="en-GB"/>
        </w:rPr>
        <w:t xml:space="preserve"> (</w:t>
      </w:r>
      <w:r w:rsidRPr="006B5532">
        <w:rPr>
          <w:color w:val="000000" w:themeColor="text1"/>
        </w:rPr>
        <w:t>IPTG). Gsp1 variants were expressed by autoinduction for 60 hours at 20</w:t>
      </w:r>
      <w:proofErr w:type="gramStart"/>
      <w:r w:rsidRPr="006B5532">
        <w:rPr>
          <w:color w:val="000000" w:themeColor="text1"/>
        </w:rPr>
        <w:t>ºC</w:t>
      </w:r>
      <w:r w:rsidR="00186F9C" w:rsidRPr="006B5532">
        <w:rPr>
          <w:color w:val="000000" w:themeColor="text1"/>
        </w:rPr>
        <w:t>{</w:t>
      </w:r>
      <w:proofErr w:type="gramEnd"/>
      <w:r w:rsidR="00186F9C" w:rsidRPr="006B5532">
        <w:rPr>
          <w:color w:val="000000" w:themeColor="text1"/>
        </w:rPr>
        <w:t>Studier, 2005, r05224}</w:t>
      </w:r>
      <w:r w:rsidRPr="006B5532">
        <w:rPr>
          <w:color w:val="000000" w:themeColor="text1"/>
        </w:rPr>
        <w:t>. The autoinduction medium consisted of ZY medium (10 g/L tryptone, 5 g/L yeast extract) supplemented with the following stock mixtures: 20xNPS (1M Na</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1M KH2PO4, and 0.5 M (NH</w:t>
      </w:r>
      <w:r w:rsidRPr="006B5532">
        <w:rPr>
          <w:color w:val="000000" w:themeColor="text1"/>
          <w:vertAlign w:val="subscript"/>
        </w:rPr>
        <w:t>4</w:t>
      </w:r>
      <w:r w:rsidRPr="006B5532">
        <w:rPr>
          <w:color w:val="000000" w:themeColor="text1"/>
        </w:rPr>
        <w:t>)</w:t>
      </w:r>
      <w:r w:rsidRPr="006B5532">
        <w:rPr>
          <w:color w:val="000000" w:themeColor="text1"/>
          <w:vertAlign w:val="subscript"/>
        </w:rPr>
        <w:t>2</w:t>
      </w:r>
      <w:r w:rsidRPr="006B5532">
        <w:rPr>
          <w:color w:val="000000" w:themeColor="text1"/>
        </w:rPr>
        <w:t>SO</w:t>
      </w:r>
      <w:r w:rsidRPr="006B5532">
        <w:rPr>
          <w:color w:val="000000" w:themeColor="text1"/>
          <w:vertAlign w:val="subscript"/>
        </w:rPr>
        <w:t>4</w:t>
      </w:r>
      <w:r w:rsidRPr="006B5532">
        <w:rPr>
          <w:color w:val="000000" w:themeColor="text1"/>
        </w:rPr>
        <w:t xml:space="preserve">), 50x 5052 (25% glycerol, 2.5% glucose, and 10% </w:t>
      </w:r>
      <w:r w:rsidRPr="006B5532">
        <w:rPr>
          <w:color w:val="000000" w:themeColor="text1"/>
          <w:lang w:val="el-GR"/>
        </w:rPr>
        <w:t>α</w:t>
      </w:r>
      <w:r w:rsidRPr="006B5532">
        <w:rPr>
          <w:color w:val="000000" w:themeColor="text1"/>
        </w:rPr>
        <w:t>-lactose monohydrate), 1000x trace metal mixture (50 mM FeCl</w:t>
      </w:r>
      <w:r w:rsidRPr="006B5532">
        <w:rPr>
          <w:color w:val="000000" w:themeColor="text1"/>
          <w:vertAlign w:val="subscript"/>
        </w:rPr>
        <w:t>3</w:t>
      </w:r>
      <w:r w:rsidRPr="006B5532">
        <w:rPr>
          <w:color w:val="000000" w:themeColor="text1"/>
        </w:rPr>
        <w:t>, 20 mM CaCl</w:t>
      </w:r>
      <w:r w:rsidRPr="006B5532">
        <w:rPr>
          <w:color w:val="000000" w:themeColor="text1"/>
          <w:vertAlign w:val="subscript"/>
        </w:rPr>
        <w:t>2</w:t>
      </w:r>
      <w:r w:rsidRPr="006B5532">
        <w:rPr>
          <w:color w:val="000000" w:themeColor="text1"/>
        </w:rPr>
        <w:t>, 10 mM each of MnCl</w:t>
      </w:r>
      <w:r w:rsidRPr="006B5532">
        <w:rPr>
          <w:color w:val="000000" w:themeColor="text1"/>
          <w:vertAlign w:val="subscript"/>
        </w:rPr>
        <w:t>2</w:t>
      </w:r>
      <w:r w:rsidRPr="006B5532">
        <w:rPr>
          <w:color w:val="000000" w:themeColor="text1"/>
        </w:rPr>
        <w:t xml:space="preserve"> and ZnSO</w:t>
      </w:r>
      <w:r w:rsidRPr="006B5532">
        <w:rPr>
          <w:color w:val="000000" w:themeColor="text1"/>
          <w:vertAlign w:val="subscript"/>
        </w:rPr>
        <w:t>4</w:t>
      </w:r>
      <w:r w:rsidRPr="006B5532">
        <w:rPr>
          <w:color w:val="000000" w:themeColor="text1"/>
        </w:rPr>
        <w:t>, and 2 mM each of CoCl</w:t>
      </w:r>
      <w:r w:rsidRPr="006B5532">
        <w:rPr>
          <w:color w:val="000000" w:themeColor="text1"/>
          <w:vertAlign w:val="subscript"/>
        </w:rPr>
        <w:t>2</w:t>
      </w:r>
      <w:r w:rsidRPr="006B5532">
        <w:rPr>
          <w:color w:val="000000" w:themeColor="text1"/>
        </w:rPr>
        <w:t>, CuCl</w:t>
      </w:r>
      <w:r w:rsidRPr="006B5532">
        <w:rPr>
          <w:color w:val="000000" w:themeColor="text1"/>
          <w:vertAlign w:val="subscript"/>
        </w:rPr>
        <w:t>2</w:t>
      </w:r>
      <w:r w:rsidRPr="006B5532">
        <w:rPr>
          <w:color w:val="000000" w:themeColor="text1"/>
        </w:rPr>
        <w:t>, NiCl</w:t>
      </w:r>
      <w:r w:rsidRPr="006B5532">
        <w:rPr>
          <w:color w:val="000000" w:themeColor="text1"/>
          <w:vertAlign w:val="subscript"/>
        </w:rPr>
        <w:t>2</w:t>
      </w:r>
      <w:r w:rsidRPr="006B5532">
        <w:rPr>
          <w:color w:val="000000" w:themeColor="text1"/>
        </w:rPr>
        <w:t>, Na</w:t>
      </w:r>
      <w:r w:rsidRPr="006B5532">
        <w:rPr>
          <w:color w:val="000000" w:themeColor="text1"/>
          <w:vertAlign w:val="subscript"/>
        </w:rPr>
        <w:t>2</w:t>
      </w:r>
      <w:r w:rsidRPr="006B5532">
        <w:rPr>
          <w:color w:val="000000" w:themeColor="text1"/>
        </w:rPr>
        <w:t>MoO</w:t>
      </w:r>
      <w:r w:rsidRPr="006B5532">
        <w:rPr>
          <w:color w:val="000000" w:themeColor="text1"/>
          <w:vertAlign w:val="subscript"/>
        </w:rPr>
        <w:t>4</w:t>
      </w:r>
      <w:r w:rsidRPr="006B5532">
        <w:rPr>
          <w:color w:val="000000" w:themeColor="text1"/>
        </w:rPr>
        <w:t>, Na</w:t>
      </w:r>
      <w:r w:rsidRPr="006B5532">
        <w:rPr>
          <w:color w:val="000000" w:themeColor="text1"/>
          <w:vertAlign w:val="subscript"/>
        </w:rPr>
        <w:t>2</w:t>
      </w:r>
      <w:r w:rsidRPr="006B5532">
        <w:rPr>
          <w:color w:val="000000" w:themeColor="text1"/>
        </w:rPr>
        <w:t>SeO</w:t>
      </w:r>
      <w:r w:rsidRPr="006B5532">
        <w:rPr>
          <w:color w:val="000000" w:themeColor="text1"/>
          <w:vertAlign w:val="subscript"/>
        </w:rPr>
        <w:t>3</w:t>
      </w:r>
      <w:r w:rsidRPr="006B5532">
        <w:rPr>
          <w:color w:val="000000" w:themeColor="text1"/>
        </w:rPr>
        <w:t>, and H</w:t>
      </w:r>
      <w:r w:rsidRPr="006B5532">
        <w:rPr>
          <w:color w:val="000000" w:themeColor="text1"/>
          <w:vertAlign w:val="subscript"/>
        </w:rPr>
        <w:t>3</w:t>
      </w:r>
      <w:r w:rsidRPr="006B5532">
        <w:rPr>
          <w:color w:val="000000" w:themeColor="text1"/>
        </w:rPr>
        <w:t>BO</w:t>
      </w:r>
      <w:r w:rsidRPr="006B5532">
        <w:rPr>
          <w:color w:val="000000" w:themeColor="text1"/>
          <w:vertAlign w:val="subscript"/>
        </w:rPr>
        <w:t>3</w:t>
      </w:r>
      <w:r w:rsidRPr="006B5532">
        <w:rPr>
          <w:color w:val="000000" w:themeColor="text1"/>
        </w:rPr>
        <w:t xml:space="preserve"> in ~60 mM HCl). Cells were lysed in 50 mM Tris pH 7.5, 500 mM NaCl, 10 mM imidazole, and 2 mM β-</w:t>
      </w:r>
      <w:proofErr w:type="spellStart"/>
      <w:r w:rsidRPr="006B5532">
        <w:rPr>
          <w:color w:val="000000" w:themeColor="text1"/>
        </w:rPr>
        <w:t>mercaptoethanol</w:t>
      </w:r>
      <w:proofErr w:type="spellEnd"/>
      <w:r w:rsidRPr="006B5532">
        <w:rPr>
          <w:color w:val="000000" w:themeColor="text1"/>
        </w:rPr>
        <w:t xml:space="preserve"> using a microfluidizer from Microfluidics. For Gsp1 purifications, the lysis buffer was also supplemented with 10 mM MgCl</w:t>
      </w:r>
      <w:r w:rsidRPr="006B5532">
        <w:rPr>
          <w:color w:val="000000" w:themeColor="text1"/>
          <w:vertAlign w:val="subscript"/>
        </w:rPr>
        <w:t>2</w:t>
      </w:r>
      <w:r w:rsidRPr="006B5532">
        <w:rPr>
          <w:color w:val="000000" w:themeColor="text1"/>
        </w:rPr>
        <w:t>. The His-tagged proteins were purified on Ni-NTA resin (Thermo Scientific #88222) and washed into a buffer containing 50 mM Tris (pH 7.5) and 100 mM NaCl, with 5 mM MgCl</w:t>
      </w:r>
      <w:r w:rsidRPr="006B5532">
        <w:rPr>
          <w:color w:val="000000" w:themeColor="text1"/>
          <w:vertAlign w:val="subscript"/>
        </w:rPr>
        <w:t>2</w:t>
      </w:r>
      <w:r w:rsidRPr="006B5532">
        <w:rPr>
          <w:color w:val="000000" w:themeColor="text1"/>
        </w:rPr>
        <w:t xml:space="preserve"> for Gsp1 proteins. The N-terminal His-tag was digested at room temperature overnight using up to 12 NIH Units per mL of bovine thrombin (Sigma-Aldrich T4648-10KU). Proteins were then purified using size exclusion chromatography (</w:t>
      </w:r>
      <w:proofErr w:type="spellStart"/>
      <w:r w:rsidRPr="006B5532">
        <w:rPr>
          <w:color w:val="000000" w:themeColor="text1"/>
        </w:rPr>
        <w:t>HiLoad</w:t>
      </w:r>
      <w:proofErr w:type="spellEnd"/>
      <w:r w:rsidRPr="006B5532">
        <w:rPr>
          <w:color w:val="000000" w:themeColor="text1"/>
        </w:rPr>
        <w:t xml:space="preserve"> 26/600 </w:t>
      </w:r>
      <w:proofErr w:type="spellStart"/>
      <w:r w:rsidRPr="006B5532">
        <w:rPr>
          <w:color w:val="000000" w:themeColor="text1"/>
        </w:rPr>
        <w:t>Superdex</w:t>
      </w:r>
      <w:proofErr w:type="spellEnd"/>
      <w:r w:rsidRPr="006B5532">
        <w:rPr>
          <w:color w:val="000000" w:themeColor="text1"/>
        </w:rPr>
        <w:t xml:space="preserve"> 200 </w:t>
      </w:r>
      <w:proofErr w:type="spellStart"/>
      <w:r w:rsidRPr="006B5532">
        <w:rPr>
          <w:color w:val="000000" w:themeColor="text1"/>
        </w:rPr>
        <w:t>pg</w:t>
      </w:r>
      <w:proofErr w:type="spellEnd"/>
      <w:r w:rsidRPr="006B5532">
        <w:rPr>
          <w:color w:val="000000" w:themeColor="text1"/>
        </w:rPr>
        <w:t xml:space="preserve"> column from GE Healthcare), and purity was confirmed to be at least 90% by SDS polyacrylamide gel electrophoresis. Samples were concentrated on 10 </w:t>
      </w:r>
      <w:proofErr w:type="spellStart"/>
      <w:r w:rsidRPr="006B5532">
        <w:rPr>
          <w:color w:val="000000" w:themeColor="text1"/>
        </w:rPr>
        <w:t>kDa</w:t>
      </w:r>
      <w:proofErr w:type="spellEnd"/>
      <w:r w:rsidRPr="006B5532">
        <w:rPr>
          <w:color w:val="000000" w:themeColor="text1"/>
        </w:rPr>
        <w:t xml:space="preserve"> spin filter columns (</w:t>
      </w:r>
      <w:proofErr w:type="spellStart"/>
      <w:r w:rsidRPr="006B5532">
        <w:rPr>
          <w:color w:val="000000" w:themeColor="text1"/>
        </w:rPr>
        <w:t>Amicon</w:t>
      </w:r>
      <w:proofErr w:type="spellEnd"/>
      <w:r w:rsidRPr="006B5532">
        <w:rPr>
          <w:color w:val="000000" w:themeColor="text1"/>
        </w:rPr>
        <w:t xml:space="preserve"> Catalog # UFC901024) into storage buffer (50 mM Tris pH 7.5, 150 mM NaCl, 1 mM </w:t>
      </w:r>
      <w:r w:rsidRPr="006B5532">
        <w:rPr>
          <w:color w:val="000000" w:themeColor="text1"/>
          <w:lang w:val="en-GB"/>
        </w:rPr>
        <w:t>Dithiothreitol</w:t>
      </w:r>
      <w:r w:rsidRPr="006B5532">
        <w:rPr>
          <w:color w:val="000000" w:themeColor="text1"/>
        </w:rPr>
        <w:t>)</w:t>
      </w:r>
      <w:r w:rsidR="00513973" w:rsidRPr="006B5532">
        <w:rPr>
          <w:color w:val="000000" w:themeColor="text1"/>
        </w:rPr>
        <w:t>. Storage buffer for Gsp1 proteins was supplemented with 5 mM MgCl</w:t>
      </w:r>
      <w:r w:rsidR="00513973" w:rsidRPr="006B5532">
        <w:rPr>
          <w:color w:val="000000" w:themeColor="text1"/>
          <w:vertAlign w:val="subscript"/>
        </w:rPr>
        <w:t>2</w:t>
      </w:r>
      <w:r w:rsidR="00513973" w:rsidRPr="006B5532">
        <w:rPr>
          <w:color w:val="000000" w:themeColor="text1"/>
        </w:rPr>
        <w:t>.</w:t>
      </w:r>
      <w:del w:id="2048" w:author="Perica, Tina" w:date="2020-08-17T12:41:00Z">
        <w:r w:rsidR="00513973" w:rsidRPr="006B5532" w:rsidDel="007815F7">
          <w:rPr>
            <w:color w:val="000000" w:themeColor="text1"/>
          </w:rPr>
          <w:delText>.</w:delText>
        </w:r>
      </w:del>
      <w:r w:rsidRPr="006B5532">
        <w:rPr>
          <w:color w:val="000000" w:themeColor="text1"/>
        </w:rPr>
        <w:t xml:space="preserve"> </w:t>
      </w:r>
      <w:r w:rsidR="00513973" w:rsidRPr="006B5532">
        <w:rPr>
          <w:color w:val="000000" w:themeColor="text1"/>
        </w:rPr>
        <w:t>P</w:t>
      </w:r>
      <w:r w:rsidRPr="006B5532">
        <w:rPr>
          <w:color w:val="000000" w:themeColor="text1"/>
        </w:rPr>
        <w:t>rotein concentration</w:t>
      </w:r>
      <w:r w:rsidR="00513973" w:rsidRPr="006B5532">
        <w:rPr>
          <w:color w:val="000000" w:themeColor="text1"/>
        </w:rPr>
        <w:t>s</w:t>
      </w:r>
      <w:r w:rsidRPr="006B5532">
        <w:rPr>
          <w:color w:val="000000" w:themeColor="text1"/>
        </w:rPr>
        <w:t xml:space="preserve"> w</w:t>
      </w:r>
      <w:r w:rsidR="00513973" w:rsidRPr="006B5532">
        <w:rPr>
          <w:color w:val="000000" w:themeColor="text1"/>
        </w:rPr>
        <w:t>ere</w:t>
      </w:r>
      <w:r w:rsidRPr="006B5532">
        <w:rPr>
          <w:color w:val="000000" w:themeColor="text1"/>
        </w:rPr>
        <w:t xml:space="preserve"> confirmed by measuring at </w:t>
      </w:r>
      <w:r w:rsidR="00513973" w:rsidRPr="006B5532">
        <w:rPr>
          <w:color w:val="000000" w:themeColor="text1"/>
        </w:rPr>
        <w:t>10-</w:t>
      </w:r>
      <w:r w:rsidRPr="006B5532">
        <w:rPr>
          <w:color w:val="000000" w:themeColor="text1"/>
        </w:rPr>
        <w:t>50x dilution using a Nanodrop (</w:t>
      </w:r>
      <w:proofErr w:type="spellStart"/>
      <w:r w:rsidRPr="006B5532">
        <w:rPr>
          <w:color w:val="000000" w:themeColor="text1"/>
        </w:rPr>
        <w:t>ThermoScientific</w:t>
      </w:r>
      <w:proofErr w:type="spellEnd"/>
      <w:r w:rsidRPr="006B5532">
        <w:rPr>
          <w:color w:val="000000" w:themeColor="text1"/>
        </w:rPr>
        <w:t xml:space="preserve">). </w:t>
      </w:r>
      <w:r w:rsidR="002526FA" w:rsidRPr="006B5532">
        <w:rPr>
          <w:color w:val="000000" w:themeColor="text1"/>
        </w:rPr>
        <w:t>The extinction coefficient at 280 nm used for nucleotide (GDP or GTP) bound Gsp1 was 37675 M</w:t>
      </w:r>
      <w:r w:rsidR="002526FA" w:rsidRPr="006B5532">
        <w:rPr>
          <w:color w:val="000000" w:themeColor="text1"/>
          <w:vertAlign w:val="superscript"/>
        </w:rPr>
        <w:t>-1</w:t>
      </w:r>
      <w:r w:rsidR="002526FA" w:rsidRPr="006B5532">
        <w:rPr>
          <w:color w:val="000000" w:themeColor="text1"/>
        </w:rPr>
        <w:t xml:space="preserve"> cm</w:t>
      </w:r>
      <w:r w:rsidR="002526FA" w:rsidRPr="006B5532">
        <w:rPr>
          <w:color w:val="000000" w:themeColor="text1"/>
          <w:vertAlign w:val="superscript"/>
        </w:rPr>
        <w:t>-1</w:t>
      </w:r>
      <w:r w:rsidR="002526FA" w:rsidRPr="006B5532">
        <w:rPr>
          <w:color w:val="000000" w:themeColor="text1"/>
        </w:rPr>
        <w:t xml:space="preserve">, as described </w:t>
      </w:r>
      <w:proofErr w:type="gramStart"/>
      <w:r w:rsidR="002526FA" w:rsidRPr="006B5532">
        <w:rPr>
          <w:color w:val="000000" w:themeColor="text1"/>
        </w:rPr>
        <w:t>in</w:t>
      </w:r>
      <w:r w:rsidR="00186F9C" w:rsidRPr="006B5532">
        <w:rPr>
          <w:color w:val="000000" w:themeColor="text1"/>
        </w:rPr>
        <w:t>{</w:t>
      </w:r>
      <w:proofErr w:type="gramEnd"/>
      <w:r w:rsidR="00186F9C" w:rsidRPr="006B5532">
        <w:rPr>
          <w:color w:val="000000" w:themeColor="text1"/>
        </w:rPr>
        <w:t>Smith, 2002, r04493}</w:t>
      </w:r>
      <w:r w:rsidR="002526FA" w:rsidRPr="006B5532">
        <w:rPr>
          <w:color w:val="000000" w:themeColor="text1"/>
        </w:rPr>
        <w:t xml:space="preserve">. </w:t>
      </w:r>
      <w:r w:rsidRPr="006B5532">
        <w:rPr>
          <w:color w:val="000000" w:themeColor="text1"/>
        </w:rPr>
        <w:t xml:space="preserve">The ratio of absorbance at 260 nm and 280 nm for purified Gsp1 bound to GDP was 0.76. Extinction coefficients for other proteins were estimated based on their primary protein sequence using the </w:t>
      </w:r>
      <w:proofErr w:type="spellStart"/>
      <w:r w:rsidRPr="006B5532">
        <w:rPr>
          <w:color w:val="000000" w:themeColor="text1"/>
        </w:rPr>
        <w:t>ProtParam</w:t>
      </w:r>
      <w:proofErr w:type="spellEnd"/>
      <w:r w:rsidRPr="006B5532">
        <w:rPr>
          <w:color w:val="000000" w:themeColor="text1"/>
        </w:rPr>
        <w:t xml:space="preserve"> </w:t>
      </w:r>
      <w:r w:rsidRPr="00D237BC">
        <w:rPr>
          <w:color w:val="000000" w:themeColor="text1"/>
        </w:rPr>
        <w:t>tool (</w:t>
      </w:r>
      <w:hyperlink r:id="rId32" w:history="1">
        <w:r w:rsidRPr="006B5532">
          <w:rPr>
            <w:rStyle w:val="Hyperlink"/>
            <w:rFonts w:cs="Times New Roman"/>
            <w:color w:val="000000" w:themeColor="text1"/>
          </w:rPr>
          <w:t>https://web.expasy.org/protparam/</w:t>
        </w:r>
      </w:hyperlink>
      <w:r w:rsidRPr="00D237BC">
        <w:rPr>
          <w:color w:val="000000" w:themeColor="text1"/>
        </w:rPr>
        <w:t>).</w:t>
      </w:r>
      <w:r w:rsidRPr="006B5532">
        <w:rPr>
          <w:color w:val="000000" w:themeColor="text1"/>
        </w:rPr>
        <w:t xml:space="preserve"> Concentrated proteins were flash-frozen and stored at -80 ºC. </w:t>
      </w:r>
    </w:p>
    <w:p w14:paraId="023DFC28" w14:textId="4E453584" w:rsidR="00EA1802" w:rsidRPr="006B5532" w:rsidRDefault="00EA1802" w:rsidP="00EA1802">
      <w:pPr>
        <w:rPr>
          <w:color w:val="000000" w:themeColor="text1"/>
        </w:rPr>
      </w:pPr>
      <w:r w:rsidRPr="006B5532">
        <w:rPr>
          <w:color w:val="000000" w:themeColor="text1"/>
        </w:rPr>
        <w:lastRenderedPageBreak/>
        <w:t xml:space="preserve">In our hands every attempt to purify the </w:t>
      </w:r>
      <w:r w:rsidRPr="006B5532">
        <w:rPr>
          <w:i/>
          <w:color w:val="000000" w:themeColor="text1"/>
        </w:rPr>
        <w:t>S. cerevis</w:t>
      </w:r>
      <w:r w:rsidR="00EA0D83" w:rsidRPr="006B5532">
        <w:rPr>
          <w:i/>
          <w:color w:val="000000" w:themeColor="text1"/>
        </w:rPr>
        <w:t>i</w:t>
      </w:r>
      <w:r w:rsidRPr="006B5532">
        <w:rPr>
          <w:i/>
          <w:color w:val="000000" w:themeColor="text1"/>
        </w:rPr>
        <w:t>ae</w:t>
      </w:r>
      <w:r w:rsidRPr="006B5532">
        <w:rPr>
          <w:color w:val="000000" w:themeColor="text1"/>
        </w:rPr>
        <w:t xml:space="preserve"> homologue of GAP (Rna1, </w:t>
      </w:r>
      <w:proofErr w:type="spellStart"/>
      <w:r w:rsidRPr="006B5532">
        <w:rPr>
          <w:color w:val="000000" w:themeColor="text1"/>
        </w:rPr>
        <w:t>Uniprot</w:t>
      </w:r>
      <w:proofErr w:type="spellEnd"/>
      <w:r w:rsidRPr="006B5532">
        <w:rPr>
          <w:color w:val="000000" w:themeColor="text1"/>
        </w:rPr>
        <w:t xml:space="preserve"> P11745) from </w:t>
      </w:r>
      <w:r w:rsidRPr="006B5532">
        <w:rPr>
          <w:i/>
          <w:color w:val="000000" w:themeColor="text1"/>
        </w:rPr>
        <w:t>E. coli</w:t>
      </w:r>
      <w:r w:rsidRPr="006B5532">
        <w:rPr>
          <w:color w:val="000000" w:themeColor="text1"/>
        </w:rPr>
        <w:t xml:space="preserve"> yielded a protein that eluted in the void volume on the Sephadex 200 size exclusion column, indicating that the protein is forming soluble higher-order oligomers. We were, however, successful in purifying the </w:t>
      </w:r>
      <w:r w:rsidRPr="006B5532">
        <w:rPr>
          <w:i/>
          <w:color w:val="000000" w:themeColor="text1"/>
        </w:rPr>
        <w:t>S. pombe</w:t>
      </w:r>
      <w:r w:rsidRPr="006B5532">
        <w:rPr>
          <w:color w:val="000000" w:themeColor="text1"/>
        </w:rPr>
        <w:t xml:space="preserve"> homologue of GAP (Rna1, </w:t>
      </w:r>
      <w:proofErr w:type="spellStart"/>
      <w:r w:rsidRPr="006B5532">
        <w:rPr>
          <w:color w:val="000000" w:themeColor="text1"/>
        </w:rPr>
        <w:t>Uniprot</w:t>
      </w:r>
      <w:proofErr w:type="spellEnd"/>
      <w:r w:rsidRPr="006B5532">
        <w:rPr>
          <w:color w:val="000000" w:themeColor="text1"/>
        </w:rPr>
        <w:t xml:space="preserve"> P41391) as a monomer of high purity as described above</w:t>
      </w:r>
      <w:ins w:id="2049" w:author="Perica, Tina" w:date="2020-08-31T12:37:00Z">
        <w:r w:rsidR="009836B3">
          <w:rPr>
            <w:color w:val="000000" w:themeColor="text1"/>
          </w:rPr>
          <w:t xml:space="preserve">, </w:t>
        </w:r>
        <w:r w:rsidR="009836B3" w:rsidRPr="00F81CEE">
          <w:rPr>
            <w:color w:val="FF0000"/>
            <w:rPrChange w:id="2050" w:author="Perica, Tina" w:date="2020-08-31T12:49:00Z">
              <w:rPr>
                <w:color w:val="000000" w:themeColor="text1"/>
              </w:rPr>
            </w:rPrChange>
          </w:rPr>
          <w:t xml:space="preserve">and we used the purified </w:t>
        </w:r>
        <w:r w:rsidR="009836B3" w:rsidRPr="00F81CEE">
          <w:rPr>
            <w:i/>
            <w:iCs/>
            <w:color w:val="FF0000"/>
            <w:rPrChange w:id="2051" w:author="Perica, Tina" w:date="2020-08-31T12:49:00Z">
              <w:rPr>
                <w:color w:val="000000" w:themeColor="text1"/>
              </w:rPr>
            </w:rPrChange>
          </w:rPr>
          <w:t>S. pombe</w:t>
        </w:r>
        <w:r w:rsidR="009836B3" w:rsidRPr="00F81CEE">
          <w:rPr>
            <w:color w:val="FF0000"/>
            <w:rPrChange w:id="2052" w:author="Perica, Tina" w:date="2020-08-31T12:49:00Z">
              <w:rPr>
                <w:color w:val="000000" w:themeColor="text1"/>
              </w:rPr>
            </w:rPrChange>
          </w:rPr>
          <w:t xml:space="preserve"> homolog of Rna1 in all of our GTP hydrolysis kinetic experiments</w:t>
        </w:r>
      </w:ins>
      <w:r w:rsidRPr="00F81CEE">
        <w:rPr>
          <w:color w:val="FF0000"/>
          <w:rPrChange w:id="2053" w:author="Perica, Tina" w:date="2020-08-31T12:49:00Z">
            <w:rPr>
              <w:color w:val="000000" w:themeColor="text1"/>
            </w:rPr>
          </w:rPrChange>
        </w:rPr>
        <w:t>.</w:t>
      </w:r>
      <w:ins w:id="2054" w:author="Perica, Tina" w:date="2020-08-31T12:38:00Z">
        <w:r w:rsidR="00452028" w:rsidRPr="00F81CEE">
          <w:rPr>
            <w:color w:val="FF0000"/>
            <w:rPrChange w:id="2055" w:author="Perica, Tina" w:date="2020-08-31T12:49:00Z">
              <w:rPr>
                <w:color w:val="000000" w:themeColor="text1"/>
              </w:rPr>
            </w:rPrChange>
          </w:rPr>
          <w:t xml:space="preserve"> Although we cannot exclude slight </w:t>
        </w:r>
        <w:proofErr w:type="spellStart"/>
        <w:r w:rsidR="00452028" w:rsidRPr="00F81CEE">
          <w:rPr>
            <w:color w:val="FF0000"/>
            <w:rPrChange w:id="2056" w:author="Perica, Tina" w:date="2020-08-31T12:49:00Z">
              <w:rPr>
                <w:color w:val="000000" w:themeColor="text1"/>
              </w:rPr>
            </w:rPrChange>
          </w:rPr>
          <w:t>differenes</w:t>
        </w:r>
        <w:proofErr w:type="spellEnd"/>
        <w:r w:rsidR="00452028" w:rsidRPr="00F81CEE">
          <w:rPr>
            <w:color w:val="FF0000"/>
            <w:rPrChange w:id="2057" w:author="Perica, Tina" w:date="2020-08-31T12:49:00Z">
              <w:rPr>
                <w:color w:val="000000" w:themeColor="text1"/>
              </w:rPr>
            </w:rPrChange>
          </w:rPr>
          <w:t xml:space="preserve"> between the kinetic parameters of S. pombe and </w:t>
        </w:r>
      </w:ins>
      <w:del w:id="2058" w:author="Perica, Tina" w:date="2020-08-31T12:38:00Z">
        <w:r w:rsidRPr="00F81CEE" w:rsidDel="00452028">
          <w:rPr>
            <w:color w:val="FF0000"/>
            <w:rPrChange w:id="2059" w:author="Perica, Tina" w:date="2020-08-31T12:49:00Z">
              <w:rPr>
                <w:color w:val="000000" w:themeColor="text1"/>
              </w:rPr>
            </w:rPrChange>
          </w:rPr>
          <w:delText xml:space="preserve"> </w:delText>
        </w:r>
        <w:r w:rsidRPr="00F81CEE" w:rsidDel="00452028">
          <w:rPr>
            <w:i/>
            <w:color w:val="FF0000"/>
            <w:rPrChange w:id="2060" w:author="Perica, Tina" w:date="2020-08-31T12:49:00Z">
              <w:rPr>
                <w:i/>
                <w:color w:val="000000" w:themeColor="text1"/>
              </w:rPr>
            </w:rPrChange>
          </w:rPr>
          <w:delText>S. pombe</w:delText>
        </w:r>
        <w:r w:rsidRPr="00F81CEE" w:rsidDel="00452028">
          <w:rPr>
            <w:color w:val="FF0000"/>
            <w:rPrChange w:id="2061" w:author="Perica, Tina" w:date="2020-08-31T12:49:00Z">
              <w:rPr>
                <w:color w:val="000000" w:themeColor="text1"/>
              </w:rPr>
            </w:rPrChange>
          </w:rPr>
          <w:delText xml:space="preserve"> and </w:delText>
        </w:r>
      </w:del>
      <w:r w:rsidRPr="00F81CEE">
        <w:rPr>
          <w:i/>
          <w:color w:val="FF0000"/>
          <w:rPrChange w:id="2062" w:author="Perica, Tina" w:date="2020-08-31T12:49:00Z">
            <w:rPr>
              <w:i/>
              <w:color w:val="000000" w:themeColor="text1"/>
            </w:rPr>
          </w:rPrChange>
        </w:rPr>
        <w:t>S. cerevisiae</w:t>
      </w:r>
      <w:r w:rsidRPr="00F81CEE">
        <w:rPr>
          <w:color w:val="FF0000"/>
          <w:rPrChange w:id="2063" w:author="Perica, Tina" w:date="2020-08-31T12:49:00Z">
            <w:rPr>
              <w:color w:val="000000" w:themeColor="text1"/>
            </w:rPr>
          </w:rPrChange>
        </w:rPr>
        <w:t xml:space="preserve"> Rna1</w:t>
      </w:r>
      <w:ins w:id="2064" w:author="Perica, Tina" w:date="2020-08-31T12:38:00Z">
        <w:r w:rsidR="00452028" w:rsidRPr="00F81CEE">
          <w:rPr>
            <w:color w:val="FF0000"/>
            <w:rPrChange w:id="2065" w:author="Perica, Tina" w:date="2020-08-31T12:49:00Z">
              <w:rPr>
                <w:color w:val="000000" w:themeColor="text1"/>
              </w:rPr>
            </w:rPrChange>
          </w:rPr>
          <w:t>, we do not believe such differences would significantly affect our con</w:t>
        </w:r>
      </w:ins>
      <w:ins w:id="2066" w:author="Perica, Tina" w:date="2020-08-31T12:39:00Z">
        <w:r w:rsidR="00452028" w:rsidRPr="00F81CEE">
          <w:rPr>
            <w:color w:val="FF0000"/>
            <w:rPrChange w:id="2067" w:author="Perica, Tina" w:date="2020-08-31T12:49:00Z">
              <w:rPr>
                <w:color w:val="000000" w:themeColor="text1"/>
              </w:rPr>
            </w:rPrChange>
          </w:rPr>
          <w:t xml:space="preserve">clusions for two main reasons: First, residues in the interface with Gsp1 are highly conserved between </w:t>
        </w:r>
        <w:r w:rsidR="00452028" w:rsidRPr="00F81CEE">
          <w:rPr>
            <w:i/>
            <w:iCs/>
            <w:color w:val="FF0000"/>
            <w:rPrChange w:id="2068" w:author="Perica, Tina" w:date="2020-08-31T12:49:00Z">
              <w:rPr>
                <w:color w:val="000000" w:themeColor="text1"/>
              </w:rPr>
            </w:rPrChange>
          </w:rPr>
          <w:t>S. pombe</w:t>
        </w:r>
        <w:r w:rsidR="00452028" w:rsidRPr="00F81CEE">
          <w:rPr>
            <w:color w:val="FF0000"/>
            <w:rPrChange w:id="2069" w:author="Perica, Tina" w:date="2020-08-31T12:49:00Z">
              <w:rPr>
                <w:color w:val="000000" w:themeColor="text1"/>
              </w:rPr>
            </w:rPrChange>
          </w:rPr>
          <w:t xml:space="preserve"> and </w:t>
        </w:r>
        <w:r w:rsidR="00452028" w:rsidRPr="00F81CEE">
          <w:rPr>
            <w:i/>
            <w:iCs/>
            <w:color w:val="FF0000"/>
            <w:rPrChange w:id="2070" w:author="Perica, Tina" w:date="2020-08-31T12:49:00Z">
              <w:rPr>
                <w:color w:val="000000" w:themeColor="text1"/>
              </w:rPr>
            </w:rPrChange>
          </w:rPr>
          <w:t>S. cerevisiae</w:t>
        </w:r>
        <w:r w:rsidR="00452028" w:rsidRPr="00F81CEE">
          <w:rPr>
            <w:color w:val="FF0000"/>
            <w:rPrChange w:id="2071" w:author="Perica, Tina" w:date="2020-08-31T12:49:00Z">
              <w:rPr>
                <w:color w:val="000000" w:themeColor="text1"/>
              </w:rPr>
            </w:rPrChange>
          </w:rPr>
          <w:t xml:space="preserve"> GAP R</w:t>
        </w:r>
      </w:ins>
      <w:ins w:id="2072" w:author="Perica, Tina" w:date="2020-08-31T12:40:00Z">
        <w:r w:rsidR="00452028" w:rsidRPr="00F81CEE">
          <w:rPr>
            <w:color w:val="FF0000"/>
            <w:rPrChange w:id="2073" w:author="Perica, Tina" w:date="2020-08-31T12:49:00Z">
              <w:rPr>
                <w:color w:val="000000" w:themeColor="text1"/>
              </w:rPr>
            </w:rPrChange>
          </w:rPr>
          <w:t>n</w:t>
        </w:r>
      </w:ins>
      <w:ins w:id="2074" w:author="Perica, Tina" w:date="2020-08-31T12:39:00Z">
        <w:r w:rsidR="00452028" w:rsidRPr="00F81CEE">
          <w:rPr>
            <w:color w:val="FF0000"/>
            <w:rPrChange w:id="2075" w:author="Perica, Tina" w:date="2020-08-31T12:49:00Z">
              <w:rPr>
                <w:color w:val="000000" w:themeColor="text1"/>
              </w:rPr>
            </w:rPrChange>
          </w:rPr>
          <w:t>a1, suggesting that mechanism of catalysis and kinetic paramete</w:t>
        </w:r>
      </w:ins>
      <w:ins w:id="2076" w:author="Perica, Tina" w:date="2020-08-31T12:40:00Z">
        <w:r w:rsidR="00452028" w:rsidRPr="00F81CEE">
          <w:rPr>
            <w:color w:val="FF0000"/>
            <w:rPrChange w:id="2077" w:author="Perica, Tina" w:date="2020-08-31T12:49:00Z">
              <w:rPr>
                <w:color w:val="000000" w:themeColor="text1"/>
              </w:rPr>
            </w:rPrChange>
          </w:rPr>
          <w:t xml:space="preserve">rs are also likely to be similar. </w:t>
        </w:r>
        <w:r w:rsidR="00452028" w:rsidRPr="00F81CEE">
          <w:rPr>
            <w:i/>
            <w:iCs/>
            <w:color w:val="FF0000"/>
            <w:rPrChange w:id="2078" w:author="Perica, Tina" w:date="2020-08-31T12:49:00Z">
              <w:rPr>
                <w:color w:val="000000" w:themeColor="text1"/>
              </w:rPr>
            </w:rPrChange>
          </w:rPr>
          <w:t>S. pombe</w:t>
        </w:r>
        <w:r w:rsidR="00452028" w:rsidRPr="00F81CEE">
          <w:rPr>
            <w:color w:val="FF0000"/>
            <w:rPrChange w:id="2079" w:author="Perica, Tina" w:date="2020-08-31T12:49:00Z">
              <w:rPr>
                <w:color w:val="000000" w:themeColor="text1"/>
              </w:rPr>
            </w:rPrChange>
          </w:rPr>
          <w:t xml:space="preserve"> and </w:t>
        </w:r>
        <w:r w:rsidR="00452028" w:rsidRPr="00F81CEE">
          <w:rPr>
            <w:i/>
            <w:iCs/>
            <w:color w:val="FF0000"/>
            <w:rPrChange w:id="2080" w:author="Perica, Tina" w:date="2020-08-31T12:49:00Z">
              <w:rPr>
                <w:color w:val="000000" w:themeColor="text1"/>
              </w:rPr>
            </w:rPrChange>
          </w:rPr>
          <w:t>S. cerevisiae</w:t>
        </w:r>
        <w:r w:rsidR="00452028" w:rsidRPr="00F81CEE">
          <w:rPr>
            <w:color w:val="FF0000"/>
            <w:rPrChange w:id="2081" w:author="Perica, Tina" w:date="2020-08-31T12:49:00Z">
              <w:rPr>
                <w:color w:val="000000" w:themeColor="text1"/>
              </w:rPr>
            </w:rPrChange>
          </w:rPr>
          <w:t xml:space="preserve"> Rna1 </w:t>
        </w:r>
      </w:ins>
      <w:del w:id="2082" w:author="Perica, Tina" w:date="2020-08-31T12:38:00Z">
        <w:r w:rsidRPr="00F81CEE" w:rsidDel="00452028">
          <w:rPr>
            <w:color w:val="FF0000"/>
            <w:rPrChange w:id="2083" w:author="Perica, Tina" w:date="2020-08-31T12:49:00Z">
              <w:rPr>
                <w:color w:val="000000" w:themeColor="text1"/>
              </w:rPr>
            </w:rPrChange>
          </w:rPr>
          <w:delText xml:space="preserve"> </w:delText>
        </w:r>
      </w:del>
      <w:r w:rsidRPr="00F81CEE">
        <w:rPr>
          <w:color w:val="FF0000"/>
          <w:rPrChange w:id="2084" w:author="Perica, Tina" w:date="2020-08-31T12:49:00Z">
            <w:rPr>
              <w:color w:val="000000" w:themeColor="text1"/>
            </w:rPr>
          </w:rPrChange>
        </w:rPr>
        <w:t xml:space="preserve">proteins have an overall </w:t>
      </w:r>
      <w:ins w:id="2085" w:author="Perica, Tina" w:date="2020-08-17T13:19:00Z">
        <w:r w:rsidR="000E39D6" w:rsidRPr="00F81CEE">
          <w:rPr>
            <w:color w:val="FF0000"/>
            <w:rPrChange w:id="2086" w:author="Perica, Tina" w:date="2020-08-31T12:49:00Z">
              <w:rPr>
                <w:color w:val="000000" w:themeColor="text1"/>
              </w:rPr>
            </w:rPrChange>
          </w:rPr>
          <w:t>39</w:t>
        </w:r>
      </w:ins>
      <w:del w:id="2087" w:author="Perica, Tina" w:date="2020-08-17T13:19:00Z">
        <w:r w:rsidRPr="00F81CEE" w:rsidDel="000E39D6">
          <w:rPr>
            <w:color w:val="FF0000"/>
            <w:rPrChange w:id="2088" w:author="Perica, Tina" w:date="2020-08-31T12:49:00Z">
              <w:rPr>
                <w:color w:val="000000" w:themeColor="text1"/>
              </w:rPr>
            </w:rPrChange>
          </w:rPr>
          <w:delText>43</w:delText>
        </w:r>
      </w:del>
      <w:r w:rsidRPr="00F81CEE">
        <w:rPr>
          <w:color w:val="FF0000"/>
          <w:rPrChange w:id="2089" w:author="Perica, Tina" w:date="2020-08-31T12:49:00Z">
            <w:rPr>
              <w:color w:val="000000" w:themeColor="text1"/>
            </w:rPr>
          </w:rPrChange>
        </w:rPr>
        <w:t xml:space="preserve">% sequence identity and </w:t>
      </w:r>
      <w:ins w:id="2090" w:author="Perica, Tina" w:date="2020-08-17T13:19:00Z">
        <w:r w:rsidR="000E39D6" w:rsidRPr="00F81CEE">
          <w:rPr>
            <w:color w:val="FF0000"/>
            <w:rPrChange w:id="2091" w:author="Perica, Tina" w:date="2020-08-31T12:49:00Z">
              <w:rPr>
                <w:color w:val="000000" w:themeColor="text1"/>
              </w:rPr>
            </w:rPrChange>
          </w:rPr>
          <w:t>5</w:t>
        </w:r>
      </w:ins>
      <w:del w:id="2092" w:author="Perica, Tina" w:date="2020-08-17T13:19:00Z">
        <w:r w:rsidRPr="00F81CEE" w:rsidDel="000E39D6">
          <w:rPr>
            <w:color w:val="FF0000"/>
            <w:rPrChange w:id="2093" w:author="Perica, Tina" w:date="2020-08-31T12:49:00Z">
              <w:rPr>
                <w:color w:val="000000" w:themeColor="text1"/>
              </w:rPr>
            </w:rPrChange>
          </w:rPr>
          <w:delText>7</w:delText>
        </w:r>
      </w:del>
      <w:ins w:id="2094" w:author="Perica, Tina" w:date="2020-08-17T13:19:00Z">
        <w:r w:rsidR="000E39D6" w:rsidRPr="00F81CEE">
          <w:rPr>
            <w:color w:val="FF0000"/>
            <w:rPrChange w:id="2095" w:author="Perica, Tina" w:date="2020-08-31T12:49:00Z">
              <w:rPr>
                <w:color w:val="000000" w:themeColor="text1"/>
              </w:rPr>
            </w:rPrChange>
          </w:rPr>
          <w:t>3</w:t>
        </w:r>
      </w:ins>
      <w:del w:id="2096" w:author="Perica, Tina" w:date="2020-08-17T13:19:00Z">
        <w:r w:rsidRPr="00F81CEE" w:rsidDel="000E39D6">
          <w:rPr>
            <w:color w:val="FF0000"/>
            <w:rPrChange w:id="2097" w:author="Perica, Tina" w:date="2020-08-31T12:49:00Z">
              <w:rPr>
                <w:color w:val="000000" w:themeColor="text1"/>
              </w:rPr>
            </w:rPrChange>
          </w:rPr>
          <w:delText>2</w:delText>
        </w:r>
      </w:del>
      <w:r w:rsidRPr="00F81CEE">
        <w:rPr>
          <w:color w:val="FF0000"/>
          <w:rPrChange w:id="2098" w:author="Perica, Tina" w:date="2020-08-31T12:49:00Z">
            <w:rPr>
              <w:color w:val="000000" w:themeColor="text1"/>
            </w:rPr>
          </w:rPrChange>
        </w:rPr>
        <w:t>% sequence similarity</w:t>
      </w:r>
      <w:ins w:id="2099" w:author="Perica, Tina" w:date="2020-08-31T12:41:00Z">
        <w:r w:rsidR="00452028" w:rsidRPr="00F81CEE">
          <w:rPr>
            <w:color w:val="FF0000"/>
            <w:rPrChange w:id="2100" w:author="Perica, Tina" w:date="2020-08-31T12:49:00Z">
              <w:rPr>
                <w:color w:val="365F91" w:themeColor="accent1" w:themeShade="BF"/>
              </w:rPr>
            </w:rPrChange>
          </w:rPr>
          <w:t>. Importantly,</w:t>
        </w:r>
      </w:ins>
      <w:ins w:id="2101" w:author="Perica, Tina" w:date="2020-08-17T12:47:00Z">
        <w:r w:rsidR="00A912D4" w:rsidRPr="00F81CEE">
          <w:rPr>
            <w:color w:val="FF0000"/>
            <w:rPrChange w:id="2102" w:author="Perica, Tina" w:date="2020-08-31T12:49:00Z">
              <w:rPr>
                <w:color w:val="365F91" w:themeColor="accent1" w:themeShade="BF"/>
              </w:rPr>
            </w:rPrChange>
          </w:rPr>
          <w:t xml:space="preserve"> all but one interface core resi</w:t>
        </w:r>
      </w:ins>
      <w:ins w:id="2103" w:author="Perica, Tina" w:date="2020-08-17T12:48:00Z">
        <w:r w:rsidR="00A912D4" w:rsidRPr="00F81CEE">
          <w:rPr>
            <w:color w:val="FF0000"/>
            <w:rPrChange w:id="2104" w:author="Perica, Tina" w:date="2020-08-31T12:49:00Z">
              <w:rPr>
                <w:color w:val="365F91" w:themeColor="accent1" w:themeShade="BF"/>
              </w:rPr>
            </w:rPrChange>
          </w:rPr>
          <w:t xml:space="preserve">dues </w:t>
        </w:r>
      </w:ins>
      <w:ins w:id="2105" w:author="Perica, Tina" w:date="2020-08-31T12:42:00Z">
        <w:r w:rsidR="00452028" w:rsidRPr="00F81CEE">
          <w:rPr>
            <w:color w:val="FF0000"/>
            <w:rPrChange w:id="2106" w:author="Perica, Tina" w:date="2020-08-31T12:49:00Z">
              <w:rPr>
                <w:color w:val="365F91" w:themeColor="accent1" w:themeShade="BF"/>
              </w:rPr>
            </w:rPrChange>
          </w:rPr>
          <w:t>are</w:t>
        </w:r>
      </w:ins>
      <w:ins w:id="2107" w:author="Perica, Tina" w:date="2020-08-17T12:48:00Z">
        <w:r w:rsidR="00A912D4" w:rsidRPr="00F81CEE">
          <w:rPr>
            <w:color w:val="FF0000"/>
            <w:rPrChange w:id="2108" w:author="Perica, Tina" w:date="2020-08-31T12:49:00Z">
              <w:rPr>
                <w:color w:val="365F91" w:themeColor="accent1" w:themeShade="BF"/>
              </w:rPr>
            </w:rPrChange>
          </w:rPr>
          <w:t xml:space="preserve"> identical in sequence between </w:t>
        </w:r>
        <w:r w:rsidR="00A912D4" w:rsidRPr="00F81CEE">
          <w:rPr>
            <w:i/>
            <w:iCs/>
            <w:color w:val="FF0000"/>
            <w:rPrChange w:id="2109" w:author="Perica, Tina" w:date="2020-08-31T12:49:00Z">
              <w:rPr>
                <w:i/>
                <w:iCs/>
                <w:color w:val="365F91" w:themeColor="accent1" w:themeShade="BF"/>
              </w:rPr>
            </w:rPrChange>
          </w:rPr>
          <w:t>S. cerevisiae</w:t>
        </w:r>
        <w:r w:rsidR="00A912D4" w:rsidRPr="00F81CEE">
          <w:rPr>
            <w:color w:val="FF0000"/>
            <w:rPrChange w:id="2110" w:author="Perica, Tina" w:date="2020-08-31T12:49:00Z">
              <w:rPr>
                <w:color w:val="365F91" w:themeColor="accent1" w:themeShade="BF"/>
              </w:rPr>
            </w:rPrChange>
          </w:rPr>
          <w:t xml:space="preserve"> and </w:t>
        </w:r>
        <w:r w:rsidR="00A912D4" w:rsidRPr="00F81CEE">
          <w:rPr>
            <w:i/>
            <w:iCs/>
            <w:color w:val="FF0000"/>
            <w:rPrChange w:id="2111" w:author="Perica, Tina" w:date="2020-08-31T12:49:00Z">
              <w:rPr>
                <w:i/>
                <w:iCs/>
                <w:color w:val="365F91" w:themeColor="accent1" w:themeShade="BF"/>
              </w:rPr>
            </w:rPrChange>
          </w:rPr>
          <w:t>S. pombe</w:t>
        </w:r>
        <w:r w:rsidR="00A912D4" w:rsidRPr="00F81CEE">
          <w:rPr>
            <w:color w:val="FF0000"/>
            <w:rPrChange w:id="2112" w:author="Perica, Tina" w:date="2020-08-31T12:49:00Z">
              <w:rPr>
                <w:color w:val="365F91" w:themeColor="accent1" w:themeShade="BF"/>
              </w:rPr>
            </w:rPrChange>
          </w:rPr>
          <w:t xml:space="preserve"> homologues</w:t>
        </w:r>
        <w:r w:rsidR="00D35A0D" w:rsidRPr="00F81CEE">
          <w:rPr>
            <w:color w:val="FF0000"/>
            <w:rPrChange w:id="2113" w:author="Perica, Tina" w:date="2020-08-31T12:49:00Z">
              <w:rPr>
                <w:color w:val="365F91" w:themeColor="accent1" w:themeShade="BF"/>
              </w:rPr>
            </w:rPrChange>
          </w:rPr>
          <w:t xml:space="preserve"> (</w:t>
        </w:r>
        <w:r w:rsidR="00D35A0D" w:rsidRPr="00F81CEE">
          <w:rPr>
            <w:b/>
            <w:bCs/>
            <w:color w:val="FF0000"/>
            <w:rPrChange w:id="2114" w:author="Perica, Tina" w:date="2020-08-31T12:49:00Z">
              <w:rPr>
                <w:b/>
                <w:bCs/>
                <w:color w:val="365F91" w:themeColor="accent1" w:themeShade="BF"/>
              </w:rPr>
            </w:rPrChange>
          </w:rPr>
          <w:t>Supplementary File 1</w:t>
        </w:r>
      </w:ins>
      <w:ins w:id="2115" w:author="Perica, Tina" w:date="2020-08-17T12:49:00Z">
        <w:r w:rsidR="00D35A0D" w:rsidRPr="00F81CEE">
          <w:rPr>
            <w:b/>
            <w:bCs/>
            <w:color w:val="FF0000"/>
            <w:rPrChange w:id="2116" w:author="Perica, Tina" w:date="2020-08-31T12:49:00Z">
              <w:rPr>
                <w:b/>
                <w:bCs/>
                <w:color w:val="365F91" w:themeColor="accent1" w:themeShade="BF"/>
              </w:rPr>
            </w:rPrChange>
          </w:rPr>
          <w:t xml:space="preserve"> Fig</w:t>
        </w:r>
      </w:ins>
      <w:ins w:id="2117" w:author="Perica, Tina" w:date="2020-08-17T12:58:00Z">
        <w:r w:rsidR="00804632" w:rsidRPr="00F81CEE">
          <w:rPr>
            <w:b/>
            <w:bCs/>
            <w:color w:val="FF0000"/>
            <w:rPrChange w:id="2118" w:author="Perica, Tina" w:date="2020-08-31T12:49:00Z">
              <w:rPr>
                <w:b/>
                <w:bCs/>
                <w:color w:val="365F91" w:themeColor="accent1" w:themeShade="BF"/>
              </w:rPr>
            </w:rPrChange>
          </w:rPr>
          <w:t>.</w:t>
        </w:r>
      </w:ins>
      <w:ins w:id="2119" w:author="Perica, Tina" w:date="2020-08-17T12:49:00Z">
        <w:r w:rsidR="00D35A0D" w:rsidRPr="00F81CEE">
          <w:rPr>
            <w:b/>
            <w:bCs/>
            <w:color w:val="FF0000"/>
            <w:rPrChange w:id="2120" w:author="Perica, Tina" w:date="2020-08-31T12:49:00Z">
              <w:rPr>
                <w:b/>
                <w:bCs/>
                <w:color w:val="365F91" w:themeColor="accent1" w:themeShade="BF"/>
              </w:rPr>
            </w:rPrChange>
          </w:rPr>
          <w:t xml:space="preserve"> 1</w:t>
        </w:r>
      </w:ins>
      <w:ins w:id="2121" w:author="Perica, Tina" w:date="2020-08-17T12:52:00Z">
        <w:r w:rsidR="00324241" w:rsidRPr="00F81CEE">
          <w:rPr>
            <w:b/>
            <w:bCs/>
            <w:color w:val="FF0000"/>
            <w:rPrChange w:id="2122" w:author="Perica, Tina" w:date="2020-08-31T12:49:00Z">
              <w:rPr>
                <w:b/>
                <w:bCs/>
                <w:color w:val="365F91" w:themeColor="accent1" w:themeShade="BF"/>
              </w:rPr>
            </w:rPrChange>
          </w:rPr>
          <w:t>2</w:t>
        </w:r>
      </w:ins>
      <w:ins w:id="2123" w:author="Perica, Tina" w:date="2020-08-17T12:48:00Z">
        <w:r w:rsidR="00D35A0D" w:rsidRPr="00F81CEE">
          <w:rPr>
            <w:color w:val="FF0000"/>
            <w:rPrChange w:id="2124" w:author="Perica, Tina" w:date="2020-08-31T12:49:00Z">
              <w:rPr>
                <w:color w:val="365F91" w:themeColor="accent1" w:themeShade="BF"/>
              </w:rPr>
            </w:rPrChange>
          </w:rPr>
          <w:t>)</w:t>
        </w:r>
      </w:ins>
      <w:r w:rsidRPr="00F81CEE">
        <w:rPr>
          <w:color w:val="FF0000"/>
          <w:rPrChange w:id="2125" w:author="Perica, Tina" w:date="2020-08-31T12:49:00Z">
            <w:rPr>
              <w:color w:val="365F91" w:themeColor="accent1" w:themeShade="BF"/>
            </w:rPr>
          </w:rPrChange>
        </w:rPr>
        <w:t xml:space="preserve">. </w:t>
      </w:r>
      <w:r w:rsidRPr="00F81CEE">
        <w:rPr>
          <w:color w:val="FF0000"/>
          <w:rPrChange w:id="2126" w:author="Perica, Tina" w:date="2020-08-31T12:49:00Z">
            <w:rPr>
              <w:color w:val="000000" w:themeColor="text1"/>
            </w:rPr>
          </w:rPrChange>
        </w:rPr>
        <w:t xml:space="preserve">The X-ray crystal structure of Ran GTPase and its GAP used in our analyses is a co-complex structure of the </w:t>
      </w:r>
      <w:r w:rsidRPr="00F81CEE">
        <w:rPr>
          <w:i/>
          <w:color w:val="FF0000"/>
          <w:rPrChange w:id="2127" w:author="Perica, Tina" w:date="2020-08-31T12:49:00Z">
            <w:rPr>
              <w:i/>
              <w:color w:val="000000" w:themeColor="text1"/>
            </w:rPr>
          </w:rPrChange>
        </w:rPr>
        <w:t>S. pombe</w:t>
      </w:r>
      <w:r w:rsidRPr="00F81CEE">
        <w:rPr>
          <w:color w:val="FF0000"/>
          <w:rPrChange w:id="2128" w:author="Perica, Tina" w:date="2020-08-31T12:49:00Z">
            <w:rPr>
              <w:color w:val="000000" w:themeColor="text1"/>
            </w:rPr>
          </w:rPrChange>
        </w:rPr>
        <w:t xml:space="preserve"> homolog of Rna1 (PDB: 15kd), human R</w:t>
      </w:r>
      <w:ins w:id="2129" w:author="Perica, Tina" w:date="2020-08-31T12:42:00Z">
        <w:r w:rsidR="00452028" w:rsidRPr="00F81CEE">
          <w:rPr>
            <w:color w:val="FF0000"/>
            <w:rPrChange w:id="2130" w:author="Perica, Tina" w:date="2020-08-31T12:49:00Z">
              <w:rPr>
                <w:color w:val="000000" w:themeColor="text1"/>
              </w:rPr>
            </w:rPrChange>
          </w:rPr>
          <w:t>an</w:t>
        </w:r>
      </w:ins>
      <w:del w:id="2131" w:author="Perica, Tina" w:date="2020-08-31T12:42:00Z">
        <w:r w:rsidRPr="00F81CEE" w:rsidDel="00452028">
          <w:rPr>
            <w:color w:val="FF0000"/>
            <w:rPrChange w:id="2132" w:author="Perica, Tina" w:date="2020-08-31T12:49:00Z">
              <w:rPr>
                <w:color w:val="000000" w:themeColor="text1"/>
              </w:rPr>
            </w:rPrChange>
          </w:rPr>
          <w:delText>AN</w:delText>
        </w:r>
      </w:del>
      <w:r w:rsidRPr="00F81CEE">
        <w:rPr>
          <w:color w:val="FF0000"/>
          <w:rPrChange w:id="2133" w:author="Perica, Tina" w:date="2020-08-31T12:49:00Z">
            <w:rPr>
              <w:color w:val="000000" w:themeColor="text1"/>
            </w:rPr>
          </w:rPrChange>
        </w:rPr>
        <w:t>, and human R</w:t>
      </w:r>
      <w:ins w:id="2134" w:author="Perica, Tina" w:date="2020-08-31T12:42:00Z">
        <w:r w:rsidR="00452028" w:rsidRPr="00F81CEE">
          <w:rPr>
            <w:color w:val="FF0000"/>
            <w:rPrChange w:id="2135" w:author="Perica, Tina" w:date="2020-08-31T12:49:00Z">
              <w:rPr>
                <w:color w:val="000000" w:themeColor="text1"/>
              </w:rPr>
            </w:rPrChange>
          </w:rPr>
          <w:t>an</w:t>
        </w:r>
      </w:ins>
      <w:del w:id="2136" w:author="Perica, Tina" w:date="2020-08-31T12:42:00Z">
        <w:r w:rsidRPr="00F81CEE" w:rsidDel="00452028">
          <w:rPr>
            <w:color w:val="FF0000"/>
            <w:rPrChange w:id="2137" w:author="Perica, Tina" w:date="2020-08-31T12:49:00Z">
              <w:rPr>
                <w:color w:val="000000" w:themeColor="text1"/>
              </w:rPr>
            </w:rPrChange>
          </w:rPr>
          <w:delText>AN</w:delText>
        </w:r>
      </w:del>
      <w:r w:rsidRPr="00F81CEE">
        <w:rPr>
          <w:color w:val="FF0000"/>
          <w:rPrChange w:id="2138" w:author="Perica, Tina" w:date="2020-08-31T12:49:00Z">
            <w:rPr>
              <w:color w:val="000000" w:themeColor="text1"/>
            </w:rPr>
          </w:rPrChange>
        </w:rPr>
        <w:t>BP1 (</w:t>
      </w:r>
      <w:r w:rsidRPr="00F81CEE">
        <w:rPr>
          <w:b/>
          <w:color w:val="FF0000"/>
          <w:rPrChange w:id="2139" w:author="Perica, Tina" w:date="2020-08-31T12:49:00Z">
            <w:rPr>
              <w:b/>
              <w:color w:val="000000" w:themeColor="text1"/>
            </w:rPr>
          </w:rPrChange>
        </w:rPr>
        <w:t xml:space="preserve">Supplementary </w:t>
      </w:r>
      <w:r w:rsidR="00E7415D" w:rsidRPr="00F81CEE">
        <w:rPr>
          <w:b/>
          <w:color w:val="FF0000"/>
          <w:rPrChange w:id="2140" w:author="Perica, Tina" w:date="2020-08-31T12:49:00Z">
            <w:rPr>
              <w:b/>
              <w:color w:val="000000" w:themeColor="text1"/>
            </w:rPr>
          </w:rPrChange>
        </w:rPr>
        <w:t xml:space="preserve">File 1 </w:t>
      </w:r>
      <w:r w:rsidRPr="00F81CEE">
        <w:rPr>
          <w:b/>
          <w:color w:val="FF0000"/>
          <w:rPrChange w:id="2141" w:author="Perica, Tina" w:date="2020-08-31T12:49:00Z">
            <w:rPr>
              <w:b/>
              <w:color w:val="000000" w:themeColor="text1"/>
            </w:rPr>
          </w:rPrChange>
        </w:rPr>
        <w:t>Table 1</w:t>
      </w:r>
      <w:r w:rsidRPr="00F81CEE">
        <w:rPr>
          <w:color w:val="FF0000"/>
          <w:rPrChange w:id="2142" w:author="Perica, Tina" w:date="2020-08-31T12:49:00Z">
            <w:rPr>
              <w:color w:val="000000" w:themeColor="text1"/>
            </w:rPr>
          </w:rPrChange>
        </w:rPr>
        <w:t>).</w:t>
      </w:r>
      <w:del w:id="2143" w:author="Perica, Tina" w:date="2020-08-31T12:42:00Z">
        <w:r w:rsidRPr="00F81CEE" w:rsidDel="00452028">
          <w:rPr>
            <w:color w:val="FF0000"/>
            <w:rPrChange w:id="2144" w:author="Perica, Tina" w:date="2020-08-31T12:49:00Z">
              <w:rPr>
                <w:color w:val="000000" w:themeColor="text1"/>
              </w:rPr>
            </w:rPrChange>
          </w:rPr>
          <w:delText xml:space="preserve"> We used the purified </w:delText>
        </w:r>
        <w:r w:rsidRPr="00F81CEE" w:rsidDel="00452028">
          <w:rPr>
            <w:i/>
            <w:color w:val="FF0000"/>
            <w:rPrChange w:id="2145" w:author="Perica, Tina" w:date="2020-08-31T12:49:00Z">
              <w:rPr>
                <w:i/>
                <w:color w:val="000000" w:themeColor="text1"/>
              </w:rPr>
            </w:rPrChange>
          </w:rPr>
          <w:delText>S. pombe</w:delText>
        </w:r>
        <w:r w:rsidRPr="00F81CEE" w:rsidDel="00452028">
          <w:rPr>
            <w:color w:val="FF0000"/>
            <w:rPrChange w:id="2146" w:author="Perica, Tina" w:date="2020-08-31T12:49:00Z">
              <w:rPr>
                <w:color w:val="000000" w:themeColor="text1"/>
              </w:rPr>
            </w:rPrChange>
          </w:rPr>
          <w:delText xml:space="preserve"> homolog of Rna1 in </w:delText>
        </w:r>
        <w:r w:rsidR="00513973" w:rsidRPr="00F81CEE" w:rsidDel="00452028">
          <w:rPr>
            <w:color w:val="FF0000"/>
            <w:rPrChange w:id="2147" w:author="Perica, Tina" w:date="2020-08-31T12:49:00Z">
              <w:rPr>
                <w:color w:val="000000" w:themeColor="text1"/>
              </w:rPr>
            </w:rPrChange>
          </w:rPr>
          <w:delText xml:space="preserve">all </w:delText>
        </w:r>
        <w:r w:rsidR="00EA0D83" w:rsidRPr="00F81CEE" w:rsidDel="00452028">
          <w:rPr>
            <w:color w:val="FF0000"/>
            <w:rPrChange w:id="2148" w:author="Perica, Tina" w:date="2020-08-31T12:49:00Z">
              <w:rPr>
                <w:color w:val="000000" w:themeColor="text1"/>
              </w:rPr>
            </w:rPrChange>
          </w:rPr>
          <w:delText xml:space="preserve">of </w:delText>
        </w:r>
        <w:r w:rsidRPr="00F81CEE" w:rsidDel="00452028">
          <w:rPr>
            <w:color w:val="FF0000"/>
            <w:rPrChange w:id="2149" w:author="Perica, Tina" w:date="2020-08-31T12:49:00Z">
              <w:rPr>
                <w:color w:val="000000" w:themeColor="text1"/>
              </w:rPr>
            </w:rPrChange>
          </w:rPr>
          <w:delText>our GTP hydrolysis kinetic experiments.</w:delText>
        </w:r>
      </w:del>
      <w:ins w:id="2150" w:author="Perica, Tina" w:date="2020-08-17T13:40:00Z">
        <w:r w:rsidR="00165CBF" w:rsidRPr="00F81CEE">
          <w:rPr>
            <w:color w:val="FF0000"/>
            <w:rPrChange w:id="2151" w:author="Perica, Tina" w:date="2020-08-31T12:49:00Z">
              <w:rPr>
                <w:color w:val="000000" w:themeColor="text1"/>
              </w:rPr>
            </w:rPrChange>
          </w:rPr>
          <w:t xml:space="preserve"> </w:t>
        </w:r>
      </w:ins>
      <w:ins w:id="2152" w:author="Perica, Tina" w:date="2020-08-31T12:49:00Z">
        <w:r w:rsidR="00F81CEE" w:rsidRPr="00F81CEE">
          <w:rPr>
            <w:color w:val="FF0000"/>
            <w:szCs w:val="22"/>
          </w:rPr>
          <w:t>Second</w:t>
        </w:r>
        <w:r w:rsidR="00F81CEE" w:rsidRPr="000823A4">
          <w:rPr>
            <w:color w:val="FF0000"/>
            <w:szCs w:val="22"/>
          </w:rPr>
          <w:t xml:space="preserve">, we rely only on the </w:t>
        </w:r>
        <w:r w:rsidR="00F81CEE" w:rsidRPr="00322875">
          <w:rPr>
            <w:i/>
            <w:color w:val="FF0000"/>
            <w:szCs w:val="22"/>
          </w:rPr>
          <w:t>relative differences</w:t>
        </w:r>
        <w:r w:rsidR="00F81CEE" w:rsidRPr="00F81CEE">
          <w:rPr>
            <w:color w:val="FF0000"/>
            <w:szCs w:val="22"/>
          </w:rPr>
          <w:t xml:space="preserve"> between GAP kinetic parameters </w:t>
        </w:r>
      </w:ins>
      <w:ins w:id="2153" w:author="Perica, Tina" w:date="2020-08-31T12:50:00Z">
        <w:r w:rsidR="00FC6501">
          <w:rPr>
            <w:color w:val="FF0000"/>
            <w:szCs w:val="22"/>
          </w:rPr>
          <w:t>of</w:t>
        </w:r>
      </w:ins>
      <w:ins w:id="2154" w:author="Perica, Tina" w:date="2020-08-31T12:49:00Z">
        <w:r w:rsidR="00F81CEE" w:rsidRPr="00FC6501">
          <w:rPr>
            <w:color w:val="FF0000"/>
            <w:szCs w:val="22"/>
          </w:rPr>
          <w:t xml:space="preserve"> different Gsp1 mutants to group our mutants into three classes. Even in the case of differences between the absolute kinetic parameters between the </w:t>
        </w:r>
        <w:r w:rsidR="00F81CEE" w:rsidRPr="00322875">
          <w:rPr>
            <w:i/>
            <w:color w:val="FF0000"/>
            <w:szCs w:val="22"/>
          </w:rPr>
          <w:t>S. pombe</w:t>
        </w:r>
        <w:r w:rsidR="00F81CEE" w:rsidRPr="00F81CEE">
          <w:rPr>
            <w:color w:val="FF0000"/>
            <w:szCs w:val="22"/>
          </w:rPr>
          <w:t xml:space="preserve"> and </w:t>
        </w:r>
        <w:r w:rsidR="00F81CEE" w:rsidRPr="00F81CEE">
          <w:rPr>
            <w:i/>
            <w:color w:val="FF0000"/>
            <w:szCs w:val="22"/>
          </w:rPr>
          <w:t>S. cerevisiae</w:t>
        </w:r>
        <w:r w:rsidR="00F81CEE" w:rsidRPr="00F81CEE">
          <w:rPr>
            <w:color w:val="FF0000"/>
            <w:szCs w:val="22"/>
          </w:rPr>
          <w:t xml:space="preserve"> GAP Rna1, the order of mutants is less likely to be different, and even in the case of some differences, we expect the grouping to be robust to these changes. </w:t>
        </w:r>
        <w:r w:rsidR="00F81CEE" w:rsidRPr="00F81CEE">
          <w:rPr>
            <w:color w:val="FF0000"/>
          </w:rPr>
          <w:t xml:space="preserve">(see </w:t>
        </w:r>
        <w:r w:rsidR="00F81CEE" w:rsidRPr="00F81CEE">
          <w:rPr>
            <w:b/>
            <w:bCs/>
            <w:color w:val="FF0000"/>
          </w:rPr>
          <w:t>Supplementary File 1 Supplementary Discussion</w:t>
        </w:r>
        <w:r w:rsidR="00F81CEE" w:rsidRPr="00F81CEE">
          <w:rPr>
            <w:color w:val="FF0000"/>
          </w:rPr>
          <w:t xml:space="preserve"> for more detail).</w:t>
        </w:r>
      </w:ins>
    </w:p>
    <w:p w14:paraId="05DCF4FD" w14:textId="77777777" w:rsidR="00EA1802" w:rsidRPr="00D237BC" w:rsidRDefault="00EA1802" w:rsidP="00EA1802">
      <w:pPr>
        <w:pStyle w:val="Heading4"/>
        <w:spacing w:before="120" w:line="312" w:lineRule="auto"/>
      </w:pPr>
      <w:r w:rsidRPr="00D237BC">
        <w:t>Circular dichroism (CD) spectroscopy of protein thermostability</w:t>
      </w:r>
    </w:p>
    <w:p w14:paraId="43F9A0D4" w14:textId="4932E62A" w:rsidR="00EA1802" w:rsidRPr="006B5532" w:rsidRDefault="00EA1802" w:rsidP="00EA1802">
      <w:pPr>
        <w:rPr>
          <w:color w:val="000000" w:themeColor="text1"/>
        </w:rPr>
      </w:pPr>
      <w:r w:rsidRPr="006B5532">
        <w:rPr>
          <w:color w:val="000000" w:themeColor="text1"/>
        </w:rPr>
        <w:t xml:space="preserve">Samples for CD analysis were prepared at approximately 2 </w:t>
      </w:r>
      <w:proofErr w:type="spellStart"/>
      <w:r w:rsidRPr="006B5532">
        <w:rPr>
          <w:color w:val="000000" w:themeColor="text1"/>
        </w:rPr>
        <w:t>μM</w:t>
      </w:r>
      <w:proofErr w:type="spellEnd"/>
      <w:r w:rsidRPr="006B5532">
        <w:rPr>
          <w:color w:val="000000" w:themeColor="text1"/>
        </w:rPr>
        <w:t xml:space="preserve"> Gsp1 in 2 mM HEPES pH 7.5, 5 mM NaCl, 200 </w:t>
      </w:r>
      <w:proofErr w:type="spellStart"/>
      <w:r w:rsidRPr="006B5532">
        <w:rPr>
          <w:color w:val="000000" w:themeColor="text1"/>
        </w:rPr>
        <w:t>μM</w:t>
      </w:r>
      <w:proofErr w:type="spellEnd"/>
      <w:r w:rsidRPr="006B5532">
        <w:rPr>
          <w:color w:val="000000" w:themeColor="text1"/>
        </w:rPr>
        <w:t xml:space="preserve"> MgCl</w:t>
      </w:r>
      <w:r w:rsidRPr="006B5532">
        <w:rPr>
          <w:color w:val="000000" w:themeColor="text1"/>
          <w:vertAlign w:val="subscript"/>
        </w:rPr>
        <w:t>2</w:t>
      </w:r>
      <w:r w:rsidRPr="006B5532">
        <w:rPr>
          <w:color w:val="000000" w:themeColor="text1"/>
        </w:rPr>
        <w:t xml:space="preserve">, and 50 </w:t>
      </w:r>
      <w:proofErr w:type="spellStart"/>
      <w:r w:rsidRPr="006B5532">
        <w:rPr>
          <w:color w:val="000000" w:themeColor="text1"/>
        </w:rPr>
        <w:t>μM</w:t>
      </w:r>
      <w:proofErr w:type="spellEnd"/>
      <w:r w:rsidRPr="006B5532">
        <w:rPr>
          <w:color w:val="000000" w:themeColor="text1"/>
        </w:rPr>
        <w:t xml:space="preserve"> </w:t>
      </w:r>
      <w:r w:rsidRPr="006B5532">
        <w:rPr>
          <w:color w:val="000000" w:themeColor="text1"/>
          <w:lang w:val="en-GB"/>
        </w:rPr>
        <w:t>Dithiothreitol</w:t>
      </w:r>
      <w:r w:rsidRPr="006B5532">
        <w:rPr>
          <w:color w:val="000000" w:themeColor="text1"/>
        </w:rPr>
        <w:t xml:space="preserve">. CD spectra were recorded at 25 °C using 2 mm cuvettes </w:t>
      </w:r>
      <w:r w:rsidRPr="006B5532">
        <w:rPr>
          <w:color w:val="000000" w:themeColor="text1"/>
        </w:rPr>
        <w:lastRenderedPageBreak/>
        <w:t>(</w:t>
      </w:r>
      <w:proofErr w:type="spellStart"/>
      <w:r w:rsidRPr="006B5532">
        <w:rPr>
          <w:color w:val="000000" w:themeColor="text1"/>
        </w:rPr>
        <w:t>Starna</w:t>
      </w:r>
      <w:proofErr w:type="spellEnd"/>
      <w:r w:rsidRPr="006B5532">
        <w:rPr>
          <w:color w:val="000000" w:themeColor="text1"/>
        </w:rPr>
        <w:t>,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all thermal melts of wild</w:t>
      </w:r>
      <w:r w:rsidR="003D5FFF" w:rsidRPr="006B5532">
        <w:rPr>
          <w:color w:val="000000" w:themeColor="text1"/>
        </w:rPr>
        <w:t>-</w:t>
      </w:r>
      <w:r w:rsidRPr="006B5532">
        <w:rPr>
          <w:color w:val="000000" w:themeColor="text1"/>
        </w:rPr>
        <w:t>type and mutant Gsp1 proteins were irreversible, only apparent Tm was estimated (</w:t>
      </w:r>
      <w:r w:rsidRPr="006B5532">
        <w:rPr>
          <w:b/>
          <w:color w:val="000000" w:themeColor="text1"/>
        </w:rPr>
        <w:t xml:space="preserve">Supplementary </w:t>
      </w:r>
      <w:r w:rsidR="00084B21" w:rsidRPr="006B5532">
        <w:rPr>
          <w:b/>
          <w:color w:val="000000" w:themeColor="text1"/>
        </w:rPr>
        <w:t xml:space="preserve">File 1 </w:t>
      </w:r>
      <w:r w:rsidRPr="006B5532">
        <w:rPr>
          <w:b/>
          <w:color w:val="000000" w:themeColor="text1"/>
        </w:rPr>
        <w:t>Fig</w:t>
      </w:r>
      <w:r w:rsidR="00084B21" w:rsidRPr="006B5532">
        <w:rPr>
          <w:b/>
          <w:color w:val="000000" w:themeColor="text1"/>
        </w:rPr>
        <w:t>.</w:t>
      </w:r>
      <w:r w:rsidRPr="006B5532">
        <w:rPr>
          <w:b/>
          <w:color w:val="000000" w:themeColor="text1"/>
        </w:rPr>
        <w:t xml:space="preserve"> </w:t>
      </w:r>
      <w:r w:rsidR="0049237F" w:rsidRPr="006B5532">
        <w:rPr>
          <w:b/>
          <w:color w:val="000000" w:themeColor="text1"/>
        </w:rPr>
        <w:t>1</w:t>
      </w:r>
      <w:ins w:id="2155" w:author="Perica, Tina" w:date="2020-08-17T14:47:00Z">
        <w:r w:rsidR="00356259" w:rsidRPr="006B5532">
          <w:rPr>
            <w:b/>
            <w:color w:val="000000" w:themeColor="text1"/>
          </w:rPr>
          <w:t>2</w:t>
        </w:r>
      </w:ins>
      <w:r w:rsidRPr="006B5532">
        <w:rPr>
          <w:color w:val="000000" w:themeColor="text1"/>
        </w:rPr>
        <w:t xml:space="preserve">) and is reported in </w:t>
      </w:r>
      <w:r w:rsidRPr="006B5532">
        <w:rPr>
          <w:b/>
          <w:color w:val="000000" w:themeColor="text1"/>
        </w:rPr>
        <w:t xml:space="preserve">Supplementary </w:t>
      </w:r>
      <w:r w:rsidR="0002081F" w:rsidRPr="006B5532">
        <w:rPr>
          <w:b/>
          <w:color w:val="000000" w:themeColor="text1"/>
        </w:rPr>
        <w:t>File 1</w:t>
      </w:r>
      <w:r w:rsidR="0049237F" w:rsidRPr="006B5532">
        <w:rPr>
          <w:b/>
          <w:color w:val="000000" w:themeColor="text1"/>
        </w:rPr>
        <w:t xml:space="preserve"> </w:t>
      </w:r>
      <w:r w:rsidRPr="006B5532">
        <w:rPr>
          <w:b/>
          <w:color w:val="000000" w:themeColor="text1"/>
        </w:rPr>
        <w:t xml:space="preserve">Table </w:t>
      </w:r>
      <w:r w:rsidR="0002081F" w:rsidRPr="006B5532">
        <w:rPr>
          <w:b/>
          <w:color w:val="000000" w:themeColor="text1"/>
        </w:rPr>
        <w:t>9</w:t>
      </w:r>
      <w:r w:rsidRPr="006B5532">
        <w:rPr>
          <w:color w:val="000000" w:themeColor="text1"/>
        </w:rPr>
        <w:t>.</w:t>
      </w:r>
    </w:p>
    <w:p w14:paraId="5A9BCE70" w14:textId="77777777" w:rsidR="00EA1802" w:rsidRPr="00D237BC" w:rsidRDefault="00EA1802" w:rsidP="00EA1802">
      <w:pPr>
        <w:pStyle w:val="Heading4"/>
        <w:spacing w:before="120" w:line="312" w:lineRule="auto"/>
      </w:pPr>
      <w:r w:rsidRPr="00D237BC">
        <w:t>GTP loading of Gsp1</w:t>
      </w:r>
    </w:p>
    <w:p w14:paraId="264B8E55" w14:textId="496D445D" w:rsidR="00EA1802" w:rsidRPr="006B5532" w:rsidRDefault="00EA1802" w:rsidP="00EA1802">
      <w:pPr>
        <w:rPr>
          <w:color w:val="000000" w:themeColor="text1"/>
        </w:rPr>
      </w:pPr>
      <w:r w:rsidRPr="006B5532">
        <w:rPr>
          <w:color w:val="000000" w:themeColor="text1"/>
        </w:rPr>
        <w:t xml:space="preserve">Gsp1 variants for GTPase assays as well as for </w:t>
      </w:r>
      <w:r w:rsidRPr="006B5532">
        <w:rPr>
          <w:color w:val="000000" w:themeColor="text1"/>
          <w:vertAlign w:val="superscript"/>
        </w:rPr>
        <w:t>31</w:t>
      </w:r>
      <w:r w:rsidRPr="006B5532">
        <w:rPr>
          <w:color w:val="000000" w:themeColor="text1"/>
        </w:rPr>
        <w:t>P NMR spectroscopy were first loaded with GTP by incubation in the presence of 20-fold excess GTP (Guanosine 5</w:t>
      </w:r>
      <w:r w:rsidR="001B264B" w:rsidRPr="006B5532">
        <w:rPr>
          <w:color w:val="000000" w:themeColor="text1"/>
        </w:rPr>
        <w:t>′</w:t>
      </w:r>
      <w:r w:rsidRPr="006B5532">
        <w:rPr>
          <w:color w:val="000000" w:themeColor="text1"/>
        </w:rPr>
        <w:t xml:space="preserve">-Triphosphate, Disodium Salt, CAT # 371701, </w:t>
      </w:r>
      <w:proofErr w:type="spellStart"/>
      <w:r w:rsidRPr="006B5532">
        <w:rPr>
          <w:color w:val="000000" w:themeColor="text1"/>
        </w:rPr>
        <w:t>Calbiochem</w:t>
      </w:r>
      <w:proofErr w:type="spellEnd"/>
      <w:r w:rsidRPr="006B5532">
        <w:rPr>
          <w:color w:val="000000" w:themeColor="text1"/>
        </w:rPr>
        <w:t>) in 50 mM Tris HCl pH 7.5, 100 mM NaCl, 5 mM MgCl</w:t>
      </w:r>
      <w:r w:rsidRPr="006B5532">
        <w:rPr>
          <w:color w:val="000000" w:themeColor="text1"/>
          <w:vertAlign w:val="subscript"/>
        </w:rPr>
        <w:t>2</w:t>
      </w:r>
      <w:r w:rsidRPr="006B5532">
        <w:rPr>
          <w:color w:val="000000" w:themeColor="text1"/>
        </w:rPr>
        <w:t>. Exchange of GDP for GTP was initiated by the addition of 10 mM EDTA. Reactions were incubated for 3 hours at 4°C and stopped by addition of 1 M MgCl</w:t>
      </w:r>
      <w:r w:rsidRPr="006B5532">
        <w:rPr>
          <w:color w:val="000000" w:themeColor="text1"/>
          <w:vertAlign w:val="subscript"/>
        </w:rPr>
        <w:t>2</w:t>
      </w:r>
      <w:r w:rsidRPr="006B5532">
        <w:rPr>
          <w:color w:val="000000" w:themeColor="text1"/>
        </w:rPr>
        <w:t xml:space="preserve"> to a final concentration of 20 mM MgCl</w:t>
      </w:r>
      <w:r w:rsidRPr="006B5532">
        <w:rPr>
          <w:color w:val="000000" w:themeColor="text1"/>
          <w:vertAlign w:val="subscript"/>
        </w:rPr>
        <w:t>2</w:t>
      </w:r>
      <w:r w:rsidRPr="006B5532">
        <w:rPr>
          <w:color w:val="000000" w:themeColor="text1"/>
        </w:rPr>
        <w:t xml:space="preserve"> to quench the EDTA. GTP-loaded protein was buffer exchanged into either NMR buffer or the GTPase assay buffer using NAP-5 Sephadex G-25 DNA Grade columns (GE Healthcare # 17085301).</w:t>
      </w:r>
      <w:ins w:id="2156" w:author="Perica, Tina" w:date="2020-08-31T22:55:00Z">
        <w:r w:rsidR="005D1FB3">
          <w:rPr>
            <w:color w:val="000000" w:themeColor="text1"/>
          </w:rPr>
          <w:t xml:space="preserve"> </w:t>
        </w:r>
        <w:r w:rsidR="005D1FB3" w:rsidRPr="000D2A30">
          <w:rPr>
            <w:color w:val="FF0000"/>
            <w:rPrChange w:id="2157" w:author="Perica, Tina" w:date="2020-08-31T22:58:00Z">
              <w:rPr>
                <w:color w:val="000000" w:themeColor="text1"/>
              </w:rPr>
            </w:rPrChange>
          </w:rPr>
          <w:t xml:space="preserve">Some mutants for which we collected AP-MS data were too unstable to </w:t>
        </w:r>
      </w:ins>
      <w:ins w:id="2158" w:author="Perica, Tina" w:date="2020-08-31T22:56:00Z">
        <w:r w:rsidR="005D1FB3" w:rsidRPr="000D2A30">
          <w:rPr>
            <w:color w:val="FF0000"/>
            <w:rPrChange w:id="2159" w:author="Perica, Tina" w:date="2020-08-31T22:58:00Z">
              <w:rPr>
                <w:color w:val="000000" w:themeColor="text1"/>
              </w:rPr>
            </w:rPrChange>
          </w:rPr>
          <w:t xml:space="preserve">efficiently </w:t>
        </w:r>
      </w:ins>
      <w:ins w:id="2160" w:author="Perica, Tina" w:date="2020-08-31T22:55:00Z">
        <w:r w:rsidR="005D1FB3" w:rsidRPr="000D2A30">
          <w:rPr>
            <w:color w:val="FF0000"/>
            <w:rPrChange w:id="2161" w:author="Perica, Tina" w:date="2020-08-31T22:58:00Z">
              <w:rPr>
                <w:color w:val="000000" w:themeColor="text1"/>
              </w:rPr>
            </w:rPrChange>
          </w:rPr>
          <w:t xml:space="preserve">load at high </w:t>
        </w:r>
      </w:ins>
      <w:ins w:id="2162" w:author="Perica, Tina" w:date="2020-08-31T22:56:00Z">
        <w:r w:rsidR="005D1FB3" w:rsidRPr="000D2A30">
          <w:rPr>
            <w:color w:val="FF0000"/>
            <w:rPrChange w:id="2163" w:author="Perica, Tina" w:date="2020-08-31T22:58:00Z">
              <w:rPr>
                <w:color w:val="000000" w:themeColor="text1"/>
              </w:rPr>
            </w:rPrChange>
          </w:rPr>
          <w:t xml:space="preserve">enough </w:t>
        </w:r>
      </w:ins>
      <w:ins w:id="2164" w:author="Perica, Tina" w:date="2020-08-31T22:55:00Z">
        <w:r w:rsidR="005D1FB3" w:rsidRPr="000D2A30">
          <w:rPr>
            <w:color w:val="FF0000"/>
            <w:rPrChange w:id="2165" w:author="Perica, Tina" w:date="2020-08-31T22:58:00Z">
              <w:rPr>
                <w:color w:val="000000" w:themeColor="text1"/>
              </w:rPr>
            </w:rPrChange>
          </w:rPr>
          <w:t>concentrations</w:t>
        </w:r>
      </w:ins>
      <w:ins w:id="2166" w:author="Perica, Tina" w:date="2020-08-31T22:56:00Z">
        <w:r w:rsidR="005D1FB3" w:rsidRPr="000D2A30">
          <w:rPr>
            <w:color w:val="FF0000"/>
            <w:rPrChange w:id="2167" w:author="Perica, Tina" w:date="2020-08-31T22:58:00Z">
              <w:rPr>
                <w:color w:val="000000" w:themeColor="text1"/>
              </w:rPr>
            </w:rPrChange>
          </w:rPr>
          <w:t xml:space="preserve"> for </w:t>
        </w:r>
        <w:r w:rsidR="005D1FB3" w:rsidRPr="000D2A30">
          <w:rPr>
            <w:color w:val="FF0000"/>
            <w:vertAlign w:val="superscript"/>
            <w:rPrChange w:id="2168" w:author="Perica, Tina" w:date="2020-08-31T22:58:00Z">
              <w:rPr>
                <w:color w:val="000000" w:themeColor="text1"/>
              </w:rPr>
            </w:rPrChange>
          </w:rPr>
          <w:t>31</w:t>
        </w:r>
        <w:r w:rsidR="005D1FB3" w:rsidRPr="000D2A30">
          <w:rPr>
            <w:color w:val="FF0000"/>
            <w:rPrChange w:id="2169" w:author="Perica, Tina" w:date="2020-08-31T22:58:00Z">
              <w:rPr>
                <w:color w:val="000000" w:themeColor="text1"/>
              </w:rPr>
            </w:rPrChange>
          </w:rPr>
          <w:t xml:space="preserve">P NMR (H141E, </w:t>
        </w:r>
      </w:ins>
      <w:ins w:id="2170" w:author="Perica, Tina" w:date="2020-08-31T22:58:00Z">
        <w:r w:rsidR="005D1FB3" w:rsidRPr="000D2A30">
          <w:rPr>
            <w:color w:val="FF0000"/>
            <w:szCs w:val="22"/>
            <w:rPrChange w:id="2171" w:author="Perica, Tina" w:date="2020-08-31T22:58:00Z">
              <w:rPr>
                <w:color w:val="365F91" w:themeColor="accent1" w:themeShade="BF"/>
                <w:szCs w:val="22"/>
              </w:rPr>
            </w:rPrChange>
          </w:rPr>
          <w:t>H141I</w:t>
        </w:r>
        <w:r w:rsidR="005D1FB3" w:rsidRPr="000D2A30">
          <w:rPr>
            <w:color w:val="FF0000"/>
            <w:rPrChange w:id="2172" w:author="Perica, Tina" w:date="2020-08-31T22:58:00Z">
              <w:rPr>
                <w:color w:val="000000" w:themeColor="text1"/>
              </w:rPr>
            </w:rPrChange>
          </w:rPr>
          <w:t xml:space="preserve">, </w:t>
        </w:r>
      </w:ins>
      <w:ins w:id="2173" w:author="Perica, Tina" w:date="2020-08-31T22:56:00Z">
        <w:r w:rsidR="005D1FB3" w:rsidRPr="000D2A30">
          <w:rPr>
            <w:color w:val="FF0000"/>
            <w:rPrChange w:id="2174" w:author="Perica, Tina" w:date="2020-08-31T22:58:00Z">
              <w:rPr>
                <w:color w:val="000000" w:themeColor="text1"/>
              </w:rPr>
            </w:rPrChange>
          </w:rPr>
          <w:t>Y148I).</w:t>
        </w:r>
      </w:ins>
    </w:p>
    <w:p w14:paraId="1C2F2906" w14:textId="7A4E4F9A" w:rsidR="0049237F" w:rsidRPr="00FE58D2" w:rsidRDefault="0049237F" w:rsidP="0049237F">
      <w:pPr>
        <w:pStyle w:val="Heading4"/>
        <w:spacing w:before="120" w:line="312" w:lineRule="auto"/>
      </w:pPr>
      <w:r w:rsidRPr="00D237BC">
        <w:t xml:space="preserve">Reverse phase high </w:t>
      </w:r>
      <w:r w:rsidR="00784DE2" w:rsidRPr="00714A60">
        <w:t>performance</w:t>
      </w:r>
      <w:r w:rsidRPr="00FE58D2">
        <w:t xml:space="preserve"> liquid chromatography (HPLC) </w:t>
      </w:r>
    </w:p>
    <w:p w14:paraId="1F324699" w14:textId="01BD806E" w:rsidR="0049237F" w:rsidRPr="006B5532" w:rsidRDefault="0049237F" w:rsidP="00EA1802">
      <w:pPr>
        <w:rPr>
          <w:color w:val="000000" w:themeColor="text1"/>
          <w:lang w:val="en-GB"/>
        </w:rPr>
      </w:pPr>
      <w:r w:rsidRPr="006B5532">
        <w:rPr>
          <w:color w:val="000000" w:themeColor="text1"/>
        </w:rPr>
        <w:t xml:space="preserve">Analysis of bound nucleotide was performed using reverse-phase chromatography as </w:t>
      </w:r>
      <w:r w:rsidR="0046257E" w:rsidRPr="006B5532">
        <w:rPr>
          <w:color w:val="000000" w:themeColor="text1"/>
        </w:rPr>
        <w:t xml:space="preserve">previously </w:t>
      </w:r>
      <w:proofErr w:type="gramStart"/>
      <w:r w:rsidRPr="006B5532">
        <w:rPr>
          <w:color w:val="000000" w:themeColor="text1"/>
        </w:rPr>
        <w:t>described</w:t>
      </w:r>
      <w:r w:rsidR="00186F9C" w:rsidRPr="006B5532">
        <w:rPr>
          <w:color w:val="000000" w:themeColor="text1"/>
        </w:rPr>
        <w:t>{</w:t>
      </w:r>
      <w:proofErr w:type="gramEnd"/>
      <w:r w:rsidR="00186F9C" w:rsidRPr="006B5532">
        <w:rPr>
          <w:color w:val="000000" w:themeColor="text1"/>
        </w:rPr>
        <w:t>Smith, 2002, r04493}</w:t>
      </w:r>
      <w:r w:rsidRPr="006B5532">
        <w:rPr>
          <w:color w:val="000000" w:themeColor="text1"/>
        </w:rPr>
        <w:t xml:space="preserve"> using a C18 column (HAISIL TS Targa C18, particle size 5 </w:t>
      </w:r>
      <w:proofErr w:type="spellStart"/>
      <w:r w:rsidRPr="006B5532">
        <w:rPr>
          <w:color w:val="000000" w:themeColor="text1"/>
        </w:rPr>
        <w:t>μm</w:t>
      </w:r>
      <w:proofErr w:type="spellEnd"/>
      <w:r w:rsidRPr="006B5532">
        <w:rPr>
          <w:color w:val="000000" w:themeColor="text1"/>
        </w:rPr>
        <w:t xml:space="preserve">, pore size 120 Å, dimensions 150 x 4.6 mm, Higgins Analytical # TS-1546-C185). The column was preceded by a precolumn filter (The Nest Group, Inc, Part # UA318, requires 0.5 </w:t>
      </w:r>
      <w:proofErr w:type="spellStart"/>
      <w:r w:rsidRPr="006B5532">
        <w:rPr>
          <w:color w:val="000000" w:themeColor="text1"/>
        </w:rPr>
        <w:t>μm</w:t>
      </w:r>
      <w:proofErr w:type="spellEnd"/>
      <w:r w:rsidRPr="006B5532">
        <w:rPr>
          <w:color w:val="000000" w:themeColor="text1"/>
        </w:rPr>
        <w:t xml:space="preserve"> frits, Part # UA102) and a </w:t>
      </w:r>
      <w:r w:rsidRPr="006B5532">
        <w:rPr>
          <w:color w:val="000000" w:themeColor="text1"/>
        </w:rPr>
        <w:lastRenderedPageBreak/>
        <w:t>C18 guard column (</w:t>
      </w:r>
      <w:proofErr w:type="spellStart"/>
      <w:r w:rsidRPr="006B5532">
        <w:rPr>
          <w:color w:val="000000" w:themeColor="text1"/>
        </w:rPr>
        <w:t>HAICart</w:t>
      </w:r>
      <w:proofErr w:type="spellEnd"/>
      <w:r w:rsidRPr="006B5532">
        <w:rPr>
          <w:color w:val="000000" w:themeColor="text1"/>
        </w:rP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rsidRPr="006B5532">
        <w:rPr>
          <w:color w:val="000000" w:themeColor="text1"/>
        </w:rPr>
        <w:t>μM</w:t>
      </w:r>
      <w:proofErr w:type="spellEnd"/>
      <w:r w:rsidRPr="006B5532">
        <w:rPr>
          <w:color w:val="000000" w:themeColor="text1"/>
        </w:rPr>
        <w:t xml:space="preserve"> and a volume of 40 </w:t>
      </w:r>
      <w:proofErr w:type="spellStart"/>
      <w:r w:rsidRPr="006B5532">
        <w:rPr>
          <w:color w:val="000000" w:themeColor="text1"/>
        </w:rPr>
        <w:t>μl</w:t>
      </w:r>
      <w:proofErr w:type="spellEnd"/>
      <w:r w:rsidRPr="006B5532">
        <w:rPr>
          <w:color w:val="000000" w:themeColor="text1"/>
        </w:rPr>
        <w:t xml:space="preserve">. The protein was denatured by addition of 2.5 </w:t>
      </w:r>
      <w:proofErr w:type="spellStart"/>
      <w:r w:rsidRPr="006B5532">
        <w:rPr>
          <w:color w:val="000000" w:themeColor="text1"/>
        </w:rPr>
        <w:t>μl</w:t>
      </w:r>
      <w:proofErr w:type="spellEnd"/>
      <w:r w:rsidRPr="006B5532">
        <w:rPr>
          <w:color w:val="000000" w:themeColor="text1"/>
        </w:rPr>
        <w:t xml:space="preserve"> of 10% perchloric acid (</w:t>
      </w:r>
      <w:r w:rsidRPr="006B5532">
        <w:rPr>
          <w:color w:val="000000" w:themeColor="text1"/>
          <w:lang w:val="en-GB"/>
        </w:rPr>
        <w:t>HClO</w:t>
      </w:r>
      <w:r w:rsidRPr="006B5532">
        <w:rPr>
          <w:color w:val="000000" w:themeColor="text1"/>
          <w:vertAlign w:val="subscript"/>
          <w:lang w:val="en-GB"/>
        </w:rPr>
        <w:t>4</w:t>
      </w:r>
      <w:r w:rsidRPr="006B5532">
        <w:rPr>
          <w:color w:val="000000" w:themeColor="text1"/>
        </w:rPr>
        <w:t xml:space="preserve">). The pH was raised by addition of 1.75 </w:t>
      </w:r>
      <w:proofErr w:type="spellStart"/>
      <w:r w:rsidRPr="006B5532">
        <w:rPr>
          <w:color w:val="000000" w:themeColor="text1"/>
        </w:rPr>
        <w:t>μl</w:t>
      </w:r>
      <w:proofErr w:type="spellEnd"/>
      <w:r w:rsidRPr="006B5532">
        <w:rPr>
          <w:color w:val="000000" w:themeColor="text1"/>
        </w:rPr>
        <w:t xml:space="preserve"> 4 M sodium acetate (CH</w:t>
      </w:r>
      <w:r w:rsidRPr="006B5532">
        <w:rPr>
          <w:color w:val="000000" w:themeColor="text1"/>
          <w:vertAlign w:val="subscript"/>
        </w:rPr>
        <w:t>3</w:t>
      </w:r>
      <w:r w:rsidRPr="006B5532">
        <w:rPr>
          <w:color w:val="000000" w:themeColor="text1"/>
        </w:rPr>
        <w:t xml:space="preserve">COONa) pH 4.0. The nucleotide was separated from the precipitated protein before application to the column by spinning at 20,000 x g for 20 minutes. 30 </w:t>
      </w:r>
      <w:proofErr w:type="spellStart"/>
      <w:r w:rsidRPr="006B5532">
        <w:rPr>
          <w:color w:val="000000" w:themeColor="text1"/>
        </w:rPr>
        <w:t>μl</w:t>
      </w:r>
      <w:proofErr w:type="spellEnd"/>
      <w:r w:rsidRPr="006B5532">
        <w:rPr>
          <w:color w:val="000000" w:themeColor="text1"/>
        </w:rPr>
        <w:t xml:space="preserve"> of supernatant was withdrawn and mixed 1:1 with reverse-phase buffer (10 mM tetra-n-butylammonium bromide, 100 mM KH</w:t>
      </w:r>
      <w:r w:rsidRPr="006B5532">
        <w:rPr>
          <w:color w:val="000000" w:themeColor="text1"/>
          <w:vertAlign w:val="subscript"/>
        </w:rPr>
        <w:t>2</w:t>
      </w:r>
      <w:r w:rsidRPr="006B5532">
        <w:rPr>
          <w:color w:val="000000" w:themeColor="text1"/>
        </w:rPr>
        <w:t>PO</w:t>
      </w:r>
      <w:r w:rsidRPr="006B5532">
        <w:rPr>
          <w:color w:val="000000" w:themeColor="text1"/>
          <w:vertAlign w:val="subscript"/>
        </w:rPr>
        <w:t>4</w:t>
      </w:r>
      <w:r w:rsidRPr="006B5532">
        <w:rPr>
          <w:color w:val="000000" w:themeColor="text1"/>
        </w:rPr>
        <w:t xml:space="preserve"> / K</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pH 6.5, 0.2 mM NaN</w:t>
      </w:r>
      <w:r w:rsidRPr="006B5532">
        <w:rPr>
          <w:color w:val="000000" w:themeColor="text1"/>
          <w:vertAlign w:val="subscript"/>
        </w:rPr>
        <w:t>3</w:t>
      </w:r>
      <w:r w:rsidRPr="006B5532">
        <w:rPr>
          <w:color w:val="000000" w:themeColor="text1"/>
        </w:rPr>
        <w:t xml:space="preserve">). 20 </w:t>
      </w:r>
      <w:proofErr w:type="spellStart"/>
      <w:r w:rsidRPr="006B5532">
        <w:rPr>
          <w:color w:val="000000" w:themeColor="text1"/>
        </w:rPr>
        <w:t>μl</w:t>
      </w:r>
      <w:proofErr w:type="spellEnd"/>
      <w:r w:rsidRPr="006B5532">
        <w:rPr>
          <w:color w:val="000000" w:themeColor="text1"/>
        </w:rPr>
        <w:t xml:space="preserve"> of sample was injected onto the equilibrated column, and was run </w:t>
      </w:r>
      <w:proofErr w:type="spellStart"/>
      <w:r w:rsidRPr="006B5532">
        <w:rPr>
          <w:color w:val="000000" w:themeColor="text1"/>
        </w:rPr>
        <w:t>isocratically</w:t>
      </w:r>
      <w:proofErr w:type="spellEnd"/>
      <w:r w:rsidRPr="006B5532">
        <w:rPr>
          <w:color w:val="000000" w:themeColor="text1"/>
        </w:rPr>
        <w:t xml:space="preserve"> in 92.5% reverse-phase buffer, 7.5% acetonitrile at a flow rate of 1 ml/min for 35 min (~20 column volumes). Nucleotide retention was measured by monitoring absorbance at both 254 nm and 280 nm. Example HPLC reverse phase chromatogram of GTP-loaded wild</w:t>
      </w:r>
      <w:r w:rsidR="003D5FFF" w:rsidRPr="006B5532">
        <w:rPr>
          <w:color w:val="000000" w:themeColor="text1"/>
        </w:rPr>
        <w:t>-</w:t>
      </w:r>
      <w:r w:rsidRPr="006B5532">
        <w:rPr>
          <w:color w:val="000000" w:themeColor="text1"/>
        </w:rPr>
        <w:t xml:space="preserve">type Gsp1 is shown in </w:t>
      </w:r>
      <w:r w:rsidRPr="006B5532">
        <w:rPr>
          <w:b/>
          <w:color w:val="000000" w:themeColor="text1"/>
        </w:rPr>
        <w:t xml:space="preserve">Supplementary </w:t>
      </w:r>
      <w:r w:rsidR="00375B00" w:rsidRPr="006B5532">
        <w:rPr>
          <w:b/>
          <w:color w:val="000000" w:themeColor="text1"/>
        </w:rPr>
        <w:t>File 1 Fig.</w:t>
      </w:r>
      <w:r w:rsidRPr="006B5532">
        <w:rPr>
          <w:b/>
          <w:color w:val="000000" w:themeColor="text1"/>
        </w:rPr>
        <w:t xml:space="preserve"> 1</w:t>
      </w:r>
      <w:ins w:id="2175" w:author="Perica, Tina" w:date="2020-08-17T14:48:00Z">
        <w:r w:rsidR="00565630" w:rsidRPr="006B5532">
          <w:rPr>
            <w:b/>
            <w:color w:val="000000" w:themeColor="text1"/>
          </w:rPr>
          <w:t>3</w:t>
        </w:r>
      </w:ins>
      <w:del w:id="2176" w:author="Perica, Tina" w:date="2020-08-17T14:48:00Z">
        <w:r w:rsidRPr="006B5532" w:rsidDel="00565630">
          <w:rPr>
            <w:b/>
            <w:color w:val="000000" w:themeColor="text1"/>
          </w:rPr>
          <w:delText>2</w:delText>
        </w:r>
      </w:del>
      <w:r w:rsidRPr="006B5532">
        <w:rPr>
          <w:color w:val="000000" w:themeColor="text1"/>
        </w:rPr>
        <w:t>.</w:t>
      </w:r>
    </w:p>
    <w:p w14:paraId="3BA01F15" w14:textId="77777777" w:rsidR="00EA1802" w:rsidRPr="00D237BC" w:rsidRDefault="00EA1802" w:rsidP="00EA1802">
      <w:pPr>
        <w:pStyle w:val="Heading4"/>
        <w:spacing w:before="120" w:line="312" w:lineRule="auto"/>
      </w:pPr>
      <w:r w:rsidRPr="00D237BC">
        <w:t>NMR Spectroscopy</w:t>
      </w:r>
    </w:p>
    <w:p w14:paraId="08D5380E" w14:textId="5449B22A" w:rsidR="00EA1802" w:rsidRPr="006B5532" w:rsidRDefault="00EA1802" w:rsidP="00EA1802">
      <w:pPr>
        <w:rPr>
          <w:color w:val="000000" w:themeColor="text1"/>
        </w:rPr>
      </w:pPr>
      <w:r w:rsidRPr="006B5532">
        <w:rPr>
          <w:color w:val="000000" w:themeColor="text1"/>
        </w:rPr>
        <w:t xml:space="preserve">Gsp1 samples for </w:t>
      </w:r>
      <w:r w:rsidRPr="006B5532">
        <w:rPr>
          <w:color w:val="000000" w:themeColor="text1"/>
          <w:vertAlign w:val="superscript"/>
        </w:rPr>
        <w:t>31</w:t>
      </w:r>
      <w:r w:rsidRPr="006B5532">
        <w:rPr>
          <w:color w:val="000000" w:themeColor="text1"/>
        </w:rPr>
        <w:t>P NMR spectroscopy were first loaded with GTP as described above, and buffer exchanged into NMR Buffer (D</w:t>
      </w:r>
      <w:r w:rsidRPr="006B5532">
        <w:rPr>
          <w:color w:val="000000" w:themeColor="text1"/>
          <w:vertAlign w:val="subscript"/>
        </w:rPr>
        <w:t>2</w:t>
      </w:r>
      <w:r w:rsidRPr="006B5532">
        <w:rPr>
          <w:color w:val="000000" w:themeColor="text1"/>
        </w:rPr>
        <w:t>O with 50 mM Tris-HCl pH 7.4, 5 mM MgCl</w:t>
      </w:r>
      <w:r w:rsidRPr="006B5532">
        <w:rPr>
          <w:color w:val="000000" w:themeColor="text1"/>
          <w:vertAlign w:val="subscript"/>
        </w:rPr>
        <w:t>2</w:t>
      </w:r>
      <w:r w:rsidRPr="006B5532">
        <w:rPr>
          <w:color w:val="000000" w:themeColor="text1"/>
        </w:rPr>
        <w:t xml:space="preserve">, 2 mM </w:t>
      </w:r>
      <w:r w:rsidRPr="006B5532">
        <w:rPr>
          <w:color w:val="000000" w:themeColor="text1"/>
          <w:lang w:val="en-GB"/>
        </w:rPr>
        <w:t>Dithiothreitol</w:t>
      </w:r>
      <w:r w:rsidRPr="006B5532">
        <w:rPr>
          <w:color w:val="000000" w:themeColor="text1"/>
        </w:rPr>
        <w:t xml:space="preserve">). Final sample concentrations were between 250 </w:t>
      </w:r>
      <w:proofErr w:type="spellStart"/>
      <w:r w:rsidRPr="006B5532">
        <w:rPr>
          <w:color w:val="000000" w:themeColor="text1"/>
        </w:rPr>
        <w:t>μM</w:t>
      </w:r>
      <w:proofErr w:type="spellEnd"/>
      <w:r w:rsidRPr="006B5532">
        <w:rPr>
          <w:color w:val="000000" w:themeColor="text1"/>
        </w:rPr>
        <w:t xml:space="preserve"> and 2 mM, and 400 ul of sample was loaded into 5 mm </w:t>
      </w:r>
      <w:proofErr w:type="spellStart"/>
      <w:r w:rsidRPr="006B5532">
        <w:rPr>
          <w:color w:val="000000" w:themeColor="text1"/>
        </w:rPr>
        <w:t>Shigemi</w:t>
      </w:r>
      <w:proofErr w:type="spellEnd"/>
      <w:r w:rsidRPr="006B5532">
        <w:rPr>
          <w:color w:val="000000" w:themeColor="text1"/>
        </w:rPr>
        <w:t xml:space="preserve"> advanced microtubes matched to D</w:t>
      </w:r>
      <w:r w:rsidRPr="006B5532">
        <w:rPr>
          <w:color w:val="000000" w:themeColor="text1"/>
          <w:vertAlign w:val="subscript"/>
        </w:rPr>
        <w:t>2</w:t>
      </w:r>
      <w:r w:rsidRPr="006B5532">
        <w:rPr>
          <w:color w:val="000000" w:themeColor="text1"/>
        </w:rPr>
        <w:t xml:space="preserve">O (BMS-005TB; </w:t>
      </w:r>
      <w:proofErr w:type="spellStart"/>
      <w:r w:rsidRPr="006B5532">
        <w:rPr>
          <w:color w:val="000000" w:themeColor="text1"/>
        </w:rPr>
        <w:t>Shigemi</w:t>
      </w:r>
      <w:proofErr w:type="spellEnd"/>
      <w:r w:rsidRPr="006B5532">
        <w:rPr>
          <w:color w:val="000000" w:themeColor="text1"/>
        </w:rPr>
        <w:t xml:space="preserve"> Co. Ltd, Tokyo, Japan.). </w:t>
      </w:r>
      <w:r w:rsidRPr="006B5532">
        <w:rPr>
          <w:color w:val="000000" w:themeColor="text1"/>
          <w:vertAlign w:val="superscript"/>
        </w:rPr>
        <w:t>31</w:t>
      </w:r>
      <w:r w:rsidRPr="006B5532">
        <w:rPr>
          <w:color w:val="000000" w:themeColor="text1"/>
        </w:rPr>
        <w:t xml:space="preserve">P NMR experiments were performed on a Bruker </w:t>
      </w:r>
      <w:proofErr w:type="spellStart"/>
      <w:r w:rsidRPr="006B5532">
        <w:rPr>
          <w:color w:val="000000" w:themeColor="text1"/>
        </w:rPr>
        <w:t>Avance</w:t>
      </w:r>
      <w:proofErr w:type="spellEnd"/>
      <w:r w:rsidRPr="006B5532">
        <w:rPr>
          <w:color w:val="000000" w:themeColor="text1"/>
        </w:rPr>
        <w:t xml:space="preserve"> III 600 MHz NMR spectrometer with a 5 mm BBFO Z-gradient Probe. Spectra were acquired and processed with the Bruker </w:t>
      </w:r>
      <w:proofErr w:type="spellStart"/>
      <w:r w:rsidRPr="006B5532">
        <w:rPr>
          <w:color w:val="000000" w:themeColor="text1"/>
        </w:rPr>
        <w:t>TopSpin</w:t>
      </w:r>
      <w:proofErr w:type="spellEnd"/>
      <w:r w:rsidRPr="006B5532">
        <w:rPr>
          <w:color w:val="000000" w:themeColor="text1"/>
        </w:rPr>
        <w:t xml:space="preserve"> software (version 4.0.3). Indirect chemical shift referencing for </w:t>
      </w:r>
      <w:r w:rsidRPr="006B5532">
        <w:rPr>
          <w:color w:val="000000" w:themeColor="text1"/>
          <w:vertAlign w:val="superscript"/>
        </w:rPr>
        <w:t>31</w:t>
      </w:r>
      <w:r w:rsidRPr="006B5532">
        <w:rPr>
          <w:color w:val="000000" w:themeColor="text1"/>
        </w:rPr>
        <w:t>P to DSS (2 mM Sucrose, 0.5 mM DSS, 2 mM NaN3 in 90% H</w:t>
      </w:r>
      <w:r w:rsidRPr="006B5532">
        <w:rPr>
          <w:color w:val="000000" w:themeColor="text1"/>
          <w:vertAlign w:val="subscript"/>
        </w:rPr>
        <w:t>2</w:t>
      </w:r>
      <w:r w:rsidRPr="006B5532">
        <w:rPr>
          <w:color w:val="000000" w:themeColor="text1"/>
        </w:rPr>
        <w:t>O + 10% D</w:t>
      </w:r>
      <w:r w:rsidRPr="006B5532">
        <w:rPr>
          <w:color w:val="000000" w:themeColor="text1"/>
          <w:vertAlign w:val="subscript"/>
        </w:rPr>
        <w:t>2</w:t>
      </w:r>
      <w:r w:rsidRPr="006B5532">
        <w:rPr>
          <w:color w:val="000000" w:themeColor="text1"/>
        </w:rPr>
        <w:t xml:space="preserve">O; water-suppression standard) was done using the IUPAC-IUB recommended </w:t>
      </w:r>
      <w:proofErr w:type="gramStart"/>
      <w:r w:rsidRPr="006B5532">
        <w:rPr>
          <w:color w:val="000000" w:themeColor="text1"/>
        </w:rPr>
        <w:t>ratios</w:t>
      </w:r>
      <w:r w:rsidR="00186F9C" w:rsidRPr="006B5532">
        <w:rPr>
          <w:color w:val="000000" w:themeColor="text1"/>
        </w:rPr>
        <w:t>{</w:t>
      </w:r>
      <w:proofErr w:type="gramEnd"/>
      <w:r w:rsidR="00186F9C" w:rsidRPr="006B5532">
        <w:rPr>
          <w:color w:val="000000" w:themeColor="text1"/>
        </w:rPr>
        <w:t>Markley, 1998, r05229}</w:t>
      </w:r>
      <w:r w:rsidR="00B474D5" w:rsidRPr="006B5532">
        <w:rPr>
          <w:color w:val="000000" w:themeColor="text1"/>
        </w:rPr>
        <w:t xml:space="preserve">. </w:t>
      </w:r>
      <w:r w:rsidRPr="006B5532">
        <w:rPr>
          <w:color w:val="000000" w:themeColor="text1"/>
        </w:rPr>
        <w:t xml:space="preserve">Spectra were recorded at 25°C using the pulse and acquire </w:t>
      </w:r>
      <w:r w:rsidRPr="006B5532">
        <w:rPr>
          <w:color w:val="000000" w:themeColor="text1"/>
        </w:rPr>
        <w:lastRenderedPageBreak/>
        <w:t xml:space="preserve">program </w:t>
      </w:r>
      <w:proofErr w:type="spellStart"/>
      <w:r w:rsidRPr="006B5532">
        <w:rPr>
          <w:color w:val="000000" w:themeColor="text1"/>
        </w:rPr>
        <w:t>zg</w:t>
      </w:r>
      <w:proofErr w:type="spellEnd"/>
      <w:r w:rsidRPr="006B5532">
        <w:rPr>
          <w:color w:val="000000" w:themeColor="text1"/>
        </w:rPr>
        <w:t xml:space="preserve"> (</w:t>
      </w:r>
      <w:proofErr w:type="spellStart"/>
      <w:r w:rsidRPr="006B5532">
        <w:rPr>
          <w:color w:val="000000" w:themeColor="text1"/>
        </w:rPr>
        <w:t>TopSpin</w:t>
      </w:r>
      <w:proofErr w:type="spellEnd"/>
      <w:r w:rsidRPr="006B5532">
        <w:rPr>
          <w:color w:val="000000" w:themeColor="text1"/>
        </w:rPr>
        <w:t xml:space="preserve"> 3.6.0), with an acquisition time of 280 milliseconds, a recycle delay of 3.84 seconds, and a 65° hard pulse. *4,096 complex points were acquired over the course of 4,096 scans and a total acquisition time of 4.75 hours. Spectra were zero-filled once and multiplied with an exponential window function (EM) with a line-broadening of 6 Hz (LB = 6) prior to Fourier transformation. Peaks were integrated using the auto-integrate function in </w:t>
      </w:r>
      <w:proofErr w:type="spellStart"/>
      <w:r w:rsidRPr="006B5532">
        <w:rPr>
          <w:color w:val="000000" w:themeColor="text1"/>
        </w:rPr>
        <w:t>TopSpin</w:t>
      </w:r>
      <w:proofErr w:type="spellEnd"/>
      <w:r w:rsidRPr="006B5532">
        <w:rPr>
          <w:color w:val="000000" w:themeColor="text1"/>
        </w:rPr>
        <w:t xml:space="preserve"> 4.0.7, and peak areas were referenced to the bound GTP-β peak of each spectrum. Values for the fraction of each variant in state 2 were computed by taking the area of the GTP-γ2 peak and dividing by the sum of the two GTP-γ peak areas.</w:t>
      </w:r>
    </w:p>
    <w:p w14:paraId="76D4393D" w14:textId="77777777" w:rsidR="00EA1802" w:rsidRPr="00D237BC" w:rsidRDefault="00EA1802" w:rsidP="00EA1802">
      <w:pPr>
        <w:pStyle w:val="Heading4"/>
        <w:spacing w:before="120" w:line="312" w:lineRule="auto"/>
      </w:pPr>
      <w:r w:rsidRPr="00D237BC">
        <w:t>Kinetic measurements of GTP hydrolysis.</w:t>
      </w:r>
    </w:p>
    <w:p w14:paraId="7D9416B0" w14:textId="3F082519" w:rsidR="007B357F" w:rsidRPr="00CB4FEF" w:rsidRDefault="00EA1802" w:rsidP="007B357F">
      <w:pPr>
        <w:rPr>
          <w:ins w:id="2177" w:author="Perica, Tina" w:date="2020-08-20T14:34:00Z"/>
          <w:color w:val="FF0000"/>
        </w:rPr>
      </w:pPr>
      <w:r w:rsidRPr="006B5532">
        <w:rPr>
          <w:color w:val="000000" w:themeColor="text1"/>
        </w:rPr>
        <w:t>Kinetic parameters of the GTP hydrolysis reaction were determined using a protocol similar to</w:t>
      </w:r>
      <w:r w:rsidR="00E700DE" w:rsidRPr="006B5532">
        <w:rPr>
          <w:color w:val="000000" w:themeColor="text1"/>
        </w:rPr>
        <w:t xml:space="preserve"> </w:t>
      </w:r>
      <w:r w:rsidRPr="006B5532">
        <w:rPr>
          <w:color w:val="000000" w:themeColor="text1"/>
        </w:rPr>
        <w:t xml:space="preserve">one </w:t>
      </w:r>
      <w:r w:rsidR="00E700DE" w:rsidRPr="006B5532">
        <w:rPr>
          <w:color w:val="000000" w:themeColor="text1"/>
        </w:rPr>
        <w:t xml:space="preserve">previously </w:t>
      </w:r>
      <w:proofErr w:type="gramStart"/>
      <w:r w:rsidRPr="006B5532">
        <w:rPr>
          <w:color w:val="000000" w:themeColor="text1"/>
        </w:rPr>
        <w:t>described</w:t>
      </w:r>
      <w:r w:rsidR="00186F9C" w:rsidRPr="006B5532">
        <w:rPr>
          <w:color w:val="000000" w:themeColor="text1"/>
        </w:rPr>
        <w:t>{</w:t>
      </w:r>
      <w:proofErr w:type="gramEnd"/>
      <w:r w:rsidR="00186F9C" w:rsidRPr="006B5532">
        <w:rPr>
          <w:color w:val="000000" w:themeColor="text1"/>
        </w:rPr>
        <w:t>Mishra, 2015, r04488}</w:t>
      </w:r>
      <w:r w:rsidRPr="006B5532">
        <w:rPr>
          <w:color w:val="000000" w:themeColor="text1"/>
        </w:rPr>
        <w:t xml:space="preserve">. Gsp1 samples for GTP hydrolysis kinetic assays were first loaded with GTP as described above. GTP hydrolysis was monitored by measuring fluorescence of the </w:t>
      </w:r>
      <w:r w:rsidRPr="006B5532">
        <w:rPr>
          <w:i/>
          <w:color w:val="000000" w:themeColor="text1"/>
        </w:rPr>
        <w:t>E. coli</w:t>
      </w:r>
      <w:r w:rsidRPr="006B5532">
        <w:rPr>
          <w:color w:val="000000" w:themeColor="text1"/>
        </w:rP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B5532">
        <w:rPr>
          <w:color w:val="000000" w:themeColor="text1"/>
          <w:vertAlign w:val="subscript"/>
        </w:rPr>
        <w:t>2</w:t>
      </w:r>
      <w:r w:rsidRPr="006B5532">
        <w:rPr>
          <w:color w:val="000000" w:themeColor="text1"/>
        </w:rPr>
        <w:t xml:space="preserve">, 1 mM </w:t>
      </w:r>
      <w:r w:rsidRPr="006B5532">
        <w:rPr>
          <w:color w:val="000000" w:themeColor="text1"/>
          <w:lang w:val="en-GB"/>
        </w:rPr>
        <w:t>Dithiothreitol</w:t>
      </w:r>
      <w:r w:rsidRPr="006B5532">
        <w:rPr>
          <w:color w:val="000000" w:themeColor="text1"/>
        </w:rPr>
        <w:t xml:space="preserve">) at 30°C in 100 </w:t>
      </w:r>
      <w:proofErr w:type="spellStart"/>
      <w:r w:rsidRPr="006B5532">
        <w:rPr>
          <w:color w:val="000000" w:themeColor="text1"/>
        </w:rPr>
        <w:t>μl</w:t>
      </w:r>
      <w:proofErr w:type="spellEnd"/>
      <w:r w:rsidRPr="006B5532">
        <w:rPr>
          <w:color w:val="000000" w:themeColor="text1"/>
        </w:rPr>
        <w:t xml:space="preserve"> reaction volume </w:t>
      </w:r>
      <w:del w:id="2178" w:author="Perica, Tina" w:date="2020-08-18T11:59:00Z">
        <w:r w:rsidRPr="006B5532" w:rsidDel="00BD3696">
          <w:rPr>
            <w:color w:val="000000" w:themeColor="text1"/>
          </w:rPr>
          <w:delText xml:space="preserve">using </w:delText>
        </w:r>
      </w:del>
      <w:ins w:id="2179" w:author="Perica, Tina" w:date="2020-08-18T11:59:00Z">
        <w:r w:rsidR="00BD3696" w:rsidRPr="006B5532">
          <w:rPr>
            <w:color w:val="000000" w:themeColor="text1"/>
          </w:rPr>
          <w:t xml:space="preserve">on </w:t>
        </w:r>
      </w:ins>
      <w:r w:rsidRPr="006B5532">
        <w:rPr>
          <w:color w:val="000000" w:themeColor="text1"/>
        </w:rPr>
        <w:t xml:space="preserve">a Synergy H1 plate reader from </w:t>
      </w:r>
      <w:proofErr w:type="spellStart"/>
      <w:r w:rsidRPr="006B5532">
        <w:rPr>
          <w:color w:val="000000" w:themeColor="text1"/>
        </w:rPr>
        <w:t>BioTek</w:t>
      </w:r>
      <w:proofErr w:type="spellEnd"/>
      <w:r w:rsidRPr="006B5532">
        <w:rPr>
          <w:color w:val="000000" w:themeColor="text1"/>
        </w:rPr>
        <w:t xml:space="preserve">, using Corning 3881 96-well half-area clear-bottom non-binding surface plates. The phosphate sensor at 20 </w:t>
      </w:r>
      <w:r w:rsidRPr="006B5532">
        <w:rPr>
          <w:color w:val="000000" w:themeColor="text1"/>
          <w:lang w:val="el-GR"/>
        </w:rPr>
        <w:t>μ</w:t>
      </w:r>
      <w:r w:rsidRPr="006B5532">
        <w:rPr>
          <w:color w:val="000000" w:themeColor="text1"/>
        </w:rPr>
        <w:t xml:space="preserve">M and 50 </w:t>
      </w:r>
      <w:r w:rsidRPr="006B5532">
        <w:rPr>
          <w:color w:val="000000" w:themeColor="text1"/>
          <w:lang w:val="el-GR"/>
        </w:rPr>
        <w:t>μ</w:t>
      </w:r>
      <w:r w:rsidRPr="006B5532">
        <w:rPr>
          <w:color w:val="000000" w:themeColor="text1"/>
        </w:rPr>
        <w:t>M concentrations was calibrated with a range of concentrations of K</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xml:space="preserve"> using only the data in the linear range</w:t>
      </w:r>
      <w:ins w:id="2180" w:author="Perica, Tina" w:date="2020-05-28T15:56:00Z">
        <w:r w:rsidR="00070FC4" w:rsidRPr="006B5532">
          <w:rPr>
            <w:color w:val="000000" w:themeColor="text1"/>
          </w:rPr>
          <w:t xml:space="preserve"> </w:t>
        </w:r>
        <w:r w:rsidR="00070FC4" w:rsidRPr="00CB4FEF">
          <w:rPr>
            <w:color w:val="FF0000"/>
          </w:rPr>
          <w:t>to obtain a conversion factor between fluorescence and phosphate concentration</w:t>
        </w:r>
      </w:ins>
      <w:r w:rsidRPr="00CB4FEF">
        <w:rPr>
          <w:color w:val="FF0000"/>
        </w:rPr>
        <w:t xml:space="preserve">. </w:t>
      </w:r>
      <w:del w:id="2181" w:author="Perica, Tina" w:date="2020-08-23T15:09:00Z">
        <w:r w:rsidRPr="00CB4FEF" w:rsidDel="0096618A">
          <w:rPr>
            <w:color w:val="FF0000"/>
          </w:rPr>
          <w:delText>For most mutants a concentration of 1 nM GAP (</w:delText>
        </w:r>
        <w:r w:rsidR="00DE0F3D" w:rsidRPr="00CB4FEF" w:rsidDel="0096618A">
          <w:rPr>
            <w:color w:val="FF0000"/>
          </w:rPr>
          <w:delText xml:space="preserve">SpRna1, </w:delText>
        </w:r>
        <w:r w:rsidRPr="00CB4FEF" w:rsidDel="0096618A">
          <w:rPr>
            <w:color w:val="FF0000"/>
          </w:rPr>
          <w:delText xml:space="preserve">Rna1 from </w:delText>
        </w:r>
        <w:r w:rsidRPr="00CB4FEF" w:rsidDel="0096618A">
          <w:rPr>
            <w:i/>
            <w:color w:val="FF0000"/>
          </w:rPr>
          <w:delText>S. pombe</w:delText>
        </w:r>
        <w:r w:rsidRPr="00CB4FEF" w:rsidDel="0096618A">
          <w:rPr>
            <w:color w:val="FF0000"/>
          </w:rPr>
          <w:delText>) was used. In order to run the time courses to completion, for mutants with low k</w:delText>
        </w:r>
        <w:r w:rsidRPr="00CB4FEF" w:rsidDel="0096618A">
          <w:rPr>
            <w:color w:val="FF0000"/>
            <w:vertAlign w:val="subscript"/>
          </w:rPr>
          <w:delText>cat</w:delText>
        </w:r>
        <w:r w:rsidRPr="00CB4FEF" w:rsidDel="0096618A">
          <w:rPr>
            <w:color w:val="FF0000"/>
          </w:rPr>
          <w:delText>/K</w:delText>
        </w:r>
        <w:r w:rsidRPr="00CB4FEF" w:rsidDel="0096618A">
          <w:rPr>
            <w:color w:val="FF0000"/>
            <w:vertAlign w:val="subscript"/>
          </w:rPr>
          <w:delText>m</w:delText>
        </w:r>
        <w:r w:rsidRPr="00CB4FEF" w:rsidDel="0096618A">
          <w:rPr>
            <w:color w:val="FF0000"/>
          </w:rPr>
          <w:delText xml:space="preserve"> enzyme concentrations of 2-</w:delText>
        </w:r>
      </w:del>
      <w:del w:id="2182" w:author="Perica, Tina" w:date="2020-08-18T12:42:00Z">
        <w:r w:rsidRPr="00CB4FEF" w:rsidDel="00D41291">
          <w:rPr>
            <w:color w:val="FF0000"/>
          </w:rPr>
          <w:delText>7</w:delText>
        </w:r>
      </w:del>
      <w:del w:id="2183" w:author="Perica, Tina" w:date="2020-08-23T15:09:00Z">
        <w:r w:rsidRPr="00CB4FEF" w:rsidDel="0096618A">
          <w:rPr>
            <w:color w:val="FF0000"/>
          </w:rPr>
          <w:delText xml:space="preserve"> nM were used. Initially we collected time course data for all Gsp1 variants at approximately 8 μM concentration of loaded Gsp1:GTP with 1 nM GAP and 20 μM phosphate sensor. </w:delText>
        </w:r>
      </w:del>
      <w:ins w:id="2184" w:author="Perica, Tina" w:date="2020-08-20T14:34:00Z">
        <w:r w:rsidR="007B357F" w:rsidRPr="00CB4FEF">
          <w:rPr>
            <w:color w:val="FF0000"/>
          </w:rPr>
          <w:t xml:space="preserve">For each individual GAP-mediated GTP hydrolysis experiment, a control experiment with the same concentration of GTP-loaded Gsp1 and the same concentration of sensor, but without added GAP was run in parallel. The first 100 s of these data were used to determine the baseline fluorescence, </w:t>
        </w:r>
        <w:r w:rsidR="007B357F" w:rsidRPr="00CB4FEF">
          <w:rPr>
            <w:color w:val="FF0000"/>
          </w:rPr>
          <w:lastRenderedPageBreak/>
          <w:t>and the rest of the data were linearly fit to estimate intrinsic GTP hydrolysis rate (</w:t>
        </w:r>
        <w:r w:rsidR="007B357F" w:rsidRPr="00CB4FEF">
          <w:rPr>
            <w:b/>
            <w:color w:val="FF0000"/>
          </w:rPr>
          <w:t>Supplementary File 1 Table 8</w:t>
        </w:r>
        <w:r w:rsidR="007B357F" w:rsidRPr="00CB4FEF">
          <w:rPr>
            <w:color w:val="FF0000"/>
          </w:rPr>
          <w:t>). Although we do estimate the intrinsic hydrolysis rates from the background data, the estimate is only approximate, as well as 10</w:t>
        </w:r>
        <w:r w:rsidR="007B357F" w:rsidRPr="00CB4FEF">
          <w:rPr>
            <w:color w:val="FF0000"/>
            <w:vertAlign w:val="superscript"/>
          </w:rPr>
          <w:t>5</w:t>
        </w:r>
        <w:r w:rsidR="007B357F" w:rsidRPr="00CB4FEF">
          <w:rPr>
            <w:color w:val="FF0000"/>
          </w:rPr>
          <w:t xml:space="preserve"> to 10</w:t>
        </w:r>
        <w:r w:rsidR="007B357F" w:rsidRPr="00CB4FEF">
          <w:rPr>
            <w:color w:val="FF0000"/>
            <w:vertAlign w:val="superscript"/>
          </w:rPr>
          <w:t>6</w:t>
        </w:r>
        <w:r w:rsidR="007B357F" w:rsidRPr="00CB4FEF">
          <w:rPr>
            <w:color w:val="FF0000"/>
          </w:rPr>
          <w:t xml:space="preserve"> </w:t>
        </w:r>
        <w:proofErr w:type="gramStart"/>
        <w:r w:rsidR="007B357F" w:rsidRPr="00CB4FEF">
          <w:rPr>
            <w:color w:val="FF0000"/>
          </w:rPr>
          <w:t>lower</w:t>
        </w:r>
        <w:proofErr w:type="gramEnd"/>
        <w:r w:rsidR="007B357F" w:rsidRPr="00CB4FEF">
          <w:rPr>
            <w:color w:val="FF0000"/>
          </w:rPr>
          <w:t xml:space="preserve"> than the rate of GAP-mediated GTP hydrolysis, which is why we do not use intrinsic hydrolysis rates when fitting the GAP-mediated hydrolysis data. </w:t>
        </w:r>
      </w:ins>
      <w:ins w:id="2185" w:author="Perica, Tina" w:date="2020-08-31T14:39:00Z">
        <w:r w:rsidR="000301BA" w:rsidRPr="00CB4FEF">
          <w:rPr>
            <w:color w:val="FF0000"/>
          </w:rPr>
          <w:t>T</w:t>
        </w:r>
      </w:ins>
      <w:ins w:id="2186" w:author="Perica, Tina" w:date="2020-08-20T14:34:00Z">
        <w:r w:rsidR="007B357F" w:rsidRPr="00CB4FEF">
          <w:rPr>
            <w:color w:val="FF0000"/>
          </w:rPr>
          <w:t>he affinity of Rna1 for GDP-bound R</w:t>
        </w:r>
      </w:ins>
      <w:ins w:id="2187" w:author="Perica, Tina" w:date="2020-08-31T14:39:00Z">
        <w:r w:rsidR="000301BA" w:rsidRPr="00CB4FEF">
          <w:rPr>
            <w:color w:val="FF0000"/>
          </w:rPr>
          <w:t>an</w:t>
        </w:r>
      </w:ins>
      <w:ins w:id="2188" w:author="Perica, Tina" w:date="2020-08-20T14:34:00Z">
        <w:r w:rsidR="007B357F" w:rsidRPr="00CB4FEF">
          <w:rPr>
            <w:color w:val="FF0000"/>
          </w:rPr>
          <w:t xml:space="preserve"> is negligible</w:t>
        </w:r>
      </w:ins>
      <w:ins w:id="2189" w:author="Perica, Tina" w:date="2020-08-31T14:42:00Z">
        <w:r w:rsidR="00AF0A7F" w:rsidRPr="00CB4FEF">
          <w:rPr>
            <w:color w:val="FF0000"/>
          </w:rPr>
          <w:t xml:space="preserve"> </w:t>
        </w:r>
      </w:ins>
      <w:ins w:id="2190" w:author="Perica, Tina" w:date="2020-08-31T14:43:00Z">
        <w:r w:rsidR="00AF0A7F" w:rsidRPr="00CB4FEF">
          <w:rPr>
            <w:color w:val="FF0000"/>
          </w:rPr>
          <w:t>(</w:t>
        </w:r>
      </w:ins>
      <w:proofErr w:type="spellStart"/>
      <w:ins w:id="2191" w:author="Perica, Tina" w:date="2020-08-31T14:40:00Z">
        <w:r w:rsidR="000301BA" w:rsidRPr="00CB4FEF">
          <w:rPr>
            <w:color w:val="FF0000"/>
          </w:rPr>
          <w:t>K</w:t>
        </w:r>
        <w:r w:rsidR="000301BA" w:rsidRPr="00CB4FEF">
          <w:rPr>
            <w:color w:val="FF0000"/>
            <w:vertAlign w:val="subscript"/>
            <w:rPrChange w:id="2192" w:author="Perica, Tina" w:date="2020-08-31T14:40:00Z">
              <w:rPr>
                <w:color w:val="365F91" w:themeColor="accent1" w:themeShade="BF"/>
              </w:rPr>
            </w:rPrChange>
          </w:rPr>
          <w:t>d</w:t>
        </w:r>
        <w:proofErr w:type="spellEnd"/>
        <w:r w:rsidR="000301BA" w:rsidRPr="00CB4FEF">
          <w:rPr>
            <w:color w:val="FF0000"/>
          </w:rPr>
          <w:t xml:space="preserve"> </w:t>
        </w:r>
      </w:ins>
      <w:ins w:id="2193" w:author="Perica, Tina" w:date="2020-08-31T14:44:00Z">
        <w:r w:rsidR="00AF0A7F" w:rsidRPr="00CB4FEF">
          <w:rPr>
            <w:color w:val="FF0000"/>
          </w:rPr>
          <w:t>of</w:t>
        </w:r>
      </w:ins>
      <w:ins w:id="2194" w:author="Perica, Tina" w:date="2020-08-20T14:34:00Z">
        <w:r w:rsidR="007B357F" w:rsidRPr="00CB4FEF">
          <w:rPr>
            <w:color w:val="FF0000"/>
          </w:rPr>
          <w:t xml:space="preserve"> 100 </w:t>
        </w:r>
        <w:r w:rsidR="007B357F" w:rsidRPr="00CB4FEF">
          <w:rPr>
            <w:color w:val="FF0000"/>
            <w:szCs w:val="22"/>
            <w:lang w:val="el-GR"/>
          </w:rPr>
          <w:t>μ</w:t>
        </w:r>
        <w:r w:rsidR="007B357F" w:rsidRPr="00CB4FEF">
          <w:rPr>
            <w:color w:val="FF0000"/>
            <w:szCs w:val="22"/>
          </w:rPr>
          <w:t>M</w:t>
        </w:r>
      </w:ins>
      <w:ins w:id="2195" w:author="Perica, Tina" w:date="2020-08-31T14:40:00Z">
        <w:r w:rsidR="000301BA" w:rsidRPr="00CB4FEF">
          <w:rPr>
            <w:color w:val="FF0000"/>
            <w:szCs w:val="22"/>
          </w:rPr>
          <w:t xml:space="preserve"> for </w:t>
        </w:r>
        <w:proofErr w:type="spellStart"/>
        <w:proofErr w:type="gramStart"/>
        <w:r w:rsidR="000301BA" w:rsidRPr="00CB4FEF">
          <w:rPr>
            <w:color w:val="FF0000"/>
            <w:szCs w:val="22"/>
          </w:rPr>
          <w:t>Ran:G</w:t>
        </w:r>
      </w:ins>
      <w:ins w:id="2196" w:author="Perica, Tina" w:date="2020-08-31T14:44:00Z">
        <w:r w:rsidR="00AF0A7F" w:rsidRPr="00CB4FEF">
          <w:rPr>
            <w:color w:val="FF0000"/>
            <w:szCs w:val="22"/>
          </w:rPr>
          <w:t>D</w:t>
        </w:r>
      </w:ins>
      <w:ins w:id="2197" w:author="Perica, Tina" w:date="2020-08-31T14:40:00Z">
        <w:r w:rsidR="000301BA" w:rsidRPr="00CB4FEF">
          <w:rPr>
            <w:color w:val="FF0000"/>
            <w:szCs w:val="22"/>
          </w:rPr>
          <w:t>P</w:t>
        </w:r>
      </w:ins>
      <w:proofErr w:type="spellEnd"/>
      <w:proofErr w:type="gramEnd"/>
      <w:ins w:id="2198" w:author="Perica, Tina" w:date="2020-08-31T14:39:00Z">
        <w:r w:rsidR="000301BA" w:rsidRPr="00CB4FEF">
          <w:rPr>
            <w:color w:val="FF0000"/>
            <w:szCs w:val="22"/>
          </w:rPr>
          <w:t>{Seewald, 2003, r04167}</w:t>
        </w:r>
      </w:ins>
      <w:ins w:id="2199" w:author="Perica, Tina" w:date="2020-08-31T14:44:00Z">
        <w:r w:rsidR="00AF0A7F" w:rsidRPr="00CB4FEF">
          <w:rPr>
            <w:color w:val="FF0000"/>
            <w:szCs w:val="22"/>
          </w:rPr>
          <w:t>)</w:t>
        </w:r>
      </w:ins>
      <w:ins w:id="2200" w:author="Perica, Tina" w:date="2020-08-20T14:34:00Z">
        <w:r w:rsidR="007B357F" w:rsidRPr="00CB4FEF">
          <w:rPr>
            <w:color w:val="FF0000"/>
            <w:szCs w:val="22"/>
          </w:rPr>
          <w:t>, which is ~250-fold higher than the estimated K</w:t>
        </w:r>
        <w:r w:rsidR="007B357F" w:rsidRPr="00CB4FEF">
          <w:rPr>
            <w:color w:val="FF0000"/>
            <w:szCs w:val="22"/>
            <w:vertAlign w:val="subscript"/>
          </w:rPr>
          <w:t>m</w:t>
        </w:r>
        <w:r w:rsidR="007B357F" w:rsidRPr="00CB4FEF">
          <w:rPr>
            <w:color w:val="FF0000"/>
            <w:szCs w:val="22"/>
          </w:rPr>
          <w:t xml:space="preserve"> for GAP-mediated GTP hydrolysis</w:t>
        </w:r>
      </w:ins>
      <w:ins w:id="2201" w:author="Perica, Tina" w:date="2020-08-31T14:44:00Z">
        <w:r w:rsidR="00AF0A7F" w:rsidRPr="00CB4FEF">
          <w:rPr>
            <w:color w:val="FF0000"/>
          </w:rPr>
          <w:t xml:space="preserve"> and was </w:t>
        </w:r>
      </w:ins>
      <w:ins w:id="2202" w:author="Perica, Tina" w:date="2020-08-20T14:34:00Z">
        <w:r w:rsidR="007B357F" w:rsidRPr="00CB4FEF">
          <w:rPr>
            <w:color w:val="FF0000"/>
          </w:rPr>
          <w:t xml:space="preserve">not taken into account when fitting the data. </w:t>
        </w:r>
      </w:ins>
    </w:p>
    <w:p w14:paraId="4A21E98F" w14:textId="5E79A372" w:rsidR="00135E74" w:rsidRPr="00CB4FEF" w:rsidRDefault="00AB4365" w:rsidP="00EA1802">
      <w:pPr>
        <w:rPr>
          <w:ins w:id="2203" w:author="Perica, Tina" w:date="2020-08-20T14:30:00Z"/>
          <w:color w:val="FF0000"/>
        </w:rPr>
      </w:pPr>
      <w:ins w:id="2204" w:author="Perica, Tina" w:date="2020-08-18T12:42:00Z">
        <w:r w:rsidRPr="00CB4FEF">
          <w:rPr>
            <w:color w:val="FF0000"/>
          </w:rPr>
          <w:t>As the estimated K</w:t>
        </w:r>
        <w:r w:rsidRPr="00CB4FEF">
          <w:rPr>
            <w:color w:val="FF0000"/>
            <w:vertAlign w:val="subscript"/>
          </w:rPr>
          <w:t>m</w:t>
        </w:r>
        <w:r w:rsidRPr="00CB4FEF">
          <w:rPr>
            <w:color w:val="FF0000"/>
          </w:rPr>
          <w:t xml:space="preserve"> for the GAP-mediated hydrolysis for many of the Gsp1 variants was</w:t>
        </w:r>
      </w:ins>
      <w:ins w:id="2205" w:author="Perica, Tina" w:date="2020-08-31T13:48:00Z">
        <w:r w:rsidR="0015204F" w:rsidRPr="00CB4FEF">
          <w:rPr>
            <w:color w:val="FF0000"/>
          </w:rPr>
          <w:t xml:space="preserve"> low</w:t>
        </w:r>
      </w:ins>
      <w:ins w:id="2206" w:author="Perica, Tina" w:date="2020-08-18T12:42:00Z">
        <w:r w:rsidRPr="00CB4FEF">
          <w:rPr>
            <w:color w:val="FF0000"/>
          </w:rPr>
          <w:t xml:space="preserve"> </w:t>
        </w:r>
      </w:ins>
      <w:ins w:id="2207" w:author="Perica, Tina" w:date="2020-08-31T13:48:00Z">
        <w:r w:rsidR="0015204F" w:rsidRPr="00CB4FEF">
          <w:rPr>
            <w:color w:val="FF0000"/>
          </w:rPr>
          <w:t>(</w:t>
        </w:r>
      </w:ins>
      <w:ins w:id="2208" w:author="Perica, Tina" w:date="2020-08-18T12:42:00Z">
        <w:r w:rsidRPr="00CB4FEF">
          <w:rPr>
            <w:color w:val="FF0000"/>
          </w:rPr>
          <w:t xml:space="preserve">in the 0.1-0.4 </w:t>
        </w:r>
      </w:ins>
      <w:ins w:id="2209" w:author="Perica, Tina" w:date="2020-08-18T12:43:00Z">
        <w:r w:rsidR="00B32CA8" w:rsidRPr="00CB4FEF">
          <w:rPr>
            <w:color w:val="FF0000"/>
            <w:lang w:val="el-GR"/>
          </w:rPr>
          <w:t>μ</w:t>
        </w:r>
        <w:r w:rsidR="00B32CA8" w:rsidRPr="00CB4FEF">
          <w:rPr>
            <w:color w:val="FF0000"/>
          </w:rPr>
          <w:t>M range,</w:t>
        </w:r>
      </w:ins>
      <w:ins w:id="2210" w:author="Perica, Tina" w:date="2020-08-31T13:49:00Z">
        <w:r w:rsidR="0015204F" w:rsidRPr="00CB4FEF">
          <w:rPr>
            <w:color w:val="FF0000"/>
          </w:rPr>
          <w:t xml:space="preserve"> resulting in difficulties to reliably measure hydrolysis at low substrate concentrations),</w:t>
        </w:r>
      </w:ins>
      <w:ins w:id="2211" w:author="Perica, Tina" w:date="2020-08-18T12:43:00Z">
        <w:r w:rsidR="000450EE" w:rsidRPr="00CB4FEF">
          <w:rPr>
            <w:color w:val="FF0000"/>
            <w:lang w:val="en-GB"/>
          </w:rPr>
          <w:t xml:space="preserve"> </w:t>
        </w:r>
      </w:ins>
      <w:ins w:id="2212" w:author="Perica, Tina" w:date="2020-08-18T12:49:00Z">
        <w:r w:rsidR="003F61D6" w:rsidRPr="00CB4FEF">
          <w:rPr>
            <w:color w:val="FF0000"/>
          </w:rPr>
          <w:t>we sought to estimate the kinetic parameters (</w:t>
        </w:r>
        <w:proofErr w:type="spellStart"/>
        <w:r w:rsidR="003F61D6" w:rsidRPr="00CB4FEF">
          <w:rPr>
            <w:color w:val="FF0000"/>
          </w:rPr>
          <w:t>k</w:t>
        </w:r>
      </w:ins>
      <w:ins w:id="2213" w:author="Perica, Tina" w:date="2020-08-18T12:50:00Z">
        <w:r w:rsidR="003F61D6" w:rsidRPr="00CB4FEF">
          <w:rPr>
            <w:color w:val="FF0000"/>
            <w:vertAlign w:val="subscript"/>
          </w:rPr>
          <w:t>cat</w:t>
        </w:r>
        <w:proofErr w:type="spellEnd"/>
        <w:r w:rsidR="003F61D6" w:rsidRPr="00CB4FEF">
          <w:rPr>
            <w:color w:val="FF0000"/>
          </w:rPr>
          <w:t xml:space="preserve"> and K</w:t>
        </w:r>
        <w:r w:rsidR="003F61D6" w:rsidRPr="00CB4FEF">
          <w:rPr>
            <w:color w:val="FF0000"/>
            <w:vertAlign w:val="subscript"/>
          </w:rPr>
          <w:t>m</w:t>
        </w:r>
      </w:ins>
      <w:ins w:id="2214" w:author="Perica, Tina" w:date="2020-08-18T12:49:00Z">
        <w:r w:rsidR="003F61D6" w:rsidRPr="00CB4FEF">
          <w:rPr>
            <w:color w:val="FF0000"/>
          </w:rPr>
          <w:t>)</w:t>
        </w:r>
      </w:ins>
      <w:ins w:id="2215" w:author="Perica, Tina" w:date="2020-08-18T12:50:00Z">
        <w:r w:rsidR="003F61D6" w:rsidRPr="00CB4FEF">
          <w:rPr>
            <w:color w:val="FF0000"/>
          </w:rPr>
          <w:t xml:space="preserve"> by directly </w:t>
        </w:r>
        <w:proofErr w:type="spellStart"/>
        <w:r w:rsidR="003F61D6" w:rsidRPr="00CB4FEF">
          <w:rPr>
            <w:color w:val="FF0000"/>
          </w:rPr>
          <w:t>analysing</w:t>
        </w:r>
        <w:proofErr w:type="spellEnd"/>
        <w:r w:rsidR="003F61D6" w:rsidRPr="00CB4FEF">
          <w:rPr>
            <w:color w:val="FF0000"/>
          </w:rPr>
          <w:t xml:space="preserve"> the full reaction progress curve with an analytical </w:t>
        </w:r>
        <w:r w:rsidR="006D1B31" w:rsidRPr="00CB4FEF">
          <w:rPr>
            <w:color w:val="FF0000"/>
          </w:rPr>
          <w:t>solution of the integrated Michaelis-Menten</w:t>
        </w:r>
      </w:ins>
      <w:ins w:id="2216" w:author="Perica, Tina" w:date="2020-08-18T12:49:00Z">
        <w:r w:rsidR="003F61D6" w:rsidRPr="00CB4FEF">
          <w:rPr>
            <w:color w:val="FF0000"/>
          </w:rPr>
          <w:t xml:space="preserve"> equation</w:t>
        </w:r>
      </w:ins>
      <w:ins w:id="2217" w:author="Perica, Tina" w:date="2020-08-18T12:51:00Z">
        <w:r w:rsidR="006D1B31" w:rsidRPr="00CB4FEF">
          <w:rPr>
            <w:color w:val="FF0000"/>
          </w:rPr>
          <w:t>.</w:t>
        </w:r>
      </w:ins>
      <w:ins w:id="2218" w:author="Perica, Tina" w:date="2020-08-18T12:49:00Z">
        <w:r w:rsidR="003F61D6" w:rsidRPr="00CB4FEF">
          <w:rPr>
            <w:color w:val="FF0000"/>
          </w:rPr>
          <w:t xml:space="preserve"> </w:t>
        </w:r>
      </w:ins>
    </w:p>
    <w:p w14:paraId="0085DE45" w14:textId="5C94824D" w:rsidR="00135E74" w:rsidRPr="00CB4FEF" w:rsidRDefault="00135E74" w:rsidP="006B5532">
      <w:pPr>
        <w:pStyle w:val="Heading4"/>
        <w:rPr>
          <w:ins w:id="2219" w:author="Perica, Tina" w:date="2020-08-20T14:29:00Z"/>
          <w:color w:val="FF0000"/>
        </w:rPr>
      </w:pPr>
      <w:ins w:id="2220" w:author="Perica, Tina" w:date="2020-08-20T14:30:00Z">
        <w:r w:rsidRPr="00CB4FEF">
          <w:rPr>
            <w:color w:val="FF0000"/>
          </w:rPr>
          <w:t xml:space="preserve">Estimating the </w:t>
        </w:r>
        <w:proofErr w:type="spellStart"/>
        <w:r w:rsidRPr="00CB4FEF">
          <w:rPr>
            <w:color w:val="FF0000"/>
          </w:rPr>
          <w:t>k</w:t>
        </w:r>
        <w:r w:rsidRPr="00CB4FEF">
          <w:rPr>
            <w:color w:val="FF0000"/>
            <w:vertAlign w:val="subscript"/>
          </w:rPr>
          <w:t>cat</w:t>
        </w:r>
        <w:proofErr w:type="spellEnd"/>
        <w:r w:rsidRPr="00CB4FEF">
          <w:rPr>
            <w:color w:val="FF0000"/>
          </w:rPr>
          <w:t xml:space="preserve"> and K</w:t>
        </w:r>
        <w:r w:rsidRPr="00CB4FEF">
          <w:rPr>
            <w:color w:val="FF0000"/>
            <w:vertAlign w:val="subscript"/>
          </w:rPr>
          <w:t>m</w:t>
        </w:r>
        <w:r w:rsidRPr="00CB4FEF">
          <w:rPr>
            <w:color w:val="FF0000"/>
          </w:rPr>
          <w:t xml:space="preserve"> parameters of GAP-mediated hydrolysis using an accurate solution to the integrated Michaelis-Menten equation.</w:t>
        </w:r>
      </w:ins>
    </w:p>
    <w:p w14:paraId="0FFA42DB" w14:textId="7739EA5C" w:rsidR="00E648D5" w:rsidRPr="00CB4FEF" w:rsidRDefault="00E648D5" w:rsidP="00EA1802">
      <w:pPr>
        <w:rPr>
          <w:ins w:id="2221" w:author="Perica, Tina" w:date="2020-08-18T13:16:00Z"/>
          <w:color w:val="FF0000"/>
          <w:szCs w:val="22"/>
        </w:rPr>
      </w:pPr>
      <w:ins w:id="2222" w:author="Perica, Tina" w:date="2020-08-18T13:16:00Z">
        <w:r w:rsidRPr="00CB4FEF">
          <w:rPr>
            <w:color w:val="FF0000"/>
            <w:szCs w:val="22"/>
          </w:rPr>
          <w:t xml:space="preserve">Others (e.g. </w:t>
        </w:r>
        <w:proofErr w:type="spellStart"/>
        <w:r w:rsidRPr="00CB4FEF">
          <w:rPr>
            <w:color w:val="FF0000"/>
            <w:szCs w:val="22"/>
          </w:rPr>
          <w:t>Goudar</w:t>
        </w:r>
        <w:proofErr w:type="spellEnd"/>
        <w:r w:rsidRPr="00CB4FEF">
          <w:rPr>
            <w:color w:val="FF0000"/>
            <w:szCs w:val="22"/>
          </w:rPr>
          <w:t xml:space="preserve"> </w:t>
        </w:r>
        <w:r w:rsidRPr="00CB4FEF">
          <w:rPr>
            <w:i/>
            <w:iCs/>
            <w:color w:val="FF0000"/>
            <w:szCs w:val="22"/>
          </w:rPr>
          <w:t>et al</w:t>
        </w:r>
        <w:r w:rsidR="0096034A" w:rsidRPr="00CB4FEF">
          <w:rPr>
            <w:color w:val="FF0000"/>
            <w:szCs w:val="22"/>
          </w:rPr>
          <w:t>{</w:t>
        </w:r>
        <w:proofErr w:type="spellStart"/>
        <w:r w:rsidR="0096034A" w:rsidRPr="00CB4FEF">
          <w:rPr>
            <w:color w:val="FF0000"/>
            <w:szCs w:val="22"/>
          </w:rPr>
          <w:t>Goudar</w:t>
        </w:r>
        <w:proofErr w:type="spellEnd"/>
        <w:r w:rsidR="0096034A" w:rsidRPr="00CB4FEF">
          <w:rPr>
            <w:color w:val="FF0000"/>
            <w:szCs w:val="22"/>
          </w:rPr>
          <w:t>, 1999, r04995}</w:t>
        </w:r>
        <w:r w:rsidRPr="00CB4FEF">
          <w:rPr>
            <w:color w:val="FF0000"/>
            <w:szCs w:val="22"/>
          </w:rPr>
          <w:t xml:space="preserve">) have shown that both </w:t>
        </w:r>
        <w:proofErr w:type="spellStart"/>
        <w:r w:rsidRPr="00CB4FEF">
          <w:rPr>
            <w:bCs/>
            <w:color w:val="FF0000"/>
            <w:szCs w:val="22"/>
          </w:rPr>
          <w:t>k</w:t>
        </w:r>
        <w:r w:rsidRPr="00CB4FEF">
          <w:rPr>
            <w:bCs/>
            <w:color w:val="FF0000"/>
            <w:szCs w:val="22"/>
            <w:vertAlign w:val="subscript"/>
          </w:rPr>
          <w:t>cat</w:t>
        </w:r>
        <w:proofErr w:type="spellEnd"/>
        <w:r w:rsidRPr="00CB4FEF">
          <w:rPr>
            <w:bCs/>
            <w:color w:val="FF0000"/>
            <w:szCs w:val="22"/>
          </w:rPr>
          <w:t xml:space="preserve"> and K</w:t>
        </w:r>
        <w:r w:rsidRPr="00CB4FEF">
          <w:rPr>
            <w:bCs/>
            <w:color w:val="FF0000"/>
            <w:szCs w:val="22"/>
            <w:vertAlign w:val="subscript"/>
          </w:rPr>
          <w:t>m</w:t>
        </w:r>
        <w:r w:rsidRPr="00CB4FEF">
          <w:rPr>
            <w:color w:val="FF0000"/>
            <w:szCs w:val="22"/>
          </w:rPr>
          <w:t xml:space="preserve"> can be estimated with reasonable accuracy/precision from a single </w:t>
        </w:r>
        <w:r w:rsidRPr="00CB4FEF">
          <w:rPr>
            <w:i/>
            <w:color w:val="FF0000"/>
            <w:szCs w:val="22"/>
          </w:rPr>
          <w:t>initial</w:t>
        </w:r>
        <w:r w:rsidRPr="00CB4FEF">
          <w:rPr>
            <w:color w:val="FF0000"/>
            <w:szCs w:val="22"/>
          </w:rPr>
          <w:t xml:space="preserve"> [S] &gt; K</w:t>
        </w:r>
        <w:r w:rsidRPr="00CB4FEF">
          <w:rPr>
            <w:color w:val="FF0000"/>
            <w:szCs w:val="22"/>
            <w:vertAlign w:val="subscript"/>
          </w:rPr>
          <w:t>m</w:t>
        </w:r>
        <w:r w:rsidRPr="00CB4FEF">
          <w:rPr>
            <w:color w:val="FF0000"/>
            <w:szCs w:val="22"/>
          </w:rPr>
          <w:t xml:space="preserve"> by directly analyzing the </w:t>
        </w:r>
        <w:r w:rsidRPr="00CB4FEF">
          <w:rPr>
            <w:i/>
            <w:color w:val="FF0000"/>
            <w:szCs w:val="22"/>
          </w:rPr>
          <w:t>full</w:t>
        </w:r>
        <w:r w:rsidRPr="00CB4FEF">
          <w:rPr>
            <w:color w:val="FF0000"/>
            <w:szCs w:val="22"/>
          </w:rPr>
          <w:t xml:space="preserve"> reaction progress curve with an analytical solution of the </w:t>
        </w:r>
        <w:r w:rsidRPr="00CB4FEF">
          <w:rPr>
            <w:i/>
            <w:color w:val="FF0000"/>
            <w:szCs w:val="22"/>
          </w:rPr>
          <w:t>integrated</w:t>
        </w:r>
        <w:r w:rsidRPr="00CB4FEF">
          <w:rPr>
            <w:color w:val="FF0000"/>
            <w:szCs w:val="22"/>
          </w:rPr>
          <w:t xml:space="preserve"> Michaelis-Menten equation based on the Lambert </w:t>
        </w:r>
        <w:r w:rsidRPr="00CB4FEF">
          <w:rPr>
            <w:color w:val="FF0000"/>
            <w:szCs w:val="22"/>
            <w:lang w:val="el-GR"/>
          </w:rPr>
          <w:t>ω</w:t>
        </w:r>
        <w:r w:rsidRPr="00CB4FEF">
          <w:rPr>
            <w:color w:val="FF0000"/>
            <w:szCs w:val="22"/>
            <w:lang w:val="en-GB"/>
          </w:rPr>
          <w:t xml:space="preserve"> </w:t>
        </w:r>
        <w:r w:rsidRPr="00CB4FEF">
          <w:rPr>
            <w:color w:val="FF0000"/>
            <w:szCs w:val="22"/>
          </w:rPr>
          <w:t>function. This analysis is possible because the full reaction progress curve is characterized by an initial linear phase for [S] &gt; K</w:t>
        </w:r>
        <w:r w:rsidRPr="00CB4FEF">
          <w:rPr>
            <w:color w:val="FF0000"/>
            <w:szCs w:val="22"/>
            <w:vertAlign w:val="subscript"/>
          </w:rPr>
          <w:t>m</w:t>
        </w:r>
        <w:r w:rsidRPr="00CB4FEF">
          <w:rPr>
            <w:color w:val="FF0000"/>
            <w:szCs w:val="22"/>
          </w:rPr>
          <w:t>, a final exponential phase for [S], and a transition phase for [S] ~ K</w:t>
        </w:r>
        <w:r w:rsidRPr="00CB4FEF">
          <w:rPr>
            <w:color w:val="FF0000"/>
            <w:szCs w:val="22"/>
            <w:vertAlign w:val="subscript"/>
          </w:rPr>
          <w:t>m</w:t>
        </w:r>
        <w:r w:rsidRPr="00CB4FEF">
          <w:rPr>
            <w:color w:val="FF0000"/>
            <w:szCs w:val="22"/>
          </w:rPr>
          <w:t xml:space="preserve">. Whereas </w:t>
        </w:r>
        <w:proofErr w:type="spellStart"/>
        <w:r w:rsidRPr="00CB4FEF">
          <w:rPr>
            <w:color w:val="FF0000"/>
            <w:szCs w:val="22"/>
          </w:rPr>
          <w:t>k</w:t>
        </w:r>
        <w:r w:rsidRPr="00CB4FEF">
          <w:rPr>
            <w:color w:val="FF0000"/>
            <w:szCs w:val="22"/>
            <w:vertAlign w:val="subscript"/>
          </w:rPr>
          <w:t>cat</w:t>
        </w:r>
        <w:proofErr w:type="spellEnd"/>
        <w:r w:rsidRPr="00CB4FEF">
          <w:rPr>
            <w:color w:val="FF0000"/>
            <w:szCs w:val="22"/>
          </w:rPr>
          <w:t xml:space="preserve"> is </w:t>
        </w:r>
      </w:ins>
      <w:ins w:id="2223" w:author="Perica, Tina" w:date="2020-08-24T17:22:00Z">
        <w:r w:rsidR="0029017B" w:rsidRPr="00CB4FEF">
          <w:rPr>
            <w:color w:val="FF0000"/>
            <w:szCs w:val="22"/>
          </w:rPr>
          <w:t>sensitive</w:t>
        </w:r>
      </w:ins>
      <w:ins w:id="2224" w:author="Perica, Tina" w:date="2020-08-18T13:16:00Z">
        <w:r w:rsidRPr="00CB4FEF">
          <w:rPr>
            <w:color w:val="FF0000"/>
            <w:szCs w:val="22"/>
          </w:rPr>
          <w:t xml:space="preserve"> to the slope of the initial linear phase (i.e. the initial velocity), K</w:t>
        </w:r>
        <w:r w:rsidRPr="00CB4FEF">
          <w:rPr>
            <w:color w:val="FF0000"/>
            <w:szCs w:val="22"/>
            <w:vertAlign w:val="subscript"/>
          </w:rPr>
          <w:t>m</w:t>
        </w:r>
        <w:r w:rsidRPr="00CB4FEF">
          <w:rPr>
            <w:color w:val="FF0000"/>
            <w:szCs w:val="22"/>
          </w:rPr>
          <w:t xml:space="preserve"> is sensitive to the shape of the progress curve, which will have an extended linear phase if K</w:t>
        </w:r>
        <w:r w:rsidRPr="00CB4FEF">
          <w:rPr>
            <w:color w:val="FF0000"/>
            <w:szCs w:val="22"/>
            <w:vertAlign w:val="subscript"/>
          </w:rPr>
          <w:t>m</w:t>
        </w:r>
        <w:r w:rsidRPr="00CB4FEF">
          <w:rPr>
            <w:color w:val="FF0000"/>
            <w:szCs w:val="22"/>
          </w:rPr>
          <w:t xml:space="preserve"> &lt;&lt; initial [S] or no linear phase if K</w:t>
        </w:r>
        <w:r w:rsidRPr="00CB4FEF">
          <w:rPr>
            <w:color w:val="FF0000"/>
            <w:szCs w:val="22"/>
            <w:vertAlign w:val="subscript"/>
          </w:rPr>
          <w:t>m</w:t>
        </w:r>
        <w:r w:rsidRPr="00CB4FEF">
          <w:rPr>
            <w:color w:val="FF0000"/>
            <w:szCs w:val="22"/>
          </w:rPr>
          <w:t xml:space="preserve"> &gt;&gt; initial [S].</w:t>
        </w:r>
      </w:ins>
      <w:ins w:id="2225" w:author="Perica, Tina" w:date="2020-08-18T13:39:00Z">
        <w:r w:rsidR="003D55FB" w:rsidRPr="00CB4FEF">
          <w:rPr>
            <w:color w:val="FF0000"/>
            <w:szCs w:val="22"/>
          </w:rPr>
          <w:t xml:space="preserve"> Use of the integrated Michaelis-Menten analysis requires the experiment to be set up with the following conditions: (</w:t>
        </w:r>
        <w:proofErr w:type="spellStart"/>
        <w:r w:rsidR="003D55FB" w:rsidRPr="00CB4FEF">
          <w:rPr>
            <w:color w:val="FF0000"/>
            <w:szCs w:val="22"/>
          </w:rPr>
          <w:t>i</w:t>
        </w:r>
        <w:proofErr w:type="spellEnd"/>
        <w:r w:rsidR="003D55FB" w:rsidRPr="00CB4FEF">
          <w:rPr>
            <w:color w:val="FF0000"/>
            <w:szCs w:val="22"/>
          </w:rPr>
          <w:t>) [Gsp1:GTP</w:t>
        </w:r>
        <w:r w:rsidR="003D55FB" w:rsidRPr="00CB4FEF">
          <w:rPr>
            <w:color w:val="FF0000"/>
            <w:szCs w:val="22"/>
            <w:vertAlign w:val="subscript"/>
          </w:rPr>
          <w:t>0</w:t>
        </w:r>
        <w:r w:rsidR="003D55FB" w:rsidRPr="00CB4FEF">
          <w:rPr>
            <w:color w:val="FF0000"/>
            <w:szCs w:val="22"/>
          </w:rPr>
          <w:t>] &gt; K</w:t>
        </w:r>
        <w:r w:rsidR="003D55FB" w:rsidRPr="00CB4FEF">
          <w:rPr>
            <w:color w:val="FF0000"/>
            <w:szCs w:val="22"/>
            <w:vertAlign w:val="subscript"/>
          </w:rPr>
          <w:t>m</w:t>
        </w:r>
        <w:r w:rsidR="003D55FB" w:rsidRPr="00CB4FEF">
          <w:rPr>
            <w:color w:val="FF0000"/>
            <w:szCs w:val="22"/>
          </w:rPr>
          <w:t>, (ii) [GAP</w:t>
        </w:r>
        <w:r w:rsidR="003D55FB" w:rsidRPr="00CB4FEF">
          <w:rPr>
            <w:color w:val="FF0000"/>
            <w:szCs w:val="22"/>
            <w:vertAlign w:val="subscript"/>
          </w:rPr>
          <w:t>0</w:t>
        </w:r>
        <w:r w:rsidR="003D55FB" w:rsidRPr="00CB4FEF">
          <w:rPr>
            <w:color w:val="FF0000"/>
            <w:szCs w:val="22"/>
          </w:rPr>
          <w:t>] &lt;&lt;&lt; [Gsp1:GTP</w:t>
        </w:r>
        <w:r w:rsidR="003D55FB" w:rsidRPr="00CB4FEF">
          <w:rPr>
            <w:color w:val="FF0000"/>
            <w:szCs w:val="22"/>
            <w:vertAlign w:val="subscript"/>
          </w:rPr>
          <w:t>0</w:t>
        </w:r>
        <w:r w:rsidR="003D55FB" w:rsidRPr="00CB4FEF">
          <w:rPr>
            <w:color w:val="FF0000"/>
            <w:szCs w:val="22"/>
          </w:rPr>
          <w:t xml:space="preserve">], and (iii) the </w:t>
        </w:r>
        <w:r w:rsidR="003D55FB" w:rsidRPr="00CB4FEF">
          <w:rPr>
            <w:color w:val="FF0000"/>
            <w:szCs w:val="22"/>
          </w:rPr>
          <w:lastRenderedPageBreak/>
          <w:t>reaction time course F(t) is measured to completion (i.e. until it approached equilibrium). Our experiments were all set up to fulfill those conditions, which means that the F(t) sampled a concentration range from [Gsp</w:t>
        </w:r>
        <w:proofErr w:type="gramStart"/>
        <w:r w:rsidR="003D55FB" w:rsidRPr="00CB4FEF">
          <w:rPr>
            <w:color w:val="FF0000"/>
            <w:szCs w:val="22"/>
          </w:rPr>
          <w:t>1:GTP</w:t>
        </w:r>
        <w:proofErr w:type="gramEnd"/>
        <w:r w:rsidR="003D55FB" w:rsidRPr="00CB4FEF">
          <w:rPr>
            <w:color w:val="FF0000"/>
            <w:szCs w:val="22"/>
          </w:rPr>
          <w:t>] (at t = 0) &gt; K</w:t>
        </w:r>
        <w:r w:rsidR="003D55FB" w:rsidRPr="00CB4FEF">
          <w:rPr>
            <w:color w:val="FF0000"/>
            <w:szCs w:val="22"/>
            <w:vertAlign w:val="subscript"/>
          </w:rPr>
          <w:t>m</w:t>
        </w:r>
        <w:r w:rsidR="003D55FB" w:rsidRPr="00CB4FEF">
          <w:rPr>
            <w:color w:val="FF0000"/>
            <w:szCs w:val="22"/>
          </w:rPr>
          <w:t xml:space="preserve"> to [Gsp1:GTP] (at t = final time) &lt;&lt; K</w:t>
        </w:r>
        <w:r w:rsidR="003D55FB" w:rsidRPr="00CB4FEF">
          <w:rPr>
            <w:color w:val="FF0000"/>
            <w:szCs w:val="22"/>
            <w:vertAlign w:val="subscript"/>
          </w:rPr>
          <w:t>m</w:t>
        </w:r>
        <w:r w:rsidR="003D55FB" w:rsidRPr="00CB4FEF">
          <w:rPr>
            <w:color w:val="FF0000"/>
            <w:szCs w:val="22"/>
          </w:rPr>
          <w:t>.</w:t>
        </w:r>
      </w:ins>
      <w:ins w:id="2226" w:author="Perica, Tina" w:date="2020-08-18T13:40:00Z">
        <w:r w:rsidR="003D55FB" w:rsidRPr="00CB4FEF">
          <w:rPr>
            <w:color w:val="FF0000"/>
            <w:szCs w:val="22"/>
          </w:rPr>
          <w:t xml:space="preserve"> </w:t>
        </w:r>
      </w:ins>
      <w:ins w:id="2227" w:author="Perica, Tina" w:date="2020-08-18T13:39:00Z">
        <w:r w:rsidR="003D55FB" w:rsidRPr="00CB4FEF">
          <w:rPr>
            <w:color w:val="FF0000"/>
            <w:szCs w:val="22"/>
          </w:rPr>
          <w:t xml:space="preserve">The entire F(t) can then be directly analyzed by a non-linear fit with the analytical solution for the integrated Michaelis-Menten equation. As the initial linear phase of the time course is well measured, </w:t>
        </w:r>
        <w:proofErr w:type="spellStart"/>
        <w:r w:rsidR="003D55FB" w:rsidRPr="00CB4FEF">
          <w:rPr>
            <w:color w:val="FF0000"/>
            <w:szCs w:val="22"/>
          </w:rPr>
          <w:t>k</w:t>
        </w:r>
        <w:r w:rsidR="003D55FB" w:rsidRPr="00CB4FEF">
          <w:rPr>
            <w:color w:val="FF0000"/>
            <w:szCs w:val="22"/>
            <w:vertAlign w:val="subscript"/>
          </w:rPr>
          <w:t>cat</w:t>
        </w:r>
        <w:proofErr w:type="spellEnd"/>
        <w:r w:rsidR="003D55FB" w:rsidRPr="00CB4FEF">
          <w:rPr>
            <w:color w:val="FF0000"/>
            <w:szCs w:val="22"/>
          </w:rPr>
          <w:t xml:space="preserve"> can be well determined. As the exponential phase and transition region of the time course are also well measured, the maximum likelihood </w:t>
        </w:r>
      </w:ins>
      <w:ins w:id="2228" w:author="Perica, Tina" w:date="2020-08-24T17:24:00Z">
        <w:r w:rsidR="0029017B" w:rsidRPr="00CB4FEF">
          <w:rPr>
            <w:color w:val="FF0000"/>
            <w:szCs w:val="22"/>
          </w:rPr>
          <w:t xml:space="preserve">value of </w:t>
        </w:r>
      </w:ins>
      <w:ins w:id="2229" w:author="Perica, Tina" w:date="2020-08-18T13:39:00Z">
        <w:r w:rsidR="003D55FB" w:rsidRPr="00CB4FEF">
          <w:rPr>
            <w:color w:val="FF0000"/>
            <w:szCs w:val="22"/>
          </w:rPr>
          <w:t>K</w:t>
        </w:r>
        <w:r w:rsidR="003D55FB" w:rsidRPr="00CB4FEF">
          <w:rPr>
            <w:color w:val="FF0000"/>
            <w:szCs w:val="22"/>
            <w:vertAlign w:val="subscript"/>
          </w:rPr>
          <w:t>m</w:t>
        </w:r>
        <w:r w:rsidR="003D55FB" w:rsidRPr="00CB4FEF">
          <w:rPr>
            <w:color w:val="FF0000"/>
            <w:szCs w:val="22"/>
          </w:rPr>
          <w:t xml:space="preserve"> can</w:t>
        </w:r>
      </w:ins>
      <w:ins w:id="2230" w:author="Perica, Tina" w:date="2020-08-24T17:24:00Z">
        <w:r w:rsidR="0029017B" w:rsidRPr="00CB4FEF">
          <w:rPr>
            <w:color w:val="FF0000"/>
            <w:szCs w:val="22"/>
          </w:rPr>
          <w:t xml:space="preserve"> also</w:t>
        </w:r>
      </w:ins>
      <w:ins w:id="2231" w:author="Perica, Tina" w:date="2020-08-18T13:39:00Z">
        <w:r w:rsidR="003D55FB" w:rsidRPr="00CB4FEF">
          <w:rPr>
            <w:color w:val="FF0000"/>
            <w:szCs w:val="22"/>
          </w:rPr>
          <w:t xml:space="preserve"> be determined.</w:t>
        </w:r>
      </w:ins>
    </w:p>
    <w:p w14:paraId="13C3FD3D" w14:textId="21390A06" w:rsidR="008C3410" w:rsidRPr="00CB4FEF" w:rsidRDefault="003B551D" w:rsidP="00EA1802">
      <w:pPr>
        <w:rPr>
          <w:ins w:id="2232" w:author="Perica, Tina" w:date="2020-08-18T13:06:00Z"/>
          <w:color w:val="FF0000"/>
        </w:rPr>
      </w:pPr>
      <w:ins w:id="2233" w:author="Perica, Tina" w:date="2020-08-18T13:17:00Z">
        <w:r w:rsidRPr="00CB4FEF">
          <w:rPr>
            <w:color w:val="FF0000"/>
          </w:rPr>
          <w:t>Specifically, e</w:t>
        </w:r>
      </w:ins>
      <w:moveFromRangeStart w:id="2234" w:author="Perica, Tina" w:date="2020-05-28T17:03:00Z" w:name="move41577838"/>
      <w:moveFrom w:id="2235" w:author="Perica, Tina" w:date="2020-05-28T17:03:00Z">
        <w:r w:rsidR="00EA1802" w:rsidRPr="00CB4FEF" w:rsidDel="008C3410">
          <w:rPr>
            <w:color w:val="FF0000"/>
          </w:rPr>
          <w:t>Exact concentrations of loaded Gsp1:GTP were then estimated based on the plateau fluorescence and the sensor calibration parameter</w:t>
        </w:r>
        <w:del w:id="2236" w:author="Perica, Tina" w:date="2020-08-18T13:17:00Z">
          <w:r w:rsidR="00EA1802" w:rsidRPr="00CB4FEF" w:rsidDel="003B551D">
            <w:rPr>
              <w:color w:val="FF0000"/>
            </w:rPr>
            <w:delText xml:space="preserve">s. </w:delText>
          </w:r>
        </w:del>
      </w:moveFrom>
      <w:moveFromRangeEnd w:id="2234"/>
      <w:del w:id="2237" w:author="Perica, Tina" w:date="2020-08-18T13:17:00Z">
        <w:r w:rsidR="00EA1802" w:rsidRPr="00CB4FEF" w:rsidDel="003B551D">
          <w:rPr>
            <w:color w:val="FF0000"/>
          </w:rPr>
          <w:delText>E</w:delText>
        </w:r>
      </w:del>
      <w:r w:rsidR="00EA1802" w:rsidRPr="00CB4FEF">
        <w:rPr>
          <w:color w:val="FF0000"/>
        </w:rPr>
        <w:t xml:space="preserve">ach time course was </w:t>
      </w:r>
      <w:del w:id="2238" w:author="Perica, Tina" w:date="2020-08-18T13:17:00Z">
        <w:r w:rsidR="00EA1802" w:rsidRPr="00CB4FEF" w:rsidDel="003B551D">
          <w:rPr>
            <w:color w:val="FF0000"/>
          </w:rPr>
          <w:delText xml:space="preserve">then </w:delText>
        </w:r>
      </w:del>
      <w:r w:rsidR="00EA1802" w:rsidRPr="00CB4FEF">
        <w:rPr>
          <w:color w:val="FF0000"/>
        </w:rPr>
        <w:t>fitted to an integrated Michaelis Menten equation</w:t>
      </w:r>
      <w:ins w:id="2239" w:author="Perica, Tina" w:date="2020-05-28T16:08:00Z">
        <w:r w:rsidR="004B7DED" w:rsidRPr="00CB4FEF">
          <w:rPr>
            <w:color w:val="FF0000"/>
          </w:rPr>
          <w:t xml:space="preserve">: </w:t>
        </w:r>
      </w:ins>
      <m:oMath>
        <m:r>
          <w:ins w:id="2240" w:author="Perica, Tina" w:date="2020-05-28T16:08:00Z">
            <w:rPr>
              <w:rFonts w:ascii="Cambria Math" w:hAnsi="Cambria Math"/>
              <w:color w:val="FF0000"/>
            </w:rPr>
            <m:t>fluorescence=</m:t>
          </w:ins>
        </m:r>
        <m:r>
          <w:ins w:id="2241" w:author="Perica, Tina" w:date="2020-05-28T16:09:00Z">
            <w:rPr>
              <w:rFonts w:ascii="Cambria Math" w:hAnsi="Cambria Math"/>
              <w:color w:val="FF0000"/>
            </w:rPr>
            <m:t>B+</m:t>
          </w:ins>
        </m:r>
        <m:r>
          <w:ins w:id="2242" w:author="Perica, Tina" w:date="2020-05-28T16:10:00Z">
            <w:rPr>
              <w:rFonts w:ascii="Cambria Math" w:hAnsi="Cambria Math"/>
              <w:color w:val="FF0000"/>
            </w:rPr>
            <m:t xml:space="preserve"> </m:t>
          </w:ins>
        </m:r>
        <m:sSub>
          <m:sSubPr>
            <m:ctrlPr>
              <w:ins w:id="2243" w:author="Perica, Tina" w:date="2020-05-28T16:10:00Z">
                <w:rPr>
                  <w:rFonts w:ascii="Cambria Math" w:hAnsi="Cambria Math"/>
                  <w:i/>
                  <w:color w:val="FF0000"/>
                </w:rPr>
              </w:ins>
            </m:ctrlPr>
          </m:sSubPr>
          <m:e>
            <m:r>
              <w:ins w:id="2244" w:author="Perica, Tina" w:date="2020-05-28T16:34:00Z">
                <w:rPr>
                  <w:rFonts w:ascii="Cambria Math" w:hAnsi="Cambria Math"/>
                  <w:color w:val="FF0000"/>
                </w:rPr>
                <m:t>[</m:t>
              </w:ins>
            </m:r>
            <m:r>
              <w:ins w:id="2245" w:author="Perica, Tina" w:date="2020-05-28T16:11:00Z">
                <w:rPr>
                  <w:rFonts w:ascii="Cambria Math" w:hAnsi="Cambria Math"/>
                  <w:color w:val="FF0000"/>
                </w:rPr>
                <m:t>E</m:t>
              </w:ins>
            </m:r>
            <m:r>
              <w:ins w:id="2246" w:author="Perica, Tina" w:date="2020-05-28T16:34:00Z">
                <w:rPr>
                  <w:rFonts w:ascii="Cambria Math" w:hAnsi="Cambria Math"/>
                  <w:color w:val="FF0000"/>
                </w:rPr>
                <m:t>]</m:t>
              </w:ins>
            </m:r>
          </m:e>
          <m:sub>
            <m:r>
              <w:ins w:id="2247" w:author="Perica, Tina" w:date="2020-05-28T16:11:00Z">
                <w:rPr>
                  <w:rFonts w:ascii="Cambria Math" w:hAnsi="Cambria Math"/>
                  <w:color w:val="FF0000"/>
                </w:rPr>
                <m:t>t</m:t>
              </w:ins>
            </m:r>
          </m:sub>
        </m:sSub>
        <m:r>
          <w:ins w:id="2248" w:author="Perica, Tina" w:date="2020-05-28T16:11:00Z">
            <w:rPr>
              <w:rFonts w:ascii="Cambria Math" w:hAnsi="Cambria Math"/>
              <w:color w:val="FF0000"/>
            </w:rPr>
            <m:t>(</m:t>
          </w:ins>
        </m:r>
        <m:sSub>
          <m:sSubPr>
            <m:ctrlPr>
              <w:ins w:id="2249" w:author="Perica, Tina" w:date="2020-05-28T16:11:00Z">
                <w:rPr>
                  <w:rFonts w:ascii="Cambria Math" w:hAnsi="Cambria Math"/>
                  <w:i/>
                  <w:color w:val="FF0000"/>
                </w:rPr>
              </w:ins>
            </m:ctrlPr>
          </m:sSubPr>
          <m:e>
            <m:r>
              <w:ins w:id="2250" w:author="Perica, Tina" w:date="2020-05-28T16:11:00Z">
                <w:rPr>
                  <w:rFonts w:ascii="Cambria Math" w:hAnsi="Cambria Math"/>
                  <w:color w:val="FF0000"/>
                </w:rPr>
                <m:t>C</m:t>
              </w:ins>
            </m:r>
          </m:e>
          <m:sub>
            <m:r>
              <w:ins w:id="2251" w:author="Perica, Tina" w:date="2020-05-28T16:11:00Z">
                <w:rPr>
                  <w:rFonts w:ascii="Cambria Math" w:hAnsi="Cambria Math"/>
                  <w:color w:val="FF0000"/>
                </w:rPr>
                <m:t>i</m:t>
              </w:ins>
            </m:r>
          </m:sub>
        </m:sSub>
        <m:r>
          <w:ins w:id="2252" w:author="Perica, Tina" w:date="2020-05-28T16:11:00Z">
            <w:rPr>
              <w:rFonts w:ascii="Cambria Math" w:hAnsi="Cambria Math"/>
              <w:color w:val="FF0000"/>
            </w:rPr>
            <m:t>+</m:t>
          </w:ins>
        </m:r>
        <m:d>
          <m:dPr>
            <m:ctrlPr>
              <w:ins w:id="2253" w:author="Perica, Tina" w:date="2020-05-28T16:11:00Z">
                <w:rPr>
                  <w:rFonts w:ascii="Cambria Math" w:hAnsi="Cambria Math"/>
                  <w:i/>
                  <w:color w:val="FF0000"/>
                </w:rPr>
              </w:ins>
            </m:ctrlPr>
          </m:dPr>
          <m:e>
            <m:sSub>
              <m:sSubPr>
                <m:ctrlPr>
                  <w:ins w:id="2254" w:author="Perica, Tina" w:date="2020-05-28T16:11:00Z">
                    <w:rPr>
                      <w:rFonts w:ascii="Cambria Math" w:hAnsi="Cambria Math"/>
                      <w:i/>
                      <w:color w:val="FF0000"/>
                    </w:rPr>
                  </w:ins>
                </m:ctrlPr>
              </m:sSubPr>
              <m:e>
                <m:r>
                  <w:ins w:id="2255" w:author="Perica, Tina" w:date="2020-05-28T16:11:00Z">
                    <w:rPr>
                      <w:rFonts w:ascii="Cambria Math" w:hAnsi="Cambria Math"/>
                      <w:color w:val="FF0000"/>
                    </w:rPr>
                    <m:t>C</m:t>
                  </w:ins>
                </m:r>
              </m:e>
              <m:sub>
                <m:r>
                  <w:ins w:id="2256" w:author="Perica, Tina" w:date="2020-05-28T16:11:00Z">
                    <w:rPr>
                      <w:rFonts w:ascii="Cambria Math" w:hAnsi="Cambria Math"/>
                      <w:color w:val="FF0000"/>
                    </w:rPr>
                    <m:t>f</m:t>
                  </w:ins>
                </m:r>
              </m:sub>
            </m:sSub>
            <m:r>
              <w:ins w:id="2257" w:author="Perica, Tina" w:date="2020-05-28T16:11:00Z">
                <w:rPr>
                  <w:rFonts w:ascii="Cambria Math" w:hAnsi="Cambria Math"/>
                  <w:color w:val="FF0000"/>
                </w:rPr>
                <m:t xml:space="preserve">- </m:t>
              </w:ins>
            </m:r>
            <m:sSub>
              <m:sSubPr>
                <m:ctrlPr>
                  <w:ins w:id="2258" w:author="Perica, Tina" w:date="2020-05-28T16:11:00Z">
                    <w:rPr>
                      <w:rFonts w:ascii="Cambria Math" w:hAnsi="Cambria Math"/>
                      <w:i/>
                      <w:color w:val="FF0000"/>
                    </w:rPr>
                  </w:ins>
                </m:ctrlPr>
              </m:sSubPr>
              <m:e>
                <m:r>
                  <w:ins w:id="2259" w:author="Perica, Tina" w:date="2020-05-28T16:11:00Z">
                    <w:rPr>
                      <w:rFonts w:ascii="Cambria Math" w:hAnsi="Cambria Math"/>
                      <w:color w:val="FF0000"/>
                    </w:rPr>
                    <m:t>C</m:t>
                  </w:ins>
                </m:r>
              </m:e>
              <m:sub>
                <m:r>
                  <w:ins w:id="2260" w:author="Perica, Tina" w:date="2020-05-28T16:12:00Z">
                    <w:rPr>
                      <w:rFonts w:ascii="Cambria Math" w:hAnsi="Cambria Math"/>
                      <w:color w:val="FF0000"/>
                    </w:rPr>
                    <m:t>i</m:t>
                  </w:ins>
                </m:r>
              </m:sub>
            </m:sSub>
          </m:e>
        </m:d>
        <m:r>
          <w:ins w:id="2261" w:author="Perica, Tina" w:date="2020-05-28T16:12:00Z">
            <w:rPr>
              <w:rFonts w:ascii="Cambria Math" w:hAnsi="Cambria Math"/>
              <w:color w:val="FF0000"/>
            </w:rPr>
            <m:t xml:space="preserve">(1- </m:t>
          </w:ins>
        </m:r>
        <m:sSub>
          <m:sSubPr>
            <m:ctrlPr>
              <w:ins w:id="2262" w:author="Perica, Tina" w:date="2020-05-28T16:12:00Z">
                <w:rPr>
                  <w:rFonts w:ascii="Cambria Math" w:hAnsi="Cambria Math"/>
                  <w:i/>
                  <w:color w:val="FF0000"/>
                </w:rPr>
              </w:ins>
            </m:ctrlPr>
          </m:sSubPr>
          <m:e>
            <m:r>
              <w:ins w:id="2263" w:author="Perica, Tina" w:date="2020-05-28T16:12:00Z">
                <w:rPr>
                  <w:rFonts w:ascii="Cambria Math" w:hAnsi="Cambria Math"/>
                  <w:color w:val="FF0000"/>
                </w:rPr>
                <m:t>K</m:t>
              </w:ins>
            </m:r>
          </m:e>
          <m:sub>
            <m:r>
              <w:ins w:id="2264" w:author="Perica, Tina" w:date="2020-05-28T16:12:00Z">
                <w:rPr>
                  <w:rFonts w:ascii="Cambria Math" w:hAnsi="Cambria Math"/>
                  <w:color w:val="FF0000"/>
                </w:rPr>
                <m:t>m</m:t>
              </w:ins>
            </m:r>
          </m:sub>
        </m:sSub>
        <m:r>
          <w:ins w:id="2265" w:author="Perica, Tina" w:date="2020-05-28T16:32:00Z">
            <w:rPr>
              <w:rFonts w:ascii="Cambria Math" w:hAnsi="Cambria Math"/>
              <w:color w:val="FF0000"/>
            </w:rPr>
            <m:t xml:space="preserve">* </m:t>
          </w:ins>
        </m:r>
        <m:f>
          <m:fPr>
            <m:ctrlPr>
              <w:ins w:id="2266" w:author="Perica, Tina" w:date="2020-05-28T16:33:00Z">
                <w:rPr>
                  <w:rFonts w:ascii="Cambria Math" w:hAnsi="Cambria Math"/>
                  <w:i/>
                  <w:color w:val="FF0000"/>
                </w:rPr>
              </w:ins>
            </m:ctrlPr>
          </m:fPr>
          <m:num>
            <m:r>
              <w:ins w:id="2267" w:author="Perica, Tina" w:date="2020-05-28T16:33:00Z">
                <w:rPr>
                  <w:rFonts w:ascii="Cambria Math" w:hAnsi="Cambria Math"/>
                  <w:color w:val="FF0000"/>
                </w:rPr>
                <m:t>ω</m:t>
              </w:ins>
            </m:r>
          </m:num>
          <m:den>
            <m:sSub>
              <m:sSubPr>
                <m:ctrlPr>
                  <w:ins w:id="2268" w:author="Perica, Tina" w:date="2020-05-28T16:33:00Z">
                    <w:rPr>
                      <w:rFonts w:ascii="Cambria Math" w:hAnsi="Cambria Math"/>
                      <w:i/>
                      <w:color w:val="FF0000"/>
                    </w:rPr>
                  </w:ins>
                </m:ctrlPr>
              </m:sSubPr>
              <m:e>
                <m:r>
                  <w:ins w:id="2269" w:author="Perica, Tina" w:date="2020-05-28T16:33:00Z">
                    <w:rPr>
                      <w:rFonts w:ascii="Cambria Math" w:hAnsi="Cambria Math"/>
                      <w:color w:val="FF0000"/>
                    </w:rPr>
                    <m:t>[S]</m:t>
                  </w:ins>
                </m:r>
              </m:e>
              <m:sub>
                <m:r>
                  <w:ins w:id="2270" w:author="Perica, Tina" w:date="2020-05-28T16:33:00Z">
                    <w:rPr>
                      <w:rFonts w:ascii="Cambria Math" w:hAnsi="Cambria Math"/>
                      <w:color w:val="FF0000"/>
                    </w:rPr>
                    <m:t>0</m:t>
                  </w:ins>
                </m:r>
              </m:sub>
            </m:sSub>
          </m:den>
        </m:f>
        <m:r>
          <w:ins w:id="2271" w:author="Perica, Tina" w:date="2020-05-28T16:12:00Z">
            <w:rPr>
              <w:rFonts w:ascii="Cambria Math" w:hAnsi="Cambria Math"/>
              <w:color w:val="FF0000"/>
            </w:rPr>
            <m:t>)</m:t>
          </w:ins>
        </m:r>
      </m:oMath>
      <w:ins w:id="2272" w:author="Perica, Tina" w:date="2020-05-28T16:33:00Z">
        <w:r w:rsidR="009B2A6D" w:rsidRPr="00CB4FEF">
          <w:rPr>
            <w:color w:val="FF0000"/>
          </w:rPr>
          <w:t>, where</w:t>
        </w:r>
      </w:ins>
      <w:ins w:id="2273" w:author="Perica, Tina" w:date="2020-05-28T16:34:00Z">
        <w:r w:rsidR="009B2A6D" w:rsidRPr="00CB4FEF">
          <w:rPr>
            <w:color w:val="FF0000"/>
          </w:rPr>
          <w:t xml:space="preserve"> [E]</w:t>
        </w:r>
        <w:r w:rsidR="009B2A6D" w:rsidRPr="00CB4FEF">
          <w:rPr>
            <w:color w:val="FF0000"/>
            <w:vertAlign w:val="subscript"/>
          </w:rPr>
          <w:t>t</w:t>
        </w:r>
        <w:r w:rsidR="009B2A6D" w:rsidRPr="00CB4FEF">
          <w:rPr>
            <w:color w:val="FF0000"/>
          </w:rPr>
          <w:t xml:space="preserve"> is the total enzyme (GAP) concentration, C</w:t>
        </w:r>
        <w:r w:rsidR="009B2A6D" w:rsidRPr="00CB4FEF">
          <w:rPr>
            <w:color w:val="FF0000"/>
            <w:vertAlign w:val="subscript"/>
          </w:rPr>
          <w:t>i</w:t>
        </w:r>
        <w:r w:rsidR="009B2A6D" w:rsidRPr="00CB4FEF">
          <w:rPr>
            <w:color w:val="FF0000"/>
          </w:rPr>
          <w:t xml:space="preserve"> is the initial fluorescen</w:t>
        </w:r>
      </w:ins>
      <w:ins w:id="2274" w:author="Perica, Tina" w:date="2020-05-28T16:35:00Z">
        <w:r w:rsidR="009B2A6D" w:rsidRPr="00CB4FEF">
          <w:rPr>
            <w:color w:val="FF0000"/>
          </w:rPr>
          <w:t>c</w:t>
        </w:r>
      </w:ins>
      <w:ins w:id="2275" w:author="Perica, Tina" w:date="2020-05-28T16:34:00Z">
        <w:r w:rsidR="009B2A6D" w:rsidRPr="00CB4FEF">
          <w:rPr>
            <w:color w:val="FF0000"/>
          </w:rPr>
          <w:t>e, C</w:t>
        </w:r>
        <w:r w:rsidR="009B2A6D" w:rsidRPr="00CB4FEF">
          <w:rPr>
            <w:color w:val="FF0000"/>
            <w:vertAlign w:val="subscript"/>
          </w:rPr>
          <w:t>f</w:t>
        </w:r>
        <w:r w:rsidR="009B2A6D" w:rsidRPr="00CB4FEF">
          <w:rPr>
            <w:color w:val="FF0000"/>
          </w:rPr>
          <w:t xml:space="preserve"> is the final fluorescence, </w:t>
        </w:r>
      </w:ins>
      <w:ins w:id="2276" w:author="Perica, Tina" w:date="2020-05-28T16:35:00Z">
        <w:r w:rsidR="009B2A6D" w:rsidRPr="00CB4FEF">
          <w:rPr>
            <w:color w:val="FF0000"/>
          </w:rPr>
          <w:t>and [S]</w:t>
        </w:r>
        <w:r w:rsidR="009B2A6D" w:rsidRPr="00CB4FEF">
          <w:rPr>
            <w:color w:val="FF0000"/>
            <w:vertAlign w:val="subscript"/>
          </w:rPr>
          <w:t>0</w:t>
        </w:r>
        <w:r w:rsidR="009B2A6D" w:rsidRPr="00CB4FEF">
          <w:rPr>
            <w:color w:val="FF0000"/>
          </w:rPr>
          <w:t xml:space="preserve"> is the initial concentration of the substrate (GTP loaded Gsp1)</w:t>
        </w:r>
      </w:ins>
      <w:ins w:id="2277" w:author="Perica, Tina" w:date="2020-05-28T16:36:00Z">
        <w:r w:rsidR="003B5EEB" w:rsidRPr="00CB4FEF">
          <w:rPr>
            <w:color w:val="FF0000"/>
          </w:rPr>
          <w:t>, and B is the baseline slope in fluorescence per second</w:t>
        </w:r>
      </w:ins>
      <w:ins w:id="2278" w:author="Perica, Tina" w:date="2020-05-28T16:35:00Z">
        <w:r w:rsidR="009B2A6D" w:rsidRPr="00CB4FEF">
          <w:rPr>
            <w:color w:val="FF0000"/>
          </w:rPr>
          <w:t>.</w:t>
        </w:r>
      </w:ins>
      <w:ins w:id="2279" w:author="Perica, Tina" w:date="2020-05-28T17:03:00Z">
        <w:r w:rsidR="008C3410" w:rsidRPr="00CB4FEF">
          <w:rPr>
            <w:color w:val="FF0000"/>
          </w:rPr>
          <w:t xml:space="preserve"> </w:t>
        </w:r>
      </w:ins>
      <w:moveToRangeStart w:id="2280" w:author="Perica, Tina" w:date="2020-05-28T17:03:00Z" w:name="move41577838"/>
      <w:moveTo w:id="2281" w:author="Perica, Tina" w:date="2020-05-28T17:03:00Z">
        <w:r w:rsidR="008C3410" w:rsidRPr="00CB4FEF">
          <w:rPr>
            <w:color w:val="FF0000"/>
          </w:rPr>
          <w:t>Exact concentration</w:t>
        </w:r>
        <w:del w:id="2282" w:author="Perica, Tina" w:date="2020-05-28T17:04:00Z">
          <w:r w:rsidR="008C3410" w:rsidRPr="00CB4FEF" w:rsidDel="008C3410">
            <w:rPr>
              <w:color w:val="FF0000"/>
            </w:rPr>
            <w:delText>s</w:delText>
          </w:r>
        </w:del>
        <w:r w:rsidR="008C3410" w:rsidRPr="00CB4FEF">
          <w:rPr>
            <w:color w:val="FF0000"/>
          </w:rPr>
          <w:t xml:space="preserve"> of loaded Gsp</w:t>
        </w:r>
        <w:proofErr w:type="gramStart"/>
        <w:r w:rsidR="008C3410" w:rsidRPr="00CB4FEF">
          <w:rPr>
            <w:color w:val="FF0000"/>
          </w:rPr>
          <w:t>1:GTP</w:t>
        </w:r>
        <w:proofErr w:type="gramEnd"/>
        <w:r w:rsidR="008C3410" w:rsidRPr="00CB4FEF">
          <w:rPr>
            <w:color w:val="FF0000"/>
          </w:rPr>
          <w:t xml:space="preserve"> </w:t>
        </w:r>
      </w:moveTo>
      <w:ins w:id="2283" w:author="Perica, Tina" w:date="2020-05-28T17:03:00Z">
        <w:r w:rsidR="008C3410" w:rsidRPr="00CB4FEF">
          <w:rPr>
            <w:color w:val="FF0000"/>
          </w:rPr>
          <w:t>[S]</w:t>
        </w:r>
        <w:r w:rsidR="008C3410" w:rsidRPr="00CB4FEF">
          <w:rPr>
            <w:color w:val="FF0000"/>
            <w:vertAlign w:val="subscript"/>
          </w:rPr>
          <w:t>0</w:t>
        </w:r>
        <w:r w:rsidR="008C3410" w:rsidRPr="00CB4FEF">
          <w:rPr>
            <w:color w:val="FF0000"/>
          </w:rPr>
          <w:t xml:space="preserve"> </w:t>
        </w:r>
      </w:ins>
      <w:moveTo w:id="2284" w:author="Perica, Tina" w:date="2020-05-28T17:03:00Z">
        <w:del w:id="2285" w:author="Perica, Tina" w:date="2020-05-28T17:04:00Z">
          <w:r w:rsidR="008C3410" w:rsidRPr="00CB4FEF" w:rsidDel="008C3410">
            <w:rPr>
              <w:color w:val="FF0000"/>
            </w:rPr>
            <w:delText>were</w:delText>
          </w:r>
        </w:del>
      </w:moveTo>
      <w:ins w:id="2286" w:author="Perica, Tina" w:date="2020-05-28T17:04:00Z">
        <w:r w:rsidR="008C3410" w:rsidRPr="00CB4FEF">
          <w:rPr>
            <w:color w:val="FF0000"/>
          </w:rPr>
          <w:t>was</w:t>
        </w:r>
      </w:ins>
      <w:moveTo w:id="2287" w:author="Perica, Tina" w:date="2020-05-28T17:03:00Z">
        <w:r w:rsidR="008C3410" w:rsidRPr="00CB4FEF">
          <w:rPr>
            <w:color w:val="FF0000"/>
          </w:rPr>
          <w:t xml:space="preserve"> </w:t>
        </w:r>
        <w:del w:id="2288" w:author="Perica, Tina" w:date="2020-05-28T17:03:00Z">
          <w:r w:rsidR="008C3410" w:rsidRPr="00CB4FEF" w:rsidDel="008C3410">
            <w:rPr>
              <w:color w:val="FF0000"/>
            </w:rPr>
            <w:delText xml:space="preserve">then </w:delText>
          </w:r>
        </w:del>
        <w:r w:rsidR="008C3410" w:rsidRPr="00CB4FEF">
          <w:rPr>
            <w:color w:val="FF0000"/>
          </w:rPr>
          <w:t>estimated based on the plateau fluorescence and the sensor calibration parameters</w:t>
        </w:r>
      </w:moveTo>
      <w:ins w:id="2289" w:author="Perica, Tina" w:date="2020-05-28T17:04:00Z">
        <w:r w:rsidR="008C3410" w:rsidRPr="00CB4FEF">
          <w:rPr>
            <w:color w:val="FF0000"/>
          </w:rPr>
          <w:t xml:space="preserve"> to convert the fluorescence to free phosphate concentration</w:t>
        </w:r>
      </w:ins>
      <w:moveTo w:id="2290" w:author="Perica, Tina" w:date="2020-05-28T17:03:00Z">
        <w:r w:rsidR="008C3410" w:rsidRPr="00CB4FEF">
          <w:rPr>
            <w:color w:val="FF0000"/>
          </w:rPr>
          <w:t>.</w:t>
        </w:r>
      </w:moveTo>
      <w:moveToRangeEnd w:id="2280"/>
      <w:ins w:id="2291" w:author="Perica, Tina" w:date="2020-05-28T16:35:00Z">
        <w:r w:rsidR="009B2A6D" w:rsidRPr="00CB4FEF">
          <w:rPr>
            <w:color w:val="FF0000"/>
          </w:rPr>
          <w:t xml:space="preserve"> </w:t>
        </w:r>
      </w:ins>
      <w:del w:id="2292" w:author="Perica, Tina" w:date="2020-05-28T16:33:00Z">
        <w:r w:rsidR="00EA1802" w:rsidRPr="00CB4FEF" w:rsidDel="009B2A6D">
          <w:rPr>
            <w:color w:val="FF0000"/>
          </w:rPr>
          <w:delText xml:space="preserve"> </w:delText>
        </w:r>
      </w:del>
      <w:del w:id="2293" w:author="Perica, Tina" w:date="2020-05-28T16:37:00Z">
        <w:r w:rsidR="00EA1802" w:rsidRPr="00CB4FEF" w:rsidDel="003B5EEB">
          <w:rPr>
            <w:color w:val="FF0000"/>
          </w:rPr>
          <w:delText>using</w:delText>
        </w:r>
      </w:del>
      <w:ins w:id="2294" w:author="Perica, Tina" w:date="2020-05-28T16:37:00Z">
        <w:r w:rsidR="003B5EEB" w:rsidRPr="00CB4FEF">
          <w:rPr>
            <w:color w:val="FF0000"/>
          </w:rPr>
          <w:t xml:space="preserve">The </w:t>
        </w:r>
        <w:r w:rsidR="003B5EEB" w:rsidRPr="00CB4FEF">
          <w:rPr>
            <w:color w:val="FF0000"/>
            <w:lang w:val="el-GR"/>
          </w:rPr>
          <w:t>ω</w:t>
        </w:r>
        <w:r w:rsidR="003B5EEB" w:rsidRPr="00CB4FEF">
          <w:rPr>
            <w:color w:val="FF0000"/>
          </w:rPr>
          <w:t xml:space="preserve"> parameter was solved by using the </w:t>
        </w:r>
      </w:ins>
      <w:del w:id="2295" w:author="Perica, Tina" w:date="2020-05-28T16:37:00Z">
        <w:r w:rsidR="00EA1802" w:rsidRPr="00CB4FEF" w:rsidDel="003B5EEB">
          <w:rPr>
            <w:color w:val="FF0000"/>
          </w:rPr>
          <w:delText xml:space="preserve"> a </w:delText>
        </w:r>
      </w:del>
      <w:r w:rsidR="00EA1802" w:rsidRPr="00CB4FEF">
        <w:rPr>
          <w:color w:val="FF0000"/>
        </w:rPr>
        <w:t xml:space="preserve">Lambert </w:t>
      </w:r>
      <w:r w:rsidR="00526BC0" w:rsidRPr="00CB4FEF">
        <w:rPr>
          <w:color w:val="FF0000"/>
          <w:lang w:val="el-GR"/>
        </w:rPr>
        <w:t>ω</w:t>
      </w:r>
      <w:r w:rsidR="00EA1802" w:rsidRPr="00CB4FEF">
        <w:rPr>
          <w:color w:val="FF0000"/>
        </w:rPr>
        <w:t xml:space="preserve"> </w:t>
      </w:r>
      <w:del w:id="2296" w:author="Perica, Tina" w:date="2020-05-28T16:37:00Z">
        <w:r w:rsidR="00EA1802" w:rsidRPr="00CB4FEF" w:rsidDel="003B5EEB">
          <w:rPr>
            <w:color w:val="FF0000"/>
          </w:rPr>
          <w:delText>function</w:delText>
        </w:r>
      </w:del>
      <w:ins w:id="2297" w:author="Perica, Tina" w:date="2020-05-28T16:37:00Z">
        <w:r w:rsidR="003B5EEB" w:rsidRPr="00CB4FEF">
          <w:rPr>
            <w:color w:val="FF0000"/>
          </w:rPr>
          <w:t>algorithm</w:t>
        </w:r>
      </w:ins>
      <w:r w:rsidR="00EA1802" w:rsidRPr="00CB4FEF">
        <w:rPr>
          <w:color w:val="FF0000"/>
        </w:rPr>
        <w:t xml:space="preserve">, as </w:t>
      </w:r>
      <w:r w:rsidR="00E700DE" w:rsidRPr="00CB4FEF">
        <w:rPr>
          <w:color w:val="FF0000"/>
        </w:rPr>
        <w:t xml:space="preserve">previously </w:t>
      </w:r>
      <w:r w:rsidR="00EA1802" w:rsidRPr="00CB4FEF">
        <w:rPr>
          <w:color w:val="FF0000"/>
        </w:rPr>
        <w:t>described</w:t>
      </w:r>
      <w:r w:rsidR="00186F9C" w:rsidRPr="00CB4FEF">
        <w:rPr>
          <w:color w:val="FF0000"/>
        </w:rPr>
        <w:t>{</w:t>
      </w:r>
      <w:proofErr w:type="spellStart"/>
      <w:r w:rsidR="00186F9C" w:rsidRPr="00CB4FEF">
        <w:rPr>
          <w:color w:val="FF0000"/>
        </w:rPr>
        <w:t>Goudar</w:t>
      </w:r>
      <w:proofErr w:type="spellEnd"/>
      <w:r w:rsidR="00186F9C" w:rsidRPr="00CB4FEF">
        <w:rPr>
          <w:color w:val="FF0000"/>
        </w:rPr>
        <w:t>, 1999, r04995}</w:t>
      </w:r>
      <w:ins w:id="2298" w:author="Perica, Tina" w:date="2020-05-28T16:37:00Z">
        <w:r w:rsidR="003B5EEB" w:rsidRPr="00CB4FEF">
          <w:rPr>
            <w:color w:val="FF0000"/>
          </w:rPr>
          <w:t xml:space="preserve">, where </w:t>
        </w:r>
      </w:ins>
      <m:oMath>
        <m:r>
          <w:ins w:id="2299" w:author="Perica, Tina" w:date="2020-05-28T16:37:00Z">
            <w:rPr>
              <w:rFonts w:ascii="Cambria Math" w:hAnsi="Cambria Math"/>
              <w:color w:val="FF0000"/>
            </w:rPr>
            <m:t>ω=</m:t>
          </w:ins>
        </m:r>
        <m:r>
          <w:ins w:id="2300" w:author="Perica, Tina" w:date="2020-05-28T16:38:00Z">
            <w:rPr>
              <w:rFonts w:ascii="Cambria Math" w:hAnsi="Cambria Math"/>
              <w:color w:val="FF0000"/>
            </w:rPr>
            <m:t>Lambert omega(</m:t>
          </w:ins>
        </m:r>
        <m:f>
          <m:fPr>
            <m:ctrlPr>
              <w:ins w:id="2301" w:author="Perica, Tina" w:date="2020-05-28T16:47:00Z">
                <w:rPr>
                  <w:rFonts w:ascii="Cambria Math" w:hAnsi="Cambria Math"/>
                  <w:i/>
                  <w:color w:val="FF0000"/>
                </w:rPr>
              </w:ins>
            </m:ctrlPr>
          </m:fPr>
          <m:num>
            <m:sSub>
              <m:sSubPr>
                <m:ctrlPr>
                  <w:ins w:id="2302" w:author="Perica, Tina" w:date="2020-05-28T16:47:00Z">
                    <w:rPr>
                      <w:rFonts w:ascii="Cambria Math" w:hAnsi="Cambria Math"/>
                      <w:i/>
                      <w:color w:val="FF0000"/>
                    </w:rPr>
                  </w:ins>
                </m:ctrlPr>
              </m:sSubPr>
              <m:e>
                <m:d>
                  <m:dPr>
                    <m:begChr m:val="["/>
                    <m:endChr m:val="]"/>
                    <m:ctrlPr>
                      <w:ins w:id="2303" w:author="Perica, Tina" w:date="2020-05-28T16:47:00Z">
                        <w:rPr>
                          <w:rFonts w:ascii="Cambria Math" w:hAnsi="Cambria Math"/>
                          <w:i/>
                          <w:color w:val="FF0000"/>
                        </w:rPr>
                      </w:ins>
                    </m:ctrlPr>
                  </m:dPr>
                  <m:e>
                    <m:r>
                      <w:ins w:id="2304" w:author="Perica, Tina" w:date="2020-05-28T16:47:00Z">
                        <w:rPr>
                          <w:rFonts w:ascii="Cambria Math" w:hAnsi="Cambria Math"/>
                          <w:color w:val="FF0000"/>
                        </w:rPr>
                        <m:t>S</m:t>
                      </w:ins>
                    </m:r>
                  </m:e>
                </m:d>
              </m:e>
              <m:sub>
                <m:r>
                  <w:ins w:id="2305" w:author="Perica, Tina" w:date="2020-05-28T16:47:00Z">
                    <w:rPr>
                      <w:rFonts w:ascii="Cambria Math" w:hAnsi="Cambria Math"/>
                      <w:color w:val="FF0000"/>
                    </w:rPr>
                    <m:t>0</m:t>
                  </w:ins>
                </m:r>
              </m:sub>
            </m:sSub>
          </m:num>
          <m:den>
            <m:sSub>
              <m:sSubPr>
                <m:ctrlPr>
                  <w:ins w:id="2306" w:author="Perica, Tina" w:date="2020-05-28T16:47:00Z">
                    <w:rPr>
                      <w:rFonts w:ascii="Cambria Math" w:hAnsi="Cambria Math"/>
                      <w:i/>
                      <w:color w:val="FF0000"/>
                    </w:rPr>
                  </w:ins>
                </m:ctrlPr>
              </m:sSubPr>
              <m:e>
                <m:r>
                  <w:ins w:id="2307" w:author="Perica, Tina" w:date="2020-05-28T16:48:00Z">
                    <w:rPr>
                      <w:rFonts w:ascii="Cambria Math" w:hAnsi="Cambria Math"/>
                      <w:color w:val="FF0000"/>
                    </w:rPr>
                    <m:t>K</m:t>
                  </w:ins>
                </m:r>
              </m:e>
              <m:sub>
                <m:r>
                  <w:ins w:id="2308" w:author="Perica, Tina" w:date="2020-05-28T16:48:00Z">
                    <w:rPr>
                      <w:rFonts w:ascii="Cambria Math" w:hAnsi="Cambria Math"/>
                      <w:color w:val="FF0000"/>
                    </w:rPr>
                    <m:t>m</m:t>
                  </w:ins>
                </m:r>
              </m:sub>
            </m:sSub>
          </m:den>
        </m:f>
        <m:r>
          <w:ins w:id="2309" w:author="Perica, Tina" w:date="2020-05-28T16:48:00Z">
            <w:rPr>
              <w:rFonts w:ascii="Cambria Math" w:hAnsi="Cambria Math"/>
              <w:color w:val="FF0000"/>
            </w:rPr>
            <m:t xml:space="preserve"> </m:t>
          </w:ins>
        </m:r>
        <m:sSup>
          <m:sSupPr>
            <m:ctrlPr>
              <w:ins w:id="2310" w:author="Perica, Tina" w:date="2020-05-28T16:48:00Z">
                <w:rPr>
                  <w:rFonts w:ascii="Cambria Math" w:hAnsi="Cambria Math"/>
                  <w:i/>
                  <w:color w:val="FF0000"/>
                </w:rPr>
              </w:ins>
            </m:ctrlPr>
          </m:sSupPr>
          <m:e>
            <m:r>
              <w:ins w:id="2311" w:author="Perica, Tina" w:date="2020-05-28T16:48:00Z">
                <w:rPr>
                  <w:rFonts w:ascii="Cambria Math" w:hAnsi="Cambria Math"/>
                  <w:color w:val="FF0000"/>
                </w:rPr>
                <m:t>e</m:t>
              </w:ins>
            </m:r>
          </m:e>
          <m:sup>
            <m:sSub>
              <m:sSubPr>
                <m:ctrlPr>
                  <w:ins w:id="2312" w:author="Perica, Tina" w:date="2020-05-28T16:48:00Z">
                    <w:rPr>
                      <w:rFonts w:ascii="Cambria Math" w:hAnsi="Cambria Math"/>
                      <w:i/>
                      <w:color w:val="FF0000"/>
                    </w:rPr>
                  </w:ins>
                </m:ctrlPr>
              </m:sSubPr>
              <m:e>
                <m:d>
                  <m:dPr>
                    <m:begChr m:val="["/>
                    <m:endChr m:val="]"/>
                    <m:ctrlPr>
                      <w:ins w:id="2313" w:author="Perica, Tina" w:date="2020-05-28T16:48:00Z">
                        <w:rPr>
                          <w:rFonts w:ascii="Cambria Math" w:hAnsi="Cambria Math"/>
                          <w:i/>
                          <w:color w:val="FF0000"/>
                        </w:rPr>
                      </w:ins>
                    </m:ctrlPr>
                  </m:dPr>
                  <m:e>
                    <m:r>
                      <w:ins w:id="2314" w:author="Perica, Tina" w:date="2020-05-28T16:48:00Z">
                        <w:rPr>
                          <w:rFonts w:ascii="Cambria Math" w:hAnsi="Cambria Math"/>
                          <w:color w:val="FF0000"/>
                        </w:rPr>
                        <m:t>S</m:t>
                      </w:ins>
                    </m:r>
                  </m:e>
                </m:d>
              </m:e>
              <m:sub>
                <m:r>
                  <w:ins w:id="2315" w:author="Perica, Tina" w:date="2020-05-28T16:48:00Z">
                    <w:rPr>
                      <w:rFonts w:ascii="Cambria Math" w:hAnsi="Cambria Math"/>
                      <w:color w:val="FF0000"/>
                    </w:rPr>
                    <m:t>0</m:t>
                  </w:ins>
                </m:r>
              </m:sub>
            </m:sSub>
            <m:r>
              <w:ins w:id="2316" w:author="Perica, Tina" w:date="2020-05-28T16:49:00Z">
                <w:rPr>
                  <w:rFonts w:ascii="Cambria Math" w:hAnsi="Cambria Math"/>
                  <w:color w:val="FF0000"/>
                </w:rPr>
                <m:t>-</m:t>
              </w:ins>
            </m:r>
            <m:f>
              <m:fPr>
                <m:ctrlPr>
                  <w:ins w:id="2317" w:author="Perica, Tina" w:date="2020-05-28T16:50:00Z">
                    <w:rPr>
                      <w:rFonts w:ascii="Cambria Math" w:hAnsi="Cambria Math"/>
                      <w:i/>
                      <w:color w:val="FF0000"/>
                    </w:rPr>
                  </w:ins>
                </m:ctrlPr>
              </m:fPr>
              <m:num>
                <m:sSub>
                  <m:sSubPr>
                    <m:ctrlPr>
                      <w:ins w:id="2318" w:author="Perica, Tina" w:date="2020-05-28T16:50:00Z">
                        <w:rPr>
                          <w:rFonts w:ascii="Cambria Math" w:hAnsi="Cambria Math"/>
                          <w:i/>
                          <w:color w:val="FF0000"/>
                        </w:rPr>
                      </w:ins>
                    </m:ctrlPr>
                  </m:sSubPr>
                  <m:e>
                    <m:r>
                      <w:ins w:id="2319" w:author="Perica, Tina" w:date="2020-05-28T16:50:00Z">
                        <w:rPr>
                          <w:rFonts w:ascii="Cambria Math" w:hAnsi="Cambria Math"/>
                          <w:color w:val="FF0000"/>
                        </w:rPr>
                        <m:t>k</m:t>
                      </w:ins>
                    </m:r>
                  </m:e>
                  <m:sub>
                    <m:r>
                      <w:ins w:id="2320" w:author="Perica, Tina" w:date="2020-05-28T16:50:00Z">
                        <w:rPr>
                          <w:rFonts w:ascii="Cambria Math" w:hAnsi="Cambria Math"/>
                          <w:color w:val="FF0000"/>
                        </w:rPr>
                        <m:t>cat</m:t>
                      </w:ins>
                    </m:r>
                  </m:sub>
                </m:sSub>
                <m:sSub>
                  <m:sSubPr>
                    <m:ctrlPr>
                      <w:ins w:id="2321" w:author="Perica, Tina" w:date="2020-05-28T16:50:00Z">
                        <w:rPr>
                          <w:rFonts w:ascii="Cambria Math" w:hAnsi="Cambria Math"/>
                          <w:i/>
                          <w:color w:val="FF0000"/>
                        </w:rPr>
                      </w:ins>
                    </m:ctrlPr>
                  </m:sSubPr>
                  <m:e>
                    <m:d>
                      <m:dPr>
                        <m:begChr m:val="["/>
                        <m:endChr m:val="]"/>
                        <m:ctrlPr>
                          <w:ins w:id="2322" w:author="Perica, Tina" w:date="2020-05-28T16:50:00Z">
                            <w:rPr>
                              <w:rFonts w:ascii="Cambria Math" w:hAnsi="Cambria Math"/>
                              <w:i/>
                              <w:color w:val="FF0000"/>
                            </w:rPr>
                          </w:ins>
                        </m:ctrlPr>
                      </m:dPr>
                      <m:e>
                        <m:r>
                          <w:ins w:id="2323" w:author="Perica, Tina" w:date="2020-05-28T16:50:00Z">
                            <w:rPr>
                              <w:rFonts w:ascii="Cambria Math" w:hAnsi="Cambria Math"/>
                              <w:color w:val="FF0000"/>
                            </w:rPr>
                            <m:t>E</m:t>
                          </w:ins>
                        </m:r>
                      </m:e>
                    </m:d>
                  </m:e>
                  <m:sub>
                    <m:r>
                      <w:ins w:id="2324" w:author="Perica, Tina" w:date="2020-05-28T16:50:00Z">
                        <w:rPr>
                          <w:rFonts w:ascii="Cambria Math" w:hAnsi="Cambria Math"/>
                          <w:color w:val="FF0000"/>
                        </w:rPr>
                        <m:t>t</m:t>
                      </w:ins>
                    </m:r>
                  </m:sub>
                </m:sSub>
                <m:r>
                  <w:ins w:id="2325" w:author="Perica, Tina" w:date="2020-05-28T16:50:00Z">
                    <w:rPr>
                      <w:rFonts w:ascii="Cambria Math" w:hAnsi="Cambria Math"/>
                      <w:color w:val="FF0000"/>
                    </w:rPr>
                    <m:t>*time</m:t>
                  </w:ins>
                </m:r>
              </m:num>
              <m:den>
                <m:sSub>
                  <m:sSubPr>
                    <m:ctrlPr>
                      <w:ins w:id="2326" w:author="Perica, Tina" w:date="2020-05-28T16:50:00Z">
                        <w:rPr>
                          <w:rFonts w:ascii="Cambria Math" w:hAnsi="Cambria Math"/>
                          <w:i/>
                          <w:color w:val="FF0000"/>
                        </w:rPr>
                      </w:ins>
                    </m:ctrlPr>
                  </m:sSubPr>
                  <m:e>
                    <m:r>
                      <w:ins w:id="2327" w:author="Perica, Tina" w:date="2020-05-28T16:51:00Z">
                        <w:rPr>
                          <w:rFonts w:ascii="Cambria Math" w:hAnsi="Cambria Math"/>
                          <w:color w:val="FF0000"/>
                        </w:rPr>
                        <m:t>K</m:t>
                      </w:ins>
                    </m:r>
                  </m:e>
                  <m:sub>
                    <m:r>
                      <w:ins w:id="2328" w:author="Perica, Tina" w:date="2020-05-28T16:51:00Z">
                        <w:rPr>
                          <w:rFonts w:ascii="Cambria Math" w:hAnsi="Cambria Math"/>
                          <w:color w:val="FF0000"/>
                        </w:rPr>
                        <m:t>m</m:t>
                      </w:ins>
                    </m:r>
                  </m:sub>
                </m:sSub>
              </m:den>
            </m:f>
          </m:sup>
        </m:sSup>
        <m:r>
          <w:ins w:id="2329" w:author="Perica, Tina" w:date="2020-05-28T16:38:00Z">
            <w:rPr>
              <w:rFonts w:ascii="Cambria Math" w:hAnsi="Cambria Math"/>
              <w:color w:val="FF0000"/>
            </w:rPr>
            <m:t>)</m:t>
          </w:ins>
        </m:r>
      </m:oMath>
      <w:r w:rsidR="00EA1802" w:rsidRPr="00CB4FEF">
        <w:rPr>
          <w:color w:val="FF0000"/>
        </w:rPr>
        <w:t xml:space="preserve">. </w:t>
      </w:r>
      <w:del w:id="2330" w:author="Perica, Tina" w:date="2020-05-28T17:04:00Z">
        <w:r w:rsidR="00EA1802" w:rsidRPr="00CB4FEF" w:rsidDel="008C3410">
          <w:rPr>
            <w:color w:val="FF0000"/>
          </w:rPr>
          <w:delText xml:space="preserve">We </w:delText>
        </w:r>
      </w:del>
      <w:ins w:id="2331" w:author="Perica, Tina" w:date="2020-05-28T17:04:00Z">
        <w:r w:rsidR="008C3410" w:rsidRPr="00CB4FEF">
          <w:rPr>
            <w:color w:val="FF0000"/>
          </w:rPr>
          <w:t xml:space="preserve">The curves were fit </w:t>
        </w:r>
      </w:ins>
      <w:del w:id="2332" w:author="Perica, Tina" w:date="2020-05-28T17:04:00Z">
        <w:r w:rsidR="00EA1802" w:rsidRPr="00CB4FEF" w:rsidDel="008C3410">
          <w:rPr>
            <w:color w:val="FF0000"/>
          </w:rPr>
          <w:delText xml:space="preserve">analysed the data </w:delText>
        </w:r>
      </w:del>
      <w:r w:rsidR="00EA1802" w:rsidRPr="00CB4FEF">
        <w:rPr>
          <w:color w:val="FF0000"/>
        </w:rPr>
        <w:t>with the custom-made software DELA</w:t>
      </w:r>
      <w:del w:id="2333" w:author="Mathy, Chris" w:date="2020-08-19T18:27:00Z">
        <w:r w:rsidR="00EA1802" w:rsidRPr="00CB4FEF" w:rsidDel="00296F5E">
          <w:rPr>
            <w:color w:val="FF0000"/>
          </w:rPr>
          <w:delText>written by David Lambright from University of Massachusetts Medical School and generously made available to us as freeware</w:delText>
        </w:r>
      </w:del>
      <w:ins w:id="2334" w:author="Perica, Tina" w:date="2020-08-18T12:31:00Z">
        <w:r w:rsidR="00F13404" w:rsidRPr="00CB4FEF">
          <w:rPr>
            <w:color w:val="FF0000"/>
          </w:rPr>
          <w:t>{</w:t>
        </w:r>
        <w:proofErr w:type="spellStart"/>
        <w:r w:rsidR="00F13404" w:rsidRPr="00CB4FEF">
          <w:rPr>
            <w:color w:val="FF0000"/>
          </w:rPr>
          <w:t>Malaby</w:t>
        </w:r>
        <w:proofErr w:type="spellEnd"/>
        <w:r w:rsidR="00F13404" w:rsidRPr="00CB4FEF">
          <w:rPr>
            <w:color w:val="FF0000"/>
          </w:rPr>
          <w:t>, 2015, r05863}</w:t>
        </w:r>
      </w:ins>
      <w:r w:rsidR="00EA1802" w:rsidRPr="00CB4FEF">
        <w:rPr>
          <w:color w:val="FF0000"/>
        </w:rPr>
        <w:t>.</w:t>
      </w:r>
      <w:ins w:id="2335" w:author="Perica, Tina" w:date="2020-08-20T14:35:00Z">
        <w:r w:rsidR="00F21F0E" w:rsidRPr="00CB4FEF">
          <w:rPr>
            <w:color w:val="FF0000"/>
          </w:rPr>
          <w:t xml:space="preserve"> Examples of full reaction progress curves and their integrated Michaelis-Menten fits are show in </w:t>
        </w:r>
        <w:r w:rsidR="00F21F0E" w:rsidRPr="00CB4FEF">
          <w:rPr>
            <w:b/>
            <w:color w:val="FF0000"/>
          </w:rPr>
          <w:t>Supplementary File 1 Fig. 3</w:t>
        </w:r>
        <w:r w:rsidR="00F21F0E" w:rsidRPr="00CB4FEF">
          <w:rPr>
            <w:color w:val="FF0000"/>
          </w:rPr>
          <w:t>.</w:t>
        </w:r>
      </w:ins>
    </w:p>
    <w:p w14:paraId="68B968FD" w14:textId="1B63ACCF" w:rsidR="004E38D3" w:rsidRPr="00CB4FEF" w:rsidRDefault="004E38D3" w:rsidP="00EA1802">
      <w:pPr>
        <w:rPr>
          <w:ins w:id="2336" w:author="Perica, Tina" w:date="2020-08-23T15:09:00Z"/>
          <w:color w:val="FF0000"/>
          <w:szCs w:val="22"/>
        </w:rPr>
      </w:pPr>
      <w:ins w:id="2337" w:author="Perica, Tina" w:date="2020-08-18T13:06:00Z">
        <w:r w:rsidRPr="00CB4FEF">
          <w:rPr>
            <w:color w:val="FF0000"/>
          </w:rPr>
          <w:t>We confirm</w:t>
        </w:r>
      </w:ins>
      <w:ins w:id="2338" w:author="Perica, Tina" w:date="2020-08-31T13:47:00Z">
        <w:r w:rsidR="001F29EA" w:rsidRPr="00CB4FEF">
          <w:rPr>
            <w:color w:val="FF0000"/>
          </w:rPr>
          <w:t>ed</w:t>
        </w:r>
      </w:ins>
      <w:ins w:id="2339" w:author="Perica, Tina" w:date="2020-08-18T13:06:00Z">
        <w:r w:rsidRPr="00CB4FEF">
          <w:rPr>
            <w:color w:val="FF0000"/>
          </w:rPr>
          <w:t xml:space="preserve"> that the kinetic value parameters we obtained for wild</w:t>
        </w:r>
      </w:ins>
      <w:ins w:id="2340" w:author="Perica, Tina" w:date="2020-08-18T13:11:00Z">
        <w:r w:rsidR="002A1305" w:rsidRPr="00CB4FEF">
          <w:rPr>
            <w:color w:val="FF0000"/>
          </w:rPr>
          <w:t>-</w:t>
        </w:r>
      </w:ins>
      <w:ins w:id="2341" w:author="Perica, Tina" w:date="2020-08-18T13:06:00Z">
        <w:r w:rsidRPr="00CB4FEF">
          <w:rPr>
            <w:color w:val="FF0000"/>
          </w:rPr>
          <w:t xml:space="preserve">type Gsp1 </w:t>
        </w:r>
      </w:ins>
      <w:ins w:id="2342" w:author="Perica, Tina" w:date="2020-08-18T13:11:00Z">
        <w:r w:rsidR="002A1305" w:rsidRPr="00CB4FEF">
          <w:rPr>
            <w:color w:val="FF0000"/>
          </w:rPr>
          <w:t>using the phosphate sensor and integrated Michaelis-Menten equation were similar to those estimated using intrin</w:t>
        </w:r>
      </w:ins>
      <w:ins w:id="2343" w:author="Perica, Tina" w:date="2020-08-18T13:12:00Z">
        <w:r w:rsidR="002A1305" w:rsidRPr="00CB4FEF">
          <w:rPr>
            <w:color w:val="FF0000"/>
          </w:rPr>
          <w:t xml:space="preserve">sic tryptophan </w:t>
        </w:r>
        <w:proofErr w:type="gramStart"/>
        <w:r w:rsidR="002A1305" w:rsidRPr="00CB4FEF">
          <w:rPr>
            <w:color w:val="FF0000"/>
          </w:rPr>
          <w:t>fluorescence</w:t>
        </w:r>
      </w:ins>
      <w:ins w:id="2344" w:author="Perica, Tina" w:date="2020-08-20T12:25:00Z">
        <w:r w:rsidR="00824C9E" w:rsidRPr="00CB4FEF">
          <w:rPr>
            <w:color w:val="FF0000"/>
          </w:rPr>
          <w:t>{</w:t>
        </w:r>
        <w:proofErr w:type="spellStart"/>
        <w:proofErr w:type="gramEnd"/>
        <w:r w:rsidR="00824C9E" w:rsidRPr="00CB4FEF">
          <w:rPr>
            <w:color w:val="FF0000"/>
          </w:rPr>
          <w:t>Klebe</w:t>
        </w:r>
        <w:proofErr w:type="spellEnd"/>
        <w:r w:rsidR="00824C9E" w:rsidRPr="00CB4FEF">
          <w:rPr>
            <w:color w:val="FF0000"/>
          </w:rPr>
          <w:t>, 1995, r04255}</w:t>
        </w:r>
      </w:ins>
      <w:ins w:id="2345" w:author="Perica, Tina" w:date="2020-08-18T13:12:00Z">
        <w:r w:rsidR="002A1305" w:rsidRPr="00CB4FEF">
          <w:rPr>
            <w:color w:val="FF0000"/>
          </w:rPr>
          <w:t xml:space="preserve">. </w:t>
        </w:r>
        <w:r w:rsidR="00E648D5" w:rsidRPr="00CB4FEF">
          <w:rPr>
            <w:color w:val="FF0000"/>
            <w:szCs w:val="22"/>
          </w:rPr>
          <w:t>Their values were a K</w:t>
        </w:r>
        <w:r w:rsidR="00E648D5" w:rsidRPr="00CB4FEF">
          <w:rPr>
            <w:color w:val="FF0000"/>
            <w:szCs w:val="22"/>
            <w:vertAlign w:val="subscript"/>
          </w:rPr>
          <w:t>m</w:t>
        </w:r>
        <w:r w:rsidR="00E648D5" w:rsidRPr="00CB4FEF">
          <w:rPr>
            <w:color w:val="FF0000"/>
            <w:szCs w:val="22"/>
          </w:rPr>
          <w:t xml:space="preserve"> of 0.45 </w:t>
        </w:r>
        <w:r w:rsidR="00E648D5" w:rsidRPr="00CB4FEF">
          <w:rPr>
            <w:color w:val="FF0000"/>
            <w:szCs w:val="22"/>
            <w:lang w:val="el-GR"/>
          </w:rPr>
          <w:t>μ</w:t>
        </w:r>
        <w:r w:rsidR="00E648D5" w:rsidRPr="00CB4FEF">
          <w:rPr>
            <w:color w:val="FF0000"/>
            <w:szCs w:val="22"/>
          </w:rPr>
          <w:t xml:space="preserve">M and </w:t>
        </w:r>
        <w:proofErr w:type="spellStart"/>
        <w:r w:rsidR="00E648D5" w:rsidRPr="00CB4FEF">
          <w:rPr>
            <w:color w:val="FF0000"/>
            <w:szCs w:val="22"/>
          </w:rPr>
          <w:t>k</w:t>
        </w:r>
        <w:r w:rsidR="00E648D5" w:rsidRPr="00CB4FEF">
          <w:rPr>
            <w:color w:val="FF0000"/>
            <w:szCs w:val="22"/>
            <w:vertAlign w:val="subscript"/>
          </w:rPr>
          <w:t>cat</w:t>
        </w:r>
        <w:proofErr w:type="spellEnd"/>
        <w:r w:rsidR="00E648D5" w:rsidRPr="00CB4FEF">
          <w:rPr>
            <w:color w:val="FF0000"/>
            <w:szCs w:val="22"/>
          </w:rPr>
          <w:t xml:space="preserve"> of 2.1 s</w:t>
        </w:r>
        <w:r w:rsidR="00E648D5" w:rsidRPr="00CB4FEF">
          <w:rPr>
            <w:color w:val="FF0000"/>
            <w:szCs w:val="22"/>
            <w:vertAlign w:val="superscript"/>
          </w:rPr>
          <w:t>-1</w:t>
        </w:r>
        <w:r w:rsidR="00E648D5" w:rsidRPr="00CB4FEF">
          <w:rPr>
            <w:color w:val="FF0000"/>
            <w:szCs w:val="22"/>
          </w:rPr>
          <w:t xml:space="preserve"> at </w:t>
        </w:r>
        <w:r w:rsidR="00E648D5" w:rsidRPr="00CB4FEF">
          <w:rPr>
            <w:color w:val="FF0000"/>
            <w:szCs w:val="22"/>
          </w:rPr>
          <w:lastRenderedPageBreak/>
          <w:t>25</w:t>
        </w:r>
        <w:r w:rsidR="00E648D5" w:rsidRPr="00CB4FEF">
          <w:rPr>
            <w:rFonts w:ascii="Cambria Math" w:hAnsi="Cambria Math"/>
            <w:color w:val="FF0000"/>
            <w:szCs w:val="22"/>
          </w:rPr>
          <w:t>˚</w:t>
        </w:r>
        <w:r w:rsidR="00E648D5" w:rsidRPr="00CB4FEF">
          <w:rPr>
            <w:color w:val="FF0000"/>
            <w:szCs w:val="22"/>
          </w:rPr>
          <w:t>C for mammalian R</w:t>
        </w:r>
      </w:ins>
      <w:ins w:id="2346" w:author="Perica, Tina" w:date="2020-08-31T13:47:00Z">
        <w:r w:rsidR="001F29EA" w:rsidRPr="00CB4FEF">
          <w:rPr>
            <w:color w:val="FF0000"/>
            <w:szCs w:val="22"/>
          </w:rPr>
          <w:t>an</w:t>
        </w:r>
      </w:ins>
      <w:ins w:id="2347" w:author="Perica, Tina" w:date="2020-08-18T13:12:00Z">
        <w:r w:rsidR="00E648D5" w:rsidRPr="00CB4FEF">
          <w:rPr>
            <w:color w:val="FF0000"/>
            <w:szCs w:val="22"/>
          </w:rPr>
          <w:t xml:space="preserve"> hydrolysis activated by </w:t>
        </w:r>
        <w:r w:rsidR="00E648D5" w:rsidRPr="00CB4FEF">
          <w:rPr>
            <w:i/>
            <w:iCs/>
            <w:color w:val="FF0000"/>
            <w:szCs w:val="22"/>
          </w:rPr>
          <w:t>S. pombe</w:t>
        </w:r>
        <w:r w:rsidR="00E648D5" w:rsidRPr="00CB4FEF">
          <w:rPr>
            <w:color w:val="FF0000"/>
            <w:szCs w:val="22"/>
          </w:rPr>
          <w:t xml:space="preserve"> GAP</w:t>
        </w:r>
        <w:r w:rsidR="00E648D5" w:rsidRPr="00CB4FEF">
          <w:rPr>
            <w:color w:val="FF0000"/>
            <w:szCs w:val="22"/>
            <w:lang w:val="en-GB"/>
          </w:rPr>
          <w:t xml:space="preserve">, while our values </w:t>
        </w:r>
        <w:r w:rsidR="00E648D5" w:rsidRPr="00CB4FEF">
          <w:rPr>
            <w:color w:val="FF0000"/>
            <w:szCs w:val="22"/>
          </w:rPr>
          <w:t xml:space="preserve">for wild type </w:t>
        </w:r>
        <w:r w:rsidR="00E648D5" w:rsidRPr="00CB4FEF">
          <w:rPr>
            <w:i/>
            <w:iCs/>
            <w:color w:val="FF0000"/>
            <w:szCs w:val="22"/>
          </w:rPr>
          <w:t>S. cerevisiae</w:t>
        </w:r>
        <w:r w:rsidR="00E648D5" w:rsidRPr="00CB4FEF">
          <w:rPr>
            <w:color w:val="FF0000"/>
            <w:szCs w:val="22"/>
          </w:rPr>
          <w:t xml:space="preserve"> Gsp1 and </w:t>
        </w:r>
        <w:r w:rsidR="00E648D5" w:rsidRPr="00CB4FEF">
          <w:rPr>
            <w:i/>
            <w:iCs/>
            <w:color w:val="FF0000"/>
            <w:szCs w:val="22"/>
          </w:rPr>
          <w:t>S. pombe</w:t>
        </w:r>
        <w:r w:rsidR="00E648D5" w:rsidRPr="00CB4FEF">
          <w:rPr>
            <w:color w:val="FF0000"/>
            <w:szCs w:val="22"/>
          </w:rPr>
          <w:t xml:space="preserve"> GAP at 30</w:t>
        </w:r>
        <w:r w:rsidR="00E648D5" w:rsidRPr="00CB4FEF">
          <w:rPr>
            <w:rFonts w:ascii="Cambria Math" w:hAnsi="Cambria Math"/>
            <w:color w:val="FF0000"/>
            <w:szCs w:val="22"/>
          </w:rPr>
          <w:t>˚</w:t>
        </w:r>
        <w:r w:rsidR="00E648D5" w:rsidRPr="00CB4FEF">
          <w:rPr>
            <w:color w:val="FF0000"/>
            <w:szCs w:val="22"/>
          </w:rPr>
          <w:t>C are K</w:t>
        </w:r>
        <w:r w:rsidR="00E648D5" w:rsidRPr="00CB4FEF">
          <w:rPr>
            <w:color w:val="FF0000"/>
            <w:szCs w:val="22"/>
            <w:vertAlign w:val="subscript"/>
          </w:rPr>
          <w:t>m</w:t>
        </w:r>
        <w:r w:rsidR="00E648D5" w:rsidRPr="00CB4FEF">
          <w:rPr>
            <w:color w:val="FF0000"/>
            <w:szCs w:val="22"/>
          </w:rPr>
          <w:t xml:space="preserve"> of 0.</w:t>
        </w:r>
      </w:ins>
      <w:ins w:id="2348" w:author="Perica, Tina" w:date="2020-08-18T13:14:00Z">
        <w:r w:rsidR="00E648D5" w:rsidRPr="00CB4FEF">
          <w:rPr>
            <w:color w:val="FF0000"/>
            <w:szCs w:val="22"/>
          </w:rPr>
          <w:t>38</w:t>
        </w:r>
      </w:ins>
      <w:ins w:id="2349" w:author="Perica, Tina" w:date="2020-08-18T13:12:00Z">
        <w:r w:rsidR="00E648D5" w:rsidRPr="00CB4FEF">
          <w:rPr>
            <w:color w:val="FF0000"/>
            <w:szCs w:val="22"/>
          </w:rPr>
          <w:t xml:space="preserve"> </w:t>
        </w:r>
        <w:r w:rsidR="00E648D5" w:rsidRPr="00CB4FEF">
          <w:rPr>
            <w:color w:val="FF0000"/>
            <w:szCs w:val="22"/>
            <w:lang w:val="el-GR"/>
          </w:rPr>
          <w:t>μ</w:t>
        </w:r>
        <w:r w:rsidR="00E648D5" w:rsidRPr="00CB4FEF">
          <w:rPr>
            <w:color w:val="FF0000"/>
            <w:szCs w:val="22"/>
          </w:rPr>
          <w:t xml:space="preserve">M and </w:t>
        </w:r>
        <w:proofErr w:type="spellStart"/>
        <w:r w:rsidR="00E648D5" w:rsidRPr="00CB4FEF">
          <w:rPr>
            <w:color w:val="FF0000"/>
            <w:szCs w:val="22"/>
          </w:rPr>
          <w:t>k</w:t>
        </w:r>
        <w:r w:rsidR="00E648D5" w:rsidRPr="00CB4FEF">
          <w:rPr>
            <w:color w:val="FF0000"/>
            <w:szCs w:val="22"/>
            <w:vertAlign w:val="subscript"/>
          </w:rPr>
          <w:t>cat</w:t>
        </w:r>
        <w:proofErr w:type="spellEnd"/>
        <w:r w:rsidR="00E648D5" w:rsidRPr="00CB4FEF">
          <w:rPr>
            <w:color w:val="FF0000"/>
            <w:szCs w:val="22"/>
          </w:rPr>
          <w:t xml:space="preserve"> of 9</w:t>
        </w:r>
      </w:ins>
      <w:ins w:id="2350" w:author="Perica, Tina" w:date="2020-08-18T13:14:00Z">
        <w:r w:rsidR="00E648D5" w:rsidRPr="00CB4FEF">
          <w:rPr>
            <w:color w:val="FF0000"/>
            <w:szCs w:val="22"/>
          </w:rPr>
          <w:t>.2</w:t>
        </w:r>
      </w:ins>
      <w:ins w:id="2351" w:author="Perica, Tina" w:date="2020-08-18T13:12:00Z">
        <w:r w:rsidR="00E648D5" w:rsidRPr="00CB4FEF">
          <w:rPr>
            <w:color w:val="FF0000"/>
            <w:szCs w:val="22"/>
          </w:rPr>
          <w:t xml:space="preserve"> s</w:t>
        </w:r>
        <w:r w:rsidR="00E648D5" w:rsidRPr="00CB4FEF">
          <w:rPr>
            <w:color w:val="FF0000"/>
            <w:szCs w:val="22"/>
            <w:vertAlign w:val="superscript"/>
          </w:rPr>
          <w:t>-1</w:t>
        </w:r>
        <w:r w:rsidR="00E648D5" w:rsidRPr="00CB4FEF">
          <w:rPr>
            <w:color w:val="FF0000"/>
            <w:szCs w:val="22"/>
          </w:rPr>
          <w:t>.</w:t>
        </w:r>
      </w:ins>
    </w:p>
    <w:p w14:paraId="7EB678A6" w14:textId="28C2F1A2" w:rsidR="0096618A" w:rsidRPr="00CB4FEF" w:rsidRDefault="0096618A" w:rsidP="00EA1802">
      <w:pPr>
        <w:rPr>
          <w:ins w:id="2352" w:author="Perica, Tina" w:date="2020-08-23T15:10:00Z"/>
          <w:color w:val="FF0000"/>
        </w:rPr>
      </w:pPr>
      <w:ins w:id="2353" w:author="Perica, Tina" w:date="2020-08-23T15:09:00Z">
        <w:r w:rsidRPr="00CB4FEF">
          <w:rPr>
            <w:color w:val="FF0000"/>
          </w:rPr>
          <w:t xml:space="preserve">For most mutants a concentration of 1 </w:t>
        </w:r>
        <w:proofErr w:type="spellStart"/>
        <w:r w:rsidRPr="00CB4FEF">
          <w:rPr>
            <w:color w:val="FF0000"/>
          </w:rPr>
          <w:t>nM</w:t>
        </w:r>
        <w:proofErr w:type="spellEnd"/>
        <w:r w:rsidRPr="00CB4FEF">
          <w:rPr>
            <w:color w:val="FF0000"/>
          </w:rPr>
          <w:t xml:space="preserve"> GAP (SpRna1, Rna1 from </w:t>
        </w:r>
        <w:r w:rsidRPr="00CB4FEF">
          <w:rPr>
            <w:i/>
            <w:color w:val="FF0000"/>
          </w:rPr>
          <w:t>S. pombe</w:t>
        </w:r>
        <w:r w:rsidRPr="00CB4FEF">
          <w:rPr>
            <w:color w:val="FF0000"/>
          </w:rPr>
          <w:t xml:space="preserve">) was used. In order to run the time courses to completion, for mutants with low </w:t>
        </w:r>
        <w:proofErr w:type="spellStart"/>
        <w:r w:rsidRPr="00CB4FEF">
          <w:rPr>
            <w:color w:val="FF0000"/>
          </w:rPr>
          <w:t>k</w:t>
        </w:r>
        <w:r w:rsidRPr="00CB4FEF">
          <w:rPr>
            <w:color w:val="FF0000"/>
            <w:vertAlign w:val="subscript"/>
          </w:rPr>
          <w:t>cat</w:t>
        </w:r>
        <w:proofErr w:type="spellEnd"/>
        <w:r w:rsidRPr="00CB4FEF">
          <w:rPr>
            <w:color w:val="FF0000"/>
          </w:rPr>
          <w:t>/K</w:t>
        </w:r>
        <w:r w:rsidRPr="00CB4FEF">
          <w:rPr>
            <w:color w:val="FF0000"/>
            <w:vertAlign w:val="subscript"/>
          </w:rPr>
          <w:t>m</w:t>
        </w:r>
        <w:r w:rsidRPr="00CB4FEF">
          <w:rPr>
            <w:color w:val="FF0000"/>
          </w:rPr>
          <w:t xml:space="preserve"> enzyme concentrations of 2-5 </w:t>
        </w:r>
        <w:proofErr w:type="spellStart"/>
        <w:r w:rsidRPr="00CB4FEF">
          <w:rPr>
            <w:color w:val="FF0000"/>
          </w:rPr>
          <w:t>nM</w:t>
        </w:r>
        <w:proofErr w:type="spellEnd"/>
        <w:r w:rsidRPr="00CB4FEF">
          <w:rPr>
            <w:color w:val="FF0000"/>
          </w:rPr>
          <w:t xml:space="preserve"> were used. Initially we collected time course data for all Gsp1 variants at approximately 8 </w:t>
        </w:r>
        <w:proofErr w:type="spellStart"/>
        <w:r w:rsidRPr="00CB4FEF">
          <w:rPr>
            <w:color w:val="FF0000"/>
          </w:rPr>
          <w:t>μM</w:t>
        </w:r>
        <w:proofErr w:type="spellEnd"/>
        <w:r w:rsidRPr="00CB4FEF">
          <w:rPr>
            <w:color w:val="FF0000"/>
          </w:rPr>
          <w:t xml:space="preserve"> concentration of loaded Gsp</w:t>
        </w:r>
        <w:proofErr w:type="gramStart"/>
        <w:r w:rsidRPr="00CB4FEF">
          <w:rPr>
            <w:color w:val="FF0000"/>
          </w:rPr>
          <w:t>1:GTP</w:t>
        </w:r>
        <w:proofErr w:type="gramEnd"/>
        <w:r w:rsidRPr="00CB4FEF">
          <w:rPr>
            <w:color w:val="FF0000"/>
          </w:rPr>
          <w:t xml:space="preserve"> with 1 </w:t>
        </w:r>
        <w:proofErr w:type="spellStart"/>
        <w:r w:rsidRPr="00CB4FEF">
          <w:rPr>
            <w:color w:val="FF0000"/>
          </w:rPr>
          <w:t>nM</w:t>
        </w:r>
        <w:proofErr w:type="spellEnd"/>
        <w:r w:rsidRPr="00CB4FEF">
          <w:rPr>
            <w:color w:val="FF0000"/>
          </w:rPr>
          <w:t xml:space="preserve"> GAP and 20 </w:t>
        </w:r>
        <w:proofErr w:type="spellStart"/>
        <w:r w:rsidRPr="00CB4FEF">
          <w:rPr>
            <w:color w:val="FF0000"/>
          </w:rPr>
          <w:t>μM</w:t>
        </w:r>
        <w:proofErr w:type="spellEnd"/>
        <w:r w:rsidRPr="00CB4FEF">
          <w:rPr>
            <w:color w:val="FF0000"/>
          </w:rPr>
          <w:t xml:space="preserve"> phosphate sensor. If the estimated K</w:t>
        </w:r>
        <w:r w:rsidRPr="00CB4FEF">
          <w:rPr>
            <w:color w:val="FF0000"/>
            <w:vertAlign w:val="subscript"/>
          </w:rPr>
          <w:t>m</w:t>
        </w:r>
        <w:r w:rsidRPr="00CB4FEF">
          <w:rPr>
            <w:color w:val="FF0000"/>
          </w:rPr>
          <w:t xml:space="preserve"> was higher than 1 </w:t>
        </w:r>
        <w:proofErr w:type="spellStart"/>
        <w:r w:rsidRPr="00CB4FEF">
          <w:rPr>
            <w:color w:val="FF0000"/>
          </w:rPr>
          <w:t>μM</w:t>
        </w:r>
        <w:proofErr w:type="spellEnd"/>
        <w:r w:rsidRPr="00CB4FEF">
          <w:rPr>
            <w:color w:val="FF0000"/>
          </w:rPr>
          <w:t>, we repeated the time course kinetic experiments with higher concentration of Gsp</w:t>
        </w:r>
        <w:proofErr w:type="gramStart"/>
        <w:r w:rsidRPr="00CB4FEF">
          <w:rPr>
            <w:color w:val="FF0000"/>
          </w:rPr>
          <w:t>1:GTP</w:t>
        </w:r>
        <w:proofErr w:type="gramEnd"/>
        <w:r w:rsidRPr="00CB4FEF">
          <w:rPr>
            <w:color w:val="FF0000"/>
          </w:rPr>
          <w:t xml:space="preserve"> of approximately tenfold above the K</w:t>
        </w:r>
        <w:r w:rsidRPr="00CB4FEF">
          <w:rPr>
            <w:color w:val="FF0000"/>
            <w:vertAlign w:val="subscript"/>
          </w:rPr>
          <w:t>m</w:t>
        </w:r>
        <w:r w:rsidRPr="00CB4FEF">
          <w:rPr>
            <w:color w:val="FF0000"/>
          </w:rPr>
          <w:t xml:space="preserve">. </w:t>
        </w:r>
      </w:ins>
    </w:p>
    <w:p w14:paraId="59BCAE4A" w14:textId="47B2B958" w:rsidR="00437B3A" w:rsidRPr="00CB4FEF" w:rsidRDefault="00437B3A" w:rsidP="00EA1802">
      <w:pPr>
        <w:rPr>
          <w:ins w:id="2354" w:author="Perica, Tina" w:date="2020-08-23T15:09:00Z"/>
          <w:color w:val="FF0000"/>
        </w:rPr>
      </w:pPr>
      <w:ins w:id="2355" w:author="Perica, Tina" w:date="2020-08-23T15:10:00Z">
        <w:r w:rsidRPr="00CB4FEF">
          <w:rPr>
            <w:color w:val="FF0000"/>
          </w:rPr>
          <w:t xml:space="preserve">To </w:t>
        </w:r>
      </w:ins>
      <w:ins w:id="2356" w:author="Perica, Tina" w:date="2020-08-23T15:11:00Z">
        <w:r w:rsidR="00D237BC" w:rsidRPr="00CB4FEF">
          <w:rPr>
            <w:color w:val="FF0000"/>
          </w:rPr>
          <w:t xml:space="preserve">quantify the </w:t>
        </w:r>
      </w:ins>
      <w:ins w:id="2357" w:author="Perica, Tina" w:date="2020-08-23T15:17:00Z">
        <w:r w:rsidR="00B137FE" w:rsidRPr="00CB4FEF">
          <w:rPr>
            <w:color w:val="FF0000"/>
          </w:rPr>
          <w:t>accuracy</w:t>
        </w:r>
      </w:ins>
      <w:ins w:id="2358" w:author="Perica, Tina" w:date="2020-08-23T15:11:00Z">
        <w:r w:rsidR="00D237BC" w:rsidRPr="00CB4FEF">
          <w:rPr>
            <w:color w:val="FF0000"/>
          </w:rPr>
          <w:t xml:space="preserve"> </w:t>
        </w:r>
      </w:ins>
      <w:ins w:id="2359" w:author="Perica, Tina" w:date="2020-08-23T15:15:00Z">
        <w:r w:rsidR="003E46F7" w:rsidRPr="00CB4FEF">
          <w:rPr>
            <w:color w:val="FF0000"/>
          </w:rPr>
          <w:t xml:space="preserve">of </w:t>
        </w:r>
      </w:ins>
      <w:ins w:id="2360" w:author="Perica, Tina" w:date="2020-08-23T15:17:00Z">
        <w:r w:rsidR="00B137FE" w:rsidRPr="00CB4FEF">
          <w:rPr>
            <w:color w:val="FF0000"/>
          </w:rPr>
          <w:t>parameter (</w:t>
        </w:r>
        <w:proofErr w:type="spellStart"/>
        <w:r w:rsidR="00B137FE" w:rsidRPr="00CB4FEF">
          <w:rPr>
            <w:color w:val="FF0000"/>
          </w:rPr>
          <w:t>k</w:t>
        </w:r>
        <w:r w:rsidR="00B137FE" w:rsidRPr="00CB4FEF">
          <w:rPr>
            <w:color w:val="FF0000"/>
            <w:vertAlign w:val="subscript"/>
          </w:rPr>
          <w:t>cat</w:t>
        </w:r>
      </w:ins>
      <w:proofErr w:type="spellEnd"/>
      <w:ins w:id="2361" w:author="Perica, Tina" w:date="2020-08-23T15:18:00Z">
        <w:r w:rsidR="00B137FE" w:rsidRPr="00CB4FEF">
          <w:rPr>
            <w:color w:val="FF0000"/>
          </w:rPr>
          <w:t>,</w:t>
        </w:r>
      </w:ins>
      <w:ins w:id="2362" w:author="Perica, Tina" w:date="2020-08-23T15:17:00Z">
        <w:r w:rsidR="00B137FE" w:rsidRPr="00CB4FEF">
          <w:rPr>
            <w:color w:val="FF0000"/>
          </w:rPr>
          <w:t xml:space="preserve"> K</w:t>
        </w:r>
        <w:r w:rsidR="00B137FE" w:rsidRPr="00CB4FEF">
          <w:rPr>
            <w:color w:val="FF0000"/>
            <w:vertAlign w:val="subscript"/>
          </w:rPr>
          <w:t>m</w:t>
        </w:r>
        <w:r w:rsidR="00B137FE" w:rsidRPr="00CB4FEF">
          <w:rPr>
            <w:color w:val="FF0000"/>
          </w:rPr>
          <w:t xml:space="preserve">) estimation for </w:t>
        </w:r>
      </w:ins>
      <w:ins w:id="2363" w:author="Perica, Tina" w:date="2020-08-23T15:16:00Z">
        <w:r w:rsidR="00D30DF4" w:rsidRPr="00CB4FEF">
          <w:rPr>
            <w:color w:val="FF0000"/>
          </w:rPr>
          <w:t xml:space="preserve">GAP-mediated </w:t>
        </w:r>
      </w:ins>
      <w:ins w:id="2364" w:author="Perica, Tina" w:date="2020-08-23T15:15:00Z">
        <w:r w:rsidR="00D30DF4" w:rsidRPr="00CB4FEF">
          <w:rPr>
            <w:color w:val="FF0000"/>
          </w:rPr>
          <w:t xml:space="preserve">GTP-hydrolysis </w:t>
        </w:r>
        <w:r w:rsidR="003E46F7" w:rsidRPr="00CB4FEF">
          <w:rPr>
            <w:color w:val="FF0000"/>
          </w:rPr>
          <w:t xml:space="preserve">by integrated </w:t>
        </w:r>
      </w:ins>
      <w:ins w:id="2365" w:author="Perica, Tina" w:date="2020-08-23T15:16:00Z">
        <w:r w:rsidR="00D30DF4" w:rsidRPr="00CB4FEF">
          <w:rPr>
            <w:color w:val="FF0000"/>
          </w:rPr>
          <w:t xml:space="preserve">Michaelis Menten approach </w:t>
        </w:r>
      </w:ins>
      <w:ins w:id="2366" w:author="Perica, Tina" w:date="2020-08-23T15:15:00Z">
        <w:r w:rsidR="003E46F7" w:rsidRPr="00CB4FEF">
          <w:rPr>
            <w:color w:val="FF0000"/>
          </w:rPr>
          <w:t xml:space="preserve">over a range of kinetic parameters and </w:t>
        </w:r>
      </w:ins>
      <w:ins w:id="2367" w:author="Perica, Tina" w:date="2020-08-23T15:16:00Z">
        <w:r w:rsidR="00D30DF4" w:rsidRPr="00CB4FEF">
          <w:rPr>
            <w:color w:val="FF0000"/>
          </w:rPr>
          <w:t>substrate</w:t>
        </w:r>
      </w:ins>
      <w:ins w:id="2368" w:author="Perica, Tina" w:date="2020-08-23T15:18:00Z">
        <w:r w:rsidR="00B137FE" w:rsidRPr="00CB4FEF">
          <w:rPr>
            <w:color w:val="FF0000"/>
          </w:rPr>
          <w:t xml:space="preserve"> concentrations</w:t>
        </w:r>
      </w:ins>
      <w:ins w:id="2369" w:author="Perica, Tina" w:date="2020-08-23T15:16:00Z">
        <w:r w:rsidR="00D30DF4" w:rsidRPr="00CB4FEF">
          <w:rPr>
            <w:color w:val="FF0000"/>
          </w:rPr>
          <w:t xml:space="preserve"> [Gsp1:GTP] </w:t>
        </w:r>
      </w:ins>
      <w:ins w:id="2370" w:author="Perica, Tina" w:date="2020-08-23T15:20:00Z">
        <w:r w:rsidR="00B137FE" w:rsidRPr="00CB4FEF">
          <w:rPr>
            <w:color w:val="FF0000"/>
          </w:rPr>
          <w:t>we have simulated data</w:t>
        </w:r>
        <w:r w:rsidR="00487895" w:rsidRPr="00CB4FEF">
          <w:rPr>
            <w:color w:val="FF0000"/>
          </w:rPr>
          <w:t xml:space="preserve"> covering the range of p</w:t>
        </w:r>
      </w:ins>
      <w:ins w:id="2371" w:author="Perica, Tina" w:date="2020-08-23T15:21:00Z">
        <w:r w:rsidR="00487895" w:rsidRPr="00CB4FEF">
          <w:rPr>
            <w:color w:val="FF0000"/>
          </w:rPr>
          <w:t xml:space="preserve">arameters estimated for all of our Gsp1 point mutants, and </w:t>
        </w:r>
      </w:ins>
      <w:ins w:id="2372" w:author="Perica, Tina" w:date="2020-08-24T11:42:00Z">
        <w:r w:rsidR="00F60698" w:rsidRPr="00CB4FEF">
          <w:rPr>
            <w:color w:val="FF0000"/>
          </w:rPr>
          <w:t>estimated the accuracy</w:t>
        </w:r>
      </w:ins>
      <w:ins w:id="2373" w:author="Perica, Tina" w:date="2020-08-24T11:41:00Z">
        <w:r w:rsidR="00F60698" w:rsidRPr="00CB4FEF">
          <w:rPr>
            <w:color w:val="FF0000"/>
          </w:rPr>
          <w:t xml:space="preserve"> </w:t>
        </w:r>
      </w:ins>
      <w:ins w:id="2374" w:author="Perica, Tina" w:date="2020-08-24T11:42:00Z">
        <w:r w:rsidR="00F60698" w:rsidRPr="00CB4FEF">
          <w:rPr>
            <w:color w:val="FF0000"/>
          </w:rPr>
          <w:t xml:space="preserve">of </w:t>
        </w:r>
      </w:ins>
      <w:ins w:id="2375" w:author="Perica, Tina" w:date="2020-08-23T15:22:00Z">
        <w:r w:rsidR="00487895" w:rsidRPr="00CB4FEF">
          <w:rPr>
            <w:color w:val="FF0000"/>
          </w:rPr>
          <w:t>parameters determined</w:t>
        </w:r>
      </w:ins>
      <w:ins w:id="2376" w:author="Perica, Tina" w:date="2020-08-24T11:42:00Z">
        <w:r w:rsidR="00F60698" w:rsidRPr="00CB4FEF">
          <w:rPr>
            <w:color w:val="FF0000"/>
          </w:rPr>
          <w:t xml:space="preserve"> given the Gaussian noise similar to our experimental data</w:t>
        </w:r>
      </w:ins>
      <w:ins w:id="2377" w:author="Perica, Tina" w:date="2020-08-23T15:22:00Z">
        <w:r w:rsidR="00487895" w:rsidRPr="00CB4FEF">
          <w:rPr>
            <w:color w:val="FF0000"/>
          </w:rPr>
          <w:t xml:space="preserve">. </w:t>
        </w:r>
      </w:ins>
      <w:ins w:id="2378" w:author="Perica, Tina" w:date="2020-08-23T15:23:00Z">
        <w:r w:rsidR="00023327" w:rsidRPr="00CB4FEF">
          <w:rPr>
            <w:color w:val="FF0000"/>
          </w:rPr>
          <w:t xml:space="preserve">The largest </w:t>
        </w:r>
      </w:ins>
      <w:ins w:id="2379" w:author="Perica, Tina" w:date="2020-08-23T22:19:00Z">
        <w:r w:rsidR="00714A60" w:rsidRPr="00CB4FEF">
          <w:rPr>
            <w:color w:val="FF0000"/>
          </w:rPr>
          <w:t>standard deviations</w:t>
        </w:r>
      </w:ins>
      <w:ins w:id="2380" w:author="Perica, Tina" w:date="2020-08-23T15:23:00Z">
        <w:r w:rsidR="00023327" w:rsidRPr="00CB4FEF">
          <w:rPr>
            <w:color w:val="FF0000"/>
          </w:rPr>
          <w:t xml:space="preserve"> </w:t>
        </w:r>
      </w:ins>
      <w:ins w:id="2381" w:author="Perica, Tina" w:date="2020-08-23T15:24:00Z">
        <w:r w:rsidR="00023327" w:rsidRPr="00CB4FEF">
          <w:rPr>
            <w:color w:val="FF0000"/>
          </w:rPr>
          <w:t>were</w:t>
        </w:r>
      </w:ins>
      <w:ins w:id="2382" w:author="Perica, Tina" w:date="2020-08-23T15:23:00Z">
        <w:r w:rsidR="00023327" w:rsidRPr="00CB4FEF">
          <w:rPr>
            <w:color w:val="FF0000"/>
          </w:rPr>
          <w:t xml:space="preserve"> 3%</w:t>
        </w:r>
      </w:ins>
      <w:ins w:id="2383" w:author="Perica, Tina" w:date="2020-08-23T22:18:00Z">
        <w:r w:rsidR="00714A60" w:rsidRPr="00CB4FEF">
          <w:rPr>
            <w:color w:val="FF0000"/>
          </w:rPr>
          <w:t>, 17%, and</w:t>
        </w:r>
      </w:ins>
      <w:ins w:id="2384" w:author="Perica, Tina" w:date="2020-08-23T15:24:00Z">
        <w:r w:rsidR="00023327" w:rsidRPr="00CB4FEF">
          <w:rPr>
            <w:color w:val="FF0000"/>
          </w:rPr>
          <w:t xml:space="preserve"> </w:t>
        </w:r>
      </w:ins>
      <w:ins w:id="2385" w:author="Perica, Tina" w:date="2020-08-23T22:18:00Z">
        <w:r w:rsidR="00714A60" w:rsidRPr="00CB4FEF">
          <w:rPr>
            <w:color w:val="FF0000"/>
          </w:rPr>
          <w:t>18</w:t>
        </w:r>
      </w:ins>
      <w:ins w:id="2386" w:author="Perica, Tina" w:date="2020-08-23T15:24:00Z">
        <w:r w:rsidR="00023327" w:rsidRPr="00CB4FEF">
          <w:rPr>
            <w:color w:val="FF0000"/>
          </w:rPr>
          <w:t xml:space="preserve">% for </w:t>
        </w:r>
        <w:proofErr w:type="spellStart"/>
        <w:r w:rsidR="00023327" w:rsidRPr="00CB4FEF">
          <w:rPr>
            <w:color w:val="FF0000"/>
          </w:rPr>
          <w:t>k</w:t>
        </w:r>
        <w:r w:rsidR="00023327" w:rsidRPr="00CB4FEF">
          <w:rPr>
            <w:color w:val="FF0000"/>
            <w:vertAlign w:val="subscript"/>
          </w:rPr>
          <w:t>cat</w:t>
        </w:r>
      </w:ins>
      <w:proofErr w:type="spellEnd"/>
      <w:ins w:id="2387" w:author="Perica, Tina" w:date="2020-08-23T22:19:00Z">
        <w:r w:rsidR="00714A60" w:rsidRPr="00CB4FEF">
          <w:rPr>
            <w:color w:val="FF0000"/>
          </w:rPr>
          <w:t>,</w:t>
        </w:r>
      </w:ins>
      <w:ins w:id="2388" w:author="Perica, Tina" w:date="2020-08-23T15:24:00Z">
        <w:r w:rsidR="00023327" w:rsidRPr="00CB4FEF">
          <w:rPr>
            <w:color w:val="FF0000"/>
          </w:rPr>
          <w:t xml:space="preserve"> K</w:t>
        </w:r>
        <w:r w:rsidR="00023327" w:rsidRPr="00CB4FEF">
          <w:rPr>
            <w:color w:val="FF0000"/>
            <w:vertAlign w:val="subscript"/>
          </w:rPr>
          <w:t>m</w:t>
        </w:r>
        <w:r w:rsidR="00023327" w:rsidRPr="00CB4FEF">
          <w:rPr>
            <w:color w:val="FF0000"/>
          </w:rPr>
          <w:t>,</w:t>
        </w:r>
      </w:ins>
      <w:ins w:id="2389" w:author="Perica, Tina" w:date="2020-08-23T22:19:00Z">
        <w:r w:rsidR="00714A60" w:rsidRPr="00CB4FEF">
          <w:rPr>
            <w:color w:val="FF0000"/>
          </w:rPr>
          <w:t xml:space="preserve"> and </w:t>
        </w:r>
        <w:proofErr w:type="spellStart"/>
        <w:r w:rsidR="00714A60" w:rsidRPr="00CB4FEF">
          <w:rPr>
            <w:color w:val="FF0000"/>
          </w:rPr>
          <w:t>k</w:t>
        </w:r>
        <w:r w:rsidR="00714A60" w:rsidRPr="00CB4FEF">
          <w:rPr>
            <w:color w:val="FF0000"/>
            <w:vertAlign w:val="subscript"/>
          </w:rPr>
          <w:t>cat</w:t>
        </w:r>
        <w:proofErr w:type="spellEnd"/>
        <w:r w:rsidR="00714A60" w:rsidRPr="00CB4FEF">
          <w:rPr>
            <w:color w:val="FF0000"/>
          </w:rPr>
          <w:t>/K</w:t>
        </w:r>
        <w:r w:rsidR="00714A60" w:rsidRPr="00CB4FEF">
          <w:rPr>
            <w:color w:val="FF0000"/>
            <w:vertAlign w:val="subscript"/>
          </w:rPr>
          <w:t>m</w:t>
        </w:r>
        <w:r w:rsidR="00714A60" w:rsidRPr="00CB4FEF">
          <w:rPr>
            <w:color w:val="FF0000"/>
          </w:rPr>
          <w:t>,</w:t>
        </w:r>
      </w:ins>
      <w:ins w:id="2390" w:author="Perica, Tina" w:date="2020-08-23T15:24:00Z">
        <w:r w:rsidR="00023327" w:rsidRPr="00CB4FEF">
          <w:rPr>
            <w:color w:val="FF0000"/>
          </w:rPr>
          <w:t xml:space="preserve"> respectively (</w:t>
        </w:r>
        <w:r w:rsidR="00434B72" w:rsidRPr="00CB4FEF">
          <w:rPr>
            <w:b/>
            <w:bCs/>
            <w:color w:val="FF0000"/>
          </w:rPr>
          <w:t xml:space="preserve">Supplementary File 1 Fig. </w:t>
        </w:r>
        <w:r w:rsidR="00B53AEB" w:rsidRPr="00CB4FEF">
          <w:rPr>
            <w:b/>
            <w:bCs/>
            <w:color w:val="FF0000"/>
          </w:rPr>
          <w:t>14</w:t>
        </w:r>
        <w:r w:rsidR="00023327" w:rsidRPr="00CB4FEF">
          <w:rPr>
            <w:color w:val="FF0000"/>
          </w:rPr>
          <w:t>).</w:t>
        </w:r>
      </w:ins>
      <w:ins w:id="2391" w:author="Perica, Tina" w:date="2020-08-23T15:23:00Z">
        <w:r w:rsidR="00023327" w:rsidRPr="00CB4FEF">
          <w:rPr>
            <w:color w:val="FF0000"/>
          </w:rPr>
          <w:t xml:space="preserve"> </w:t>
        </w:r>
      </w:ins>
    </w:p>
    <w:p w14:paraId="669EE3A8" w14:textId="6C4A6FF8" w:rsidR="0096618A" w:rsidRPr="00CB4FEF" w:rsidRDefault="0096618A" w:rsidP="00EA1802">
      <w:pPr>
        <w:rPr>
          <w:ins w:id="2392" w:author="Perica, Tina" w:date="2020-05-28T17:05:00Z"/>
          <w:color w:val="FF0000"/>
        </w:rPr>
      </w:pPr>
      <w:ins w:id="2393" w:author="Perica, Tina" w:date="2020-08-23T15:09:00Z">
        <w:r w:rsidRPr="00CB4FEF">
          <w:rPr>
            <w:color w:val="FF0000"/>
          </w:rPr>
          <w:t xml:space="preserve">The Michaelis Menten </w:t>
        </w:r>
        <w:proofErr w:type="spellStart"/>
        <w:r w:rsidRPr="00CB4FEF">
          <w:rPr>
            <w:color w:val="FF0000"/>
          </w:rPr>
          <w:t>k</w:t>
        </w:r>
        <w:r w:rsidRPr="00CB4FEF">
          <w:rPr>
            <w:color w:val="FF0000"/>
            <w:vertAlign w:val="subscript"/>
          </w:rPr>
          <w:t>cat</w:t>
        </w:r>
        <w:proofErr w:type="spellEnd"/>
        <w:r w:rsidRPr="00CB4FEF">
          <w:rPr>
            <w:color w:val="FF0000"/>
          </w:rPr>
          <w:t xml:space="preserve"> and K</w:t>
        </w:r>
        <w:r w:rsidRPr="00CB4FEF">
          <w:rPr>
            <w:color w:val="FF0000"/>
            <w:vertAlign w:val="subscript"/>
          </w:rPr>
          <w:t>m</w:t>
        </w:r>
        <w:r w:rsidRPr="00CB4FEF">
          <w:rPr>
            <w:color w:val="FF0000"/>
          </w:rPr>
          <w:t xml:space="preserve"> parameters and their standard deviations were calculated from at least three technical replicates from two or more GTP-loaded Gsp1 samples (</w:t>
        </w:r>
        <w:r w:rsidRPr="00CB4FEF">
          <w:rPr>
            <w:b/>
            <w:color w:val="FF0000"/>
          </w:rPr>
          <w:t>Supplementary File 1 Table 6</w:t>
        </w:r>
        <w:r w:rsidRPr="00CB4FEF">
          <w:rPr>
            <w:color w:val="FF0000"/>
          </w:rPr>
          <w:t>).</w:t>
        </w:r>
      </w:ins>
    </w:p>
    <w:p w14:paraId="46A4D64A" w14:textId="2415190E" w:rsidR="00EA1802" w:rsidRPr="00FA25C3" w:rsidDel="007B357F" w:rsidRDefault="00EA1802" w:rsidP="00EA1802">
      <w:pPr>
        <w:rPr>
          <w:del w:id="2394" w:author="Perica, Tina" w:date="2020-08-20T14:33:00Z"/>
          <w:color w:val="000000" w:themeColor="text1"/>
        </w:rPr>
      </w:pPr>
      <w:del w:id="2395" w:author="Perica, Tina" w:date="2020-05-28T17:05:00Z">
        <w:r w:rsidRPr="00D237BC" w:rsidDel="008C3410">
          <w:rPr>
            <w:color w:val="000000" w:themeColor="text1"/>
          </w:rPr>
          <w:delText xml:space="preserve"> </w:delText>
        </w:r>
      </w:del>
      <w:del w:id="2396" w:author="Perica, Tina" w:date="2020-08-20T14:33:00Z">
        <w:r w:rsidRPr="00FA25C3" w:rsidDel="007B357F">
          <w:rPr>
            <w:color w:val="000000" w:themeColor="text1"/>
          </w:rPr>
          <w:delText>If the estimated K</w:delText>
        </w:r>
        <w:r w:rsidRPr="00FA25C3" w:rsidDel="007B357F">
          <w:rPr>
            <w:color w:val="000000" w:themeColor="text1"/>
            <w:vertAlign w:val="subscript"/>
          </w:rPr>
          <w:delText>m</w:delText>
        </w:r>
        <w:r w:rsidRPr="00FA25C3" w:rsidDel="007B357F">
          <w:rPr>
            <w:color w:val="000000" w:themeColor="text1"/>
          </w:rPr>
          <w:delText xml:space="preserve"> was higher than 1 μM, we repeated the time course kinetic experiments with higher concentration of Gsp1:GTP of approximately tenfold above the K</w:delText>
        </w:r>
        <w:r w:rsidRPr="00FA25C3" w:rsidDel="007B357F">
          <w:rPr>
            <w:color w:val="000000" w:themeColor="text1"/>
            <w:vertAlign w:val="subscript"/>
          </w:rPr>
          <w:delText>m</w:delText>
        </w:r>
        <w:r w:rsidRPr="00FA25C3" w:rsidDel="007B357F">
          <w:rPr>
            <w:color w:val="000000" w:themeColor="text1"/>
          </w:rPr>
          <w:delText>. The Michaelis Menten k</w:delText>
        </w:r>
        <w:r w:rsidRPr="00FA25C3" w:rsidDel="007B357F">
          <w:rPr>
            <w:color w:val="000000" w:themeColor="text1"/>
            <w:vertAlign w:val="subscript"/>
          </w:rPr>
          <w:delText>cat</w:delText>
        </w:r>
        <w:r w:rsidRPr="00FA25C3" w:rsidDel="007B357F">
          <w:rPr>
            <w:color w:val="000000" w:themeColor="text1"/>
          </w:rPr>
          <w:delText xml:space="preserve"> and K</w:delText>
        </w:r>
        <w:r w:rsidRPr="00FA25C3" w:rsidDel="007B357F">
          <w:rPr>
            <w:color w:val="000000" w:themeColor="text1"/>
            <w:vertAlign w:val="subscript"/>
          </w:rPr>
          <w:delText>m</w:delText>
        </w:r>
        <w:r w:rsidRPr="00FA25C3" w:rsidDel="007B357F">
          <w:rPr>
            <w:color w:val="000000" w:themeColor="text1"/>
          </w:rPr>
          <w:delText xml:space="preserve"> parameters and their standard deviations were calculated from at least </w:delText>
        </w:r>
      </w:del>
      <w:del w:id="2397" w:author="Perica, Tina" w:date="2020-08-18T12:59:00Z">
        <w:r w:rsidRPr="00FA25C3" w:rsidDel="004E38D3">
          <w:rPr>
            <w:color w:val="000000" w:themeColor="text1"/>
          </w:rPr>
          <w:delText>2-9</w:delText>
        </w:r>
      </w:del>
      <w:del w:id="2398" w:author="Perica, Tina" w:date="2020-08-20T14:33:00Z">
        <w:r w:rsidRPr="00FA25C3" w:rsidDel="007B357F">
          <w:rPr>
            <w:color w:val="000000" w:themeColor="text1"/>
          </w:rPr>
          <w:delText xml:space="preserve"> technical replicates from </w:delText>
        </w:r>
      </w:del>
      <w:del w:id="2399" w:author="Perica, Tina" w:date="2020-08-18T12:59:00Z">
        <w:r w:rsidRPr="00FA25C3" w:rsidDel="004E38D3">
          <w:rPr>
            <w:color w:val="000000" w:themeColor="text1"/>
          </w:rPr>
          <w:delText>1</w:delText>
        </w:r>
      </w:del>
      <w:del w:id="2400" w:author="Perica, Tina" w:date="2020-08-18T13:40:00Z">
        <w:r w:rsidRPr="00FA25C3" w:rsidDel="00185BBD">
          <w:rPr>
            <w:color w:val="000000" w:themeColor="text1"/>
          </w:rPr>
          <w:delText xml:space="preserve">-4 independently </w:delText>
        </w:r>
      </w:del>
      <w:del w:id="2401" w:author="Perica, Tina" w:date="2020-08-20T14:33:00Z">
        <w:r w:rsidRPr="00FA25C3" w:rsidDel="007B357F">
          <w:rPr>
            <w:color w:val="000000" w:themeColor="text1"/>
          </w:rPr>
          <w:delText>GTP-loaded Gsp1 samples (</w:delText>
        </w:r>
        <w:r w:rsidRPr="00FA25C3" w:rsidDel="007B357F">
          <w:rPr>
            <w:b/>
            <w:color w:val="000000" w:themeColor="text1"/>
          </w:rPr>
          <w:delText xml:space="preserve">Supplementary </w:delText>
        </w:r>
        <w:r w:rsidR="00F51BD2" w:rsidRPr="00FA25C3" w:rsidDel="007B357F">
          <w:rPr>
            <w:b/>
            <w:color w:val="000000" w:themeColor="text1"/>
          </w:rPr>
          <w:delText xml:space="preserve">File 1 </w:delText>
        </w:r>
        <w:r w:rsidRPr="00FA25C3" w:rsidDel="007B357F">
          <w:rPr>
            <w:b/>
            <w:color w:val="000000" w:themeColor="text1"/>
          </w:rPr>
          <w:delText xml:space="preserve">Table </w:delText>
        </w:r>
        <w:r w:rsidR="00F51BD2" w:rsidRPr="00FA25C3" w:rsidDel="007B357F">
          <w:rPr>
            <w:b/>
            <w:color w:val="000000" w:themeColor="text1"/>
          </w:rPr>
          <w:delText>6</w:delText>
        </w:r>
        <w:r w:rsidRPr="00FA25C3" w:rsidDel="007B357F">
          <w:rPr>
            <w:color w:val="000000" w:themeColor="text1"/>
          </w:rPr>
          <w:delText xml:space="preserve">). For each individual GAP-mediated GTP hydrolysis experiment, a control experiment with the same concentration of GTP-loaded Gsp1 and the same concentration of sensor, but without added GAP was </w:delText>
        </w:r>
        <w:r w:rsidR="007440F3" w:rsidRPr="00D237BC" w:rsidDel="007B357F">
          <w:rPr>
            <w:color w:val="000000" w:themeColor="text1"/>
            <w:rPrChange w:id="2402" w:author="Perica, Tina" w:date="2020-08-23T15:10:00Z">
              <w:rPr>
                <w:color w:val="FF0000"/>
              </w:rPr>
            </w:rPrChange>
          </w:rPr>
          <w:delText>run</w:delText>
        </w:r>
        <w:r w:rsidRPr="00FA25C3" w:rsidDel="007B357F">
          <w:rPr>
            <w:color w:val="000000" w:themeColor="text1"/>
          </w:rPr>
          <w:delText xml:space="preserve"> in parallel. The first 100 s of these data were used to determine the baseline fluorescence, and the rest of the data were linearly fit to estimate intrinsic GTP hydrolysis rate (</w:delText>
        </w:r>
        <w:r w:rsidRPr="00FA25C3" w:rsidDel="007B357F">
          <w:rPr>
            <w:b/>
            <w:color w:val="000000" w:themeColor="text1"/>
          </w:rPr>
          <w:delText xml:space="preserve">Supplementary </w:delText>
        </w:r>
        <w:r w:rsidR="00AE4863" w:rsidRPr="00FA25C3" w:rsidDel="007B357F">
          <w:rPr>
            <w:b/>
            <w:color w:val="000000" w:themeColor="text1"/>
          </w:rPr>
          <w:delText xml:space="preserve">File 1 </w:delText>
        </w:r>
        <w:r w:rsidRPr="00FA25C3" w:rsidDel="007B357F">
          <w:rPr>
            <w:b/>
            <w:color w:val="000000" w:themeColor="text1"/>
          </w:rPr>
          <w:delText xml:space="preserve">Table </w:delText>
        </w:r>
        <w:r w:rsidR="00AE4863" w:rsidRPr="00FA25C3" w:rsidDel="007B357F">
          <w:rPr>
            <w:b/>
            <w:color w:val="000000" w:themeColor="text1"/>
          </w:rPr>
          <w:delText>8</w:delText>
        </w:r>
        <w:r w:rsidRPr="00FA25C3" w:rsidDel="007B357F">
          <w:rPr>
            <w:color w:val="000000" w:themeColor="text1"/>
          </w:rPr>
          <w:delText>).</w:delText>
        </w:r>
      </w:del>
      <w:del w:id="2403" w:author="Perica, Tina" w:date="2020-08-18T14:46:00Z">
        <w:r w:rsidR="002A5CC9" w:rsidRPr="00FA25C3" w:rsidDel="00011280">
          <w:rPr>
            <w:color w:val="000000" w:themeColor="text1"/>
          </w:rPr>
          <w:delText xml:space="preserve"> </w:delText>
        </w:r>
      </w:del>
      <w:del w:id="2404" w:author="Perica, Tina" w:date="2020-08-20T14:33:00Z">
        <w:r w:rsidR="002A5CC9" w:rsidRPr="00FA25C3" w:rsidDel="007B357F">
          <w:rPr>
            <w:color w:val="000000" w:themeColor="text1"/>
          </w:rPr>
          <w:delText xml:space="preserve">Example </w:delText>
        </w:r>
      </w:del>
      <w:del w:id="2405" w:author="Perica, Tina" w:date="2020-08-18T13:41:00Z">
        <w:r w:rsidR="002A5CC9" w:rsidRPr="00FA25C3" w:rsidDel="00E568EB">
          <w:rPr>
            <w:color w:val="000000" w:themeColor="text1"/>
          </w:rPr>
          <w:delText xml:space="preserve">data </w:delText>
        </w:r>
      </w:del>
      <w:del w:id="2406" w:author="Perica, Tina" w:date="2020-08-20T14:33:00Z">
        <w:r w:rsidR="002A5CC9" w:rsidRPr="00FA25C3" w:rsidDel="007B357F">
          <w:rPr>
            <w:color w:val="000000" w:themeColor="text1"/>
          </w:rPr>
          <w:delText>and</w:delText>
        </w:r>
      </w:del>
      <w:del w:id="2407" w:author="Perica, Tina" w:date="2020-08-18T13:41:00Z">
        <w:r w:rsidR="002A5CC9" w:rsidRPr="00FA25C3" w:rsidDel="002C0518">
          <w:rPr>
            <w:color w:val="000000" w:themeColor="text1"/>
          </w:rPr>
          <w:delText xml:space="preserve"> </w:delText>
        </w:r>
      </w:del>
      <w:del w:id="2408" w:author="Perica, Tina" w:date="2020-08-20T14:33:00Z">
        <w:r w:rsidR="002A5CC9" w:rsidRPr="00FA25C3" w:rsidDel="007B357F">
          <w:rPr>
            <w:color w:val="000000" w:themeColor="text1"/>
          </w:rPr>
          <w:delText xml:space="preserve">integrated Michaelis-Menten fits are show in </w:delText>
        </w:r>
        <w:r w:rsidR="002A5CC9" w:rsidRPr="00FA25C3" w:rsidDel="007B357F">
          <w:rPr>
            <w:b/>
            <w:color w:val="000000" w:themeColor="text1"/>
          </w:rPr>
          <w:delText>Supplementary</w:delText>
        </w:r>
        <w:r w:rsidR="00852493" w:rsidRPr="00FA25C3" w:rsidDel="007B357F">
          <w:rPr>
            <w:b/>
            <w:color w:val="000000" w:themeColor="text1"/>
          </w:rPr>
          <w:delText xml:space="preserve"> File 1</w:delText>
        </w:r>
        <w:r w:rsidR="002A5CC9" w:rsidRPr="00FA25C3" w:rsidDel="007B357F">
          <w:rPr>
            <w:b/>
            <w:color w:val="000000" w:themeColor="text1"/>
          </w:rPr>
          <w:delText xml:space="preserve"> Fi</w:delText>
        </w:r>
        <w:r w:rsidR="00852493" w:rsidRPr="00FA25C3" w:rsidDel="007B357F">
          <w:rPr>
            <w:b/>
            <w:color w:val="000000" w:themeColor="text1"/>
          </w:rPr>
          <w:delText>g.</w:delText>
        </w:r>
        <w:r w:rsidR="003568E4" w:rsidRPr="00FA25C3" w:rsidDel="007B357F">
          <w:rPr>
            <w:b/>
            <w:color w:val="000000" w:themeColor="text1"/>
          </w:rPr>
          <w:delText xml:space="preserve"> </w:delText>
        </w:r>
      </w:del>
      <w:del w:id="2409" w:author="Perica, Tina" w:date="2020-08-17T14:48:00Z">
        <w:r w:rsidR="003568E4" w:rsidRPr="00FA25C3" w:rsidDel="001E69D3">
          <w:rPr>
            <w:b/>
            <w:color w:val="000000" w:themeColor="text1"/>
          </w:rPr>
          <w:delText>2</w:delText>
        </w:r>
      </w:del>
      <w:del w:id="2410" w:author="Perica, Tina" w:date="2020-08-20T14:33:00Z">
        <w:r w:rsidR="002A5CC9" w:rsidRPr="00FA25C3" w:rsidDel="007B357F">
          <w:rPr>
            <w:color w:val="000000" w:themeColor="text1"/>
          </w:rPr>
          <w:delText>.</w:delText>
        </w:r>
      </w:del>
    </w:p>
    <w:p w14:paraId="3CBDBBE9" w14:textId="77777777" w:rsidR="00EA1802" w:rsidRPr="00FA25C3" w:rsidRDefault="00EA1802" w:rsidP="00EA1802">
      <w:pPr>
        <w:pStyle w:val="Heading4"/>
      </w:pPr>
      <w:r w:rsidRPr="00FA25C3">
        <w:t>Kinetic measurements of Srm1 mediated nucleotide exchange.</w:t>
      </w:r>
    </w:p>
    <w:p w14:paraId="181CAA1F" w14:textId="0B3CACF0" w:rsidR="00651892" w:rsidRPr="00CB4FEF" w:rsidRDefault="00EA1802" w:rsidP="00EA1802">
      <w:pPr>
        <w:rPr>
          <w:ins w:id="2411" w:author="Perica, Tina" w:date="2020-08-18T16:38:00Z"/>
          <w:color w:val="FF0000"/>
        </w:rPr>
      </w:pPr>
      <w:r w:rsidRPr="00065935">
        <w:rPr>
          <w:color w:val="000000" w:themeColor="text1"/>
        </w:rPr>
        <w:t xml:space="preserve">Kinetic parameters of GEF mediated nucleotide exchange were determined using </w:t>
      </w:r>
      <w:r w:rsidR="00E700DE" w:rsidRPr="00065935">
        <w:rPr>
          <w:color w:val="000000" w:themeColor="text1"/>
        </w:rPr>
        <w:t xml:space="preserve">a </w:t>
      </w:r>
      <w:r w:rsidRPr="00065935">
        <w:rPr>
          <w:color w:val="000000" w:themeColor="text1"/>
        </w:rPr>
        <w:t xml:space="preserve">fluorescence resonance energy transfer (FRET) based </w:t>
      </w:r>
      <w:proofErr w:type="gramStart"/>
      <w:r w:rsidRPr="00065935">
        <w:rPr>
          <w:color w:val="000000" w:themeColor="text1"/>
        </w:rPr>
        <w:t>protocol</w:t>
      </w:r>
      <w:r w:rsidR="00186F9C" w:rsidRPr="00065935">
        <w:rPr>
          <w:color w:val="000000" w:themeColor="text1"/>
        </w:rPr>
        <w:t>{</w:t>
      </w:r>
      <w:proofErr w:type="spellStart"/>
      <w:proofErr w:type="gramEnd"/>
      <w:r w:rsidR="00186F9C" w:rsidRPr="00065935">
        <w:rPr>
          <w:color w:val="000000" w:themeColor="text1"/>
        </w:rPr>
        <w:t>Klebe</w:t>
      </w:r>
      <w:proofErr w:type="spellEnd"/>
      <w:r w:rsidR="00186F9C" w:rsidRPr="00065935">
        <w:rPr>
          <w:color w:val="000000" w:themeColor="text1"/>
        </w:rPr>
        <w:t>, 1995, r04255}</w:t>
      </w:r>
      <w:r w:rsidRPr="00065935">
        <w:rPr>
          <w:color w:val="000000" w:themeColor="text1"/>
        </w:rPr>
        <w:t>. Each Gsp1 variant was purified as a Gsp</w:t>
      </w:r>
      <w:proofErr w:type="gramStart"/>
      <w:r w:rsidRPr="00065935">
        <w:rPr>
          <w:color w:val="000000" w:themeColor="text1"/>
        </w:rPr>
        <w:t>1:GDP</w:t>
      </w:r>
      <w:proofErr w:type="gramEnd"/>
      <w:r w:rsidRPr="00065935">
        <w:rPr>
          <w:color w:val="000000" w:themeColor="text1"/>
        </w:rPr>
        <w:t xml:space="preserve"> complex, as confirmed by reverse phase chromatography. Nucleotide exchange from </w:t>
      </w:r>
      <w:r w:rsidRPr="00065935">
        <w:rPr>
          <w:color w:val="000000" w:themeColor="text1"/>
        </w:rPr>
        <w:lastRenderedPageBreak/>
        <w:t xml:space="preserve">GDP to </w:t>
      </w:r>
      <w:proofErr w:type="spellStart"/>
      <w:r w:rsidRPr="00065935">
        <w:rPr>
          <w:color w:val="000000" w:themeColor="text1"/>
        </w:rPr>
        <w:t>mant</w:t>
      </w:r>
      <w:proofErr w:type="spellEnd"/>
      <w:r w:rsidRPr="00065935">
        <w:rPr>
          <w:color w:val="000000" w:themeColor="text1"/>
        </w:rPr>
        <w:t>-GTP (2'-(or-3')-O-(N-</w:t>
      </w:r>
      <w:proofErr w:type="spellStart"/>
      <w:r w:rsidRPr="00065935">
        <w:rPr>
          <w:color w:val="000000" w:themeColor="text1"/>
        </w:rPr>
        <w:t>Methylanthraniloyl</w:t>
      </w:r>
      <w:proofErr w:type="spellEnd"/>
      <w:r w:rsidRPr="00065935">
        <w:rPr>
          <w:color w:val="000000" w:themeColor="text1"/>
        </w:rPr>
        <w:t>) Guanosine 5</w:t>
      </w:r>
      <w:r w:rsidR="00595E9E" w:rsidRPr="00065935">
        <w:rPr>
          <w:color w:val="000000" w:themeColor="text1"/>
        </w:rPr>
        <w:t>′</w:t>
      </w:r>
      <w:r w:rsidRPr="00065935">
        <w:rPr>
          <w:color w:val="000000" w:themeColor="text1"/>
        </w:rPr>
        <w:t xml:space="preserve">-Triphosphate, CAT # NU-206L, Jena Biosciences) was monitored by measuring a decrease in intrinsic Gsp1 tryptophan fluorescence (295 nm excitation, 335 nm detection) due to FRET upon binding of the </w:t>
      </w:r>
      <w:proofErr w:type="spellStart"/>
      <w:r w:rsidRPr="00065935">
        <w:rPr>
          <w:color w:val="000000" w:themeColor="text1"/>
        </w:rPr>
        <w:t>mant</w:t>
      </w:r>
      <w:proofErr w:type="spellEnd"/>
      <w:r w:rsidRPr="00065935">
        <w:rPr>
          <w:color w:val="000000" w:themeColor="text1"/>
        </w:rPr>
        <w:t xml:space="preserve"> group. Each time course was measured in GEF assay buffer (40 mM HEPES pH 7.5, 100 mM NaCl, 4 mM MgCl</w:t>
      </w:r>
      <w:r w:rsidRPr="00065935">
        <w:rPr>
          <w:color w:val="000000" w:themeColor="text1"/>
          <w:vertAlign w:val="subscript"/>
        </w:rPr>
        <w:t>2</w:t>
      </w:r>
      <w:r w:rsidRPr="00065935">
        <w:rPr>
          <w:color w:val="000000" w:themeColor="text1"/>
        </w:rPr>
        <w:t xml:space="preserve">, 1 mM </w:t>
      </w:r>
      <w:r w:rsidRPr="00065935">
        <w:rPr>
          <w:color w:val="000000" w:themeColor="text1"/>
          <w:lang w:val="en-GB"/>
        </w:rPr>
        <w:t>Dithiothreitol</w:t>
      </w:r>
      <w:r w:rsidRPr="00065935">
        <w:rPr>
          <w:color w:val="000000" w:themeColor="text1"/>
        </w:rPr>
        <w:t xml:space="preserve">) with excess of </w:t>
      </w:r>
      <w:proofErr w:type="spellStart"/>
      <w:r w:rsidRPr="00065935">
        <w:rPr>
          <w:color w:val="000000" w:themeColor="text1"/>
        </w:rPr>
        <w:t>mant</w:t>
      </w:r>
      <w:proofErr w:type="spellEnd"/>
      <w:r w:rsidRPr="00065935">
        <w:rPr>
          <w:color w:val="000000" w:themeColor="text1"/>
        </w:rPr>
        <w:t xml:space="preserve">-GTP. </w:t>
      </w:r>
      <w:ins w:id="2412" w:author="Perica, Tina" w:date="2020-08-18T16:18:00Z">
        <w:r w:rsidR="00DD01B5" w:rsidRPr="00CB4FEF">
          <w:rPr>
            <w:color w:val="FF0000"/>
          </w:rPr>
          <w:t>As the affinity of R</w:t>
        </w:r>
      </w:ins>
      <w:ins w:id="2413" w:author="Perica, Tina" w:date="2020-08-31T14:22:00Z">
        <w:r w:rsidR="00322875" w:rsidRPr="00CB4FEF">
          <w:rPr>
            <w:color w:val="FF0000"/>
          </w:rPr>
          <w:t>an</w:t>
        </w:r>
      </w:ins>
      <w:ins w:id="2414" w:author="Perica, Tina" w:date="2020-08-18T16:18:00Z">
        <w:r w:rsidR="00DD01B5" w:rsidRPr="00CB4FEF">
          <w:rPr>
            <w:color w:val="FF0000"/>
          </w:rPr>
          <w:t xml:space="preserve">/Gsp1 is </w:t>
        </w:r>
      </w:ins>
      <w:ins w:id="2415" w:author="Perica, Tina" w:date="2020-08-18T16:19:00Z">
        <w:r w:rsidR="00DD01B5" w:rsidRPr="00CB4FEF">
          <w:rPr>
            <w:color w:val="FF0000"/>
          </w:rPr>
          <w:t>ten-fold higher for GDP than for GTP (</w:t>
        </w:r>
      </w:ins>
      <w:ins w:id="2416" w:author="Perica, Tina" w:date="2020-08-31T14:23:00Z">
        <w:r w:rsidR="00322875" w:rsidRPr="00CB4FEF">
          <w:rPr>
            <w:color w:val="FF0000"/>
            <w:szCs w:val="22"/>
          </w:rPr>
          <w:t>K</w:t>
        </w:r>
        <w:r w:rsidR="00322875" w:rsidRPr="00CB4FEF">
          <w:rPr>
            <w:color w:val="FF0000"/>
            <w:szCs w:val="22"/>
            <w:vertAlign w:val="subscript"/>
          </w:rPr>
          <w:t>a</w:t>
        </w:r>
        <w:r w:rsidR="00322875" w:rsidRPr="00CB4FEF">
          <w:rPr>
            <w:color w:val="FF0000"/>
            <w:szCs w:val="22"/>
          </w:rPr>
          <w:t xml:space="preserve"> binding constant of 16 10</w:t>
        </w:r>
        <w:r w:rsidR="00322875" w:rsidRPr="00CB4FEF">
          <w:rPr>
            <w:color w:val="FF0000"/>
            <w:szCs w:val="22"/>
            <w:vertAlign w:val="superscript"/>
          </w:rPr>
          <w:t>10</w:t>
        </w:r>
        <w:r w:rsidR="00322875" w:rsidRPr="00CB4FEF">
          <w:rPr>
            <w:color w:val="FF0000"/>
            <w:szCs w:val="22"/>
          </w:rPr>
          <w:t xml:space="preserve"> M</w:t>
        </w:r>
        <w:r w:rsidR="00322875" w:rsidRPr="00CB4FEF">
          <w:rPr>
            <w:color w:val="FF0000"/>
            <w:szCs w:val="22"/>
            <w:vertAlign w:val="superscript"/>
          </w:rPr>
          <w:t xml:space="preserve">-1 </w:t>
        </w:r>
        <w:r w:rsidR="00322875" w:rsidRPr="00CB4FEF">
          <w:rPr>
            <w:color w:val="FF0000"/>
            <w:szCs w:val="22"/>
          </w:rPr>
          <w:t>and 0.74 10</w:t>
        </w:r>
        <w:r w:rsidR="00322875" w:rsidRPr="00CB4FEF">
          <w:rPr>
            <w:color w:val="FF0000"/>
            <w:szCs w:val="22"/>
            <w:vertAlign w:val="superscript"/>
          </w:rPr>
          <w:t>10</w:t>
        </w:r>
        <w:r w:rsidR="00322875" w:rsidRPr="00CB4FEF">
          <w:rPr>
            <w:color w:val="FF0000"/>
            <w:szCs w:val="22"/>
          </w:rPr>
          <w:t xml:space="preserve"> M</w:t>
        </w:r>
        <w:r w:rsidR="00322875" w:rsidRPr="00CB4FEF">
          <w:rPr>
            <w:color w:val="FF0000"/>
            <w:szCs w:val="22"/>
            <w:vertAlign w:val="superscript"/>
          </w:rPr>
          <w:t>-1</w:t>
        </w:r>
        <w:r w:rsidR="00322875" w:rsidRPr="00CB4FEF">
          <w:rPr>
            <w:color w:val="FF0000"/>
            <w:szCs w:val="22"/>
          </w:rPr>
          <w:t xml:space="preserve">, as well as </w:t>
        </w:r>
        <w:proofErr w:type="spellStart"/>
        <w:r w:rsidR="00322875" w:rsidRPr="00CB4FEF">
          <w:rPr>
            <w:color w:val="FF0000"/>
            <w:szCs w:val="22"/>
          </w:rPr>
          <w:t>k</w:t>
        </w:r>
        <w:r w:rsidR="00322875" w:rsidRPr="00CB4FEF">
          <w:rPr>
            <w:color w:val="FF0000"/>
            <w:szCs w:val="22"/>
            <w:vertAlign w:val="subscript"/>
          </w:rPr>
          <w:t>off</w:t>
        </w:r>
        <w:proofErr w:type="spellEnd"/>
        <w:r w:rsidR="00322875" w:rsidRPr="00CB4FEF">
          <w:rPr>
            <w:color w:val="FF0000"/>
            <w:szCs w:val="22"/>
            <w:vertAlign w:val="subscript"/>
          </w:rPr>
          <w:t xml:space="preserve"> </w:t>
        </w:r>
        <w:r w:rsidR="00322875" w:rsidRPr="00CB4FEF">
          <w:rPr>
            <w:color w:val="FF0000"/>
            <w:szCs w:val="22"/>
          </w:rPr>
          <w:t>of 1.2 10</w:t>
        </w:r>
        <w:r w:rsidR="00322875" w:rsidRPr="00CB4FEF">
          <w:rPr>
            <w:color w:val="FF0000"/>
            <w:szCs w:val="22"/>
            <w:vertAlign w:val="superscript"/>
          </w:rPr>
          <w:t>-5</w:t>
        </w:r>
        <w:r w:rsidR="00322875" w:rsidRPr="00CB4FEF">
          <w:rPr>
            <w:color w:val="FF0000"/>
            <w:szCs w:val="22"/>
          </w:rPr>
          <w:t xml:space="preserve"> s</w:t>
        </w:r>
        <w:r w:rsidR="00322875" w:rsidRPr="00CB4FEF">
          <w:rPr>
            <w:color w:val="FF0000"/>
            <w:szCs w:val="22"/>
            <w:vertAlign w:val="superscript"/>
          </w:rPr>
          <w:t>-1</w:t>
        </w:r>
        <w:r w:rsidR="00322875" w:rsidRPr="00CB4FEF">
          <w:rPr>
            <w:color w:val="FF0000"/>
            <w:szCs w:val="22"/>
          </w:rPr>
          <w:t xml:space="preserve"> and 14 10</w:t>
        </w:r>
        <w:r w:rsidR="00322875" w:rsidRPr="00CB4FEF">
          <w:rPr>
            <w:color w:val="FF0000"/>
            <w:szCs w:val="22"/>
            <w:vertAlign w:val="superscript"/>
          </w:rPr>
          <w:t>-5</w:t>
        </w:r>
        <w:r w:rsidR="00322875" w:rsidRPr="00CB4FEF">
          <w:rPr>
            <w:color w:val="FF0000"/>
            <w:szCs w:val="22"/>
          </w:rPr>
          <w:t xml:space="preserve"> s</w:t>
        </w:r>
        <w:r w:rsidR="00322875" w:rsidRPr="00CB4FEF">
          <w:rPr>
            <w:color w:val="FF0000"/>
            <w:szCs w:val="22"/>
            <w:vertAlign w:val="superscript"/>
          </w:rPr>
          <w:t>-1</w:t>
        </w:r>
        <w:r w:rsidR="00322875" w:rsidRPr="00CB4FEF">
          <w:rPr>
            <w:color w:val="FF0000"/>
            <w:szCs w:val="22"/>
          </w:rPr>
          <w:t xml:space="preserve"> for </w:t>
        </w:r>
        <w:proofErr w:type="spellStart"/>
        <w:r w:rsidR="00322875" w:rsidRPr="00CB4FEF">
          <w:rPr>
            <w:color w:val="FF0000"/>
            <w:szCs w:val="22"/>
          </w:rPr>
          <w:t>mant</w:t>
        </w:r>
        <w:proofErr w:type="spellEnd"/>
        <w:r w:rsidR="00322875" w:rsidRPr="00CB4FEF">
          <w:rPr>
            <w:color w:val="FF0000"/>
            <w:szCs w:val="22"/>
          </w:rPr>
          <w:t xml:space="preserve">-GDP for </w:t>
        </w:r>
        <w:proofErr w:type="spellStart"/>
        <w:r w:rsidR="00322875" w:rsidRPr="00CB4FEF">
          <w:rPr>
            <w:color w:val="FF0000"/>
            <w:szCs w:val="22"/>
          </w:rPr>
          <w:t>mant</w:t>
        </w:r>
        <w:proofErr w:type="spellEnd"/>
        <w:r w:rsidR="00322875" w:rsidRPr="00CB4FEF">
          <w:rPr>
            <w:color w:val="FF0000"/>
            <w:szCs w:val="22"/>
          </w:rPr>
          <w:t>-GTP, respectively</w:t>
        </w:r>
      </w:ins>
      <w:ins w:id="2417" w:author="Perica, Tina" w:date="2020-08-18T16:19:00Z">
        <w:r w:rsidR="00DD01B5" w:rsidRPr="00CB4FEF">
          <w:rPr>
            <w:color w:val="FF0000"/>
          </w:rPr>
          <w:t>){</w:t>
        </w:r>
        <w:proofErr w:type="spellStart"/>
        <w:r w:rsidR="00DD01B5" w:rsidRPr="00CB4FEF">
          <w:rPr>
            <w:color w:val="FF0000"/>
          </w:rPr>
          <w:t>Klebe</w:t>
        </w:r>
        <w:proofErr w:type="spellEnd"/>
        <w:r w:rsidR="00DD01B5" w:rsidRPr="00CB4FEF">
          <w:rPr>
            <w:color w:val="FF0000"/>
          </w:rPr>
          <w:t>, 1995, r04189}</w:t>
        </w:r>
      </w:ins>
      <w:ins w:id="2418" w:author="Perica, Tina" w:date="2020-08-18T16:27:00Z">
        <w:r w:rsidR="00363DF1" w:rsidRPr="00CB4FEF">
          <w:rPr>
            <w:color w:val="FF0000"/>
          </w:rPr>
          <w:t>, for</w:t>
        </w:r>
      </w:ins>
      <w:del w:id="2419" w:author="Perica, Tina" w:date="2020-08-18T16:27:00Z">
        <w:r w:rsidRPr="00065935" w:rsidDel="00363DF1">
          <w:rPr>
            <w:color w:val="365F91" w:themeColor="accent1" w:themeShade="BF"/>
          </w:rPr>
          <w:delText>For</w:delText>
        </w:r>
      </w:del>
      <w:r w:rsidRPr="00065935">
        <w:rPr>
          <w:color w:val="365F91" w:themeColor="accent1" w:themeShade="BF"/>
        </w:rPr>
        <w:t xml:space="preserve"> </w:t>
      </w:r>
      <w:r w:rsidRPr="00065935">
        <w:rPr>
          <w:color w:val="000000" w:themeColor="text1"/>
        </w:rPr>
        <w:t xml:space="preserve">most variants of Gsp1 we measured time courses at Gsp1:GDP concentrations ranging from 0.25 to 12 </w:t>
      </w:r>
      <w:proofErr w:type="spellStart"/>
      <w:r w:rsidRPr="00065935">
        <w:rPr>
          <w:color w:val="000000" w:themeColor="text1"/>
        </w:rPr>
        <w:t>μM</w:t>
      </w:r>
      <w:proofErr w:type="spellEnd"/>
      <w:r w:rsidRPr="00065935">
        <w:rPr>
          <w:color w:val="000000" w:themeColor="text1"/>
        </w:rPr>
        <w:t xml:space="preserve"> with an excess </w:t>
      </w:r>
      <w:proofErr w:type="spellStart"/>
      <w:r w:rsidRPr="00065935">
        <w:rPr>
          <w:color w:val="000000" w:themeColor="text1"/>
        </w:rPr>
        <w:t>mant</w:t>
      </w:r>
      <w:proofErr w:type="spellEnd"/>
      <w:r w:rsidRPr="00065935">
        <w:rPr>
          <w:color w:val="000000" w:themeColor="text1"/>
        </w:rPr>
        <w:t xml:space="preserve">-GTP concentration of 200 </w:t>
      </w:r>
      <w:proofErr w:type="spellStart"/>
      <w:r w:rsidRPr="00065935">
        <w:rPr>
          <w:color w:val="000000" w:themeColor="text1"/>
        </w:rPr>
        <w:t>μM</w:t>
      </w:r>
      <w:proofErr w:type="spellEnd"/>
      <w:r w:rsidRPr="00065935">
        <w:rPr>
          <w:color w:val="000000" w:themeColor="text1"/>
        </w:rPr>
        <w:t>. For Gsp1 variants with high K</w:t>
      </w:r>
      <w:r w:rsidRPr="00065935">
        <w:rPr>
          <w:color w:val="000000" w:themeColor="text1"/>
          <w:vertAlign w:val="subscript"/>
        </w:rPr>
        <w:t>m</w:t>
      </w:r>
      <w:r w:rsidRPr="00065935">
        <w:rPr>
          <w:color w:val="000000" w:themeColor="text1"/>
        </w:rPr>
        <w:t xml:space="preserve"> values that had to be measured at concentrations of up to 200 </w:t>
      </w:r>
      <w:proofErr w:type="spellStart"/>
      <w:r w:rsidRPr="00065935">
        <w:rPr>
          <w:color w:val="000000" w:themeColor="text1"/>
        </w:rPr>
        <w:t>μM</w:t>
      </w:r>
      <w:proofErr w:type="spellEnd"/>
      <w:r w:rsidRPr="00065935">
        <w:rPr>
          <w:color w:val="000000" w:themeColor="text1"/>
        </w:rPr>
        <w:t xml:space="preserve"> we used an excess of 1000 </w:t>
      </w:r>
      <w:proofErr w:type="spellStart"/>
      <w:r w:rsidRPr="00065935">
        <w:rPr>
          <w:color w:val="000000" w:themeColor="text1"/>
        </w:rPr>
        <w:t>μM</w:t>
      </w:r>
      <w:proofErr w:type="spellEnd"/>
      <w:r w:rsidRPr="00065935">
        <w:rPr>
          <w:color w:val="000000" w:themeColor="text1"/>
        </w:rPr>
        <w:t xml:space="preserve"> </w:t>
      </w:r>
      <w:proofErr w:type="spellStart"/>
      <w:r w:rsidRPr="00065935">
        <w:rPr>
          <w:color w:val="000000" w:themeColor="text1"/>
        </w:rPr>
        <w:t>mant</w:t>
      </w:r>
      <w:proofErr w:type="spellEnd"/>
      <w:r w:rsidRPr="00065935">
        <w:rPr>
          <w:color w:val="000000" w:themeColor="text1"/>
        </w:rPr>
        <w:t xml:space="preserve">-GTP. </w:t>
      </w:r>
      <w:ins w:id="2420" w:author="Perica, Tina" w:date="2020-08-18T16:38:00Z">
        <w:r w:rsidR="007E1842" w:rsidRPr="00CB4FEF">
          <w:rPr>
            <w:color w:val="FF0000"/>
          </w:rPr>
          <w:t xml:space="preserve">In addition, </w:t>
        </w:r>
      </w:ins>
      <w:ins w:id="2421" w:author="Perica, Tina" w:date="2020-08-18T16:39:00Z">
        <w:r w:rsidR="00651892" w:rsidRPr="00CB4FEF">
          <w:rPr>
            <w:color w:val="FF0000"/>
          </w:rPr>
          <w:t>we fit the data using a combination of fits</w:t>
        </w:r>
      </w:ins>
      <w:ins w:id="2422" w:author="Perica, Tina" w:date="2020-08-31T14:46:00Z">
        <w:r w:rsidR="0048674B" w:rsidRPr="00CB4FEF">
          <w:rPr>
            <w:color w:val="FF0000"/>
          </w:rPr>
          <w:t xml:space="preserve"> following the approach of </w:t>
        </w:r>
        <w:proofErr w:type="spellStart"/>
        <w:proofErr w:type="gramStart"/>
        <w:r w:rsidR="0048674B" w:rsidRPr="00CB4FEF">
          <w:rPr>
            <w:color w:val="FF0000"/>
          </w:rPr>
          <w:t>Klebe</w:t>
        </w:r>
      </w:ins>
      <w:proofErr w:type="spellEnd"/>
      <w:ins w:id="2423" w:author="Perica, Tina" w:date="2020-08-31T14:47:00Z">
        <w:r w:rsidR="00C130AA" w:rsidRPr="00CB4FEF">
          <w:rPr>
            <w:color w:val="FF0000"/>
          </w:rPr>
          <w:t>{</w:t>
        </w:r>
        <w:proofErr w:type="spellStart"/>
        <w:proofErr w:type="gramEnd"/>
        <w:r w:rsidR="00C130AA" w:rsidRPr="00CB4FEF">
          <w:rPr>
            <w:color w:val="FF0000"/>
          </w:rPr>
          <w:t>Klebe</w:t>
        </w:r>
        <w:proofErr w:type="spellEnd"/>
        <w:r w:rsidR="00C130AA" w:rsidRPr="00CB4FEF">
          <w:rPr>
            <w:color w:val="FF0000"/>
          </w:rPr>
          <w:t>, 1995, r04255}</w:t>
        </w:r>
      </w:ins>
      <w:ins w:id="2424" w:author="Perica, Tina" w:date="2020-08-18T16:40:00Z">
        <w:r w:rsidR="00D574BE" w:rsidRPr="00CB4FEF">
          <w:rPr>
            <w:color w:val="FF0000"/>
          </w:rPr>
          <w:t xml:space="preserve">. </w:t>
        </w:r>
        <w:r w:rsidR="00D574BE" w:rsidRPr="00CB4FEF">
          <w:rPr>
            <w:color w:val="FF0000"/>
            <w:szCs w:val="22"/>
          </w:rPr>
          <w:t xml:space="preserve">For concentrations of substrate (Gsp1:GDP) that </w:t>
        </w:r>
      </w:ins>
      <w:ins w:id="2425" w:author="Perica, Tina" w:date="2020-08-31T14:47:00Z">
        <w:r w:rsidR="00C130AA" w:rsidRPr="00CB4FEF">
          <w:rPr>
            <w:color w:val="FF0000"/>
            <w:szCs w:val="22"/>
          </w:rPr>
          <w:t>were</w:t>
        </w:r>
      </w:ins>
      <w:ins w:id="2426" w:author="Perica, Tina" w:date="2020-08-18T16:40:00Z">
        <w:r w:rsidR="00D574BE" w:rsidRPr="00CB4FEF">
          <w:rPr>
            <w:color w:val="FF0000"/>
            <w:szCs w:val="22"/>
          </w:rPr>
          <w:t xml:space="preserve"> much lower than the excess of </w:t>
        </w:r>
        <w:proofErr w:type="spellStart"/>
        <w:r w:rsidR="00D574BE" w:rsidRPr="00CB4FEF">
          <w:rPr>
            <w:color w:val="FF0000"/>
            <w:szCs w:val="22"/>
          </w:rPr>
          <w:t>mant</w:t>
        </w:r>
        <w:proofErr w:type="spellEnd"/>
        <w:r w:rsidR="00D574BE" w:rsidRPr="00CB4FEF">
          <w:rPr>
            <w:color w:val="FF0000"/>
            <w:szCs w:val="22"/>
          </w:rPr>
          <w:t xml:space="preserve">-nucleotide (200 </w:t>
        </w:r>
        <w:r w:rsidR="00D574BE" w:rsidRPr="00CB4FEF">
          <w:rPr>
            <w:color w:val="FF0000"/>
            <w:szCs w:val="22"/>
            <w:lang w:val="el-GR"/>
          </w:rPr>
          <w:t>μ</w:t>
        </w:r>
        <w:r w:rsidR="00D574BE" w:rsidRPr="00CB4FEF">
          <w:rPr>
            <w:color w:val="FF0000"/>
            <w:szCs w:val="22"/>
          </w:rPr>
          <w:t xml:space="preserve">M) we used a combination of two exponential decays, and for reactions with high concentrations of Gsp1, where the relative excess of </w:t>
        </w:r>
        <w:proofErr w:type="spellStart"/>
        <w:r w:rsidR="00D574BE" w:rsidRPr="00CB4FEF">
          <w:rPr>
            <w:color w:val="FF0000"/>
            <w:szCs w:val="22"/>
          </w:rPr>
          <w:t>mant</w:t>
        </w:r>
        <w:proofErr w:type="spellEnd"/>
        <w:r w:rsidR="00D574BE" w:rsidRPr="00CB4FEF">
          <w:rPr>
            <w:color w:val="FF0000"/>
            <w:szCs w:val="22"/>
          </w:rPr>
          <w:t xml:space="preserve">-nucleotide was lower, we always estimated the initial rates using linear fits to the very beginning of the reaction, when levels of </w:t>
        </w:r>
        <w:proofErr w:type="spellStart"/>
        <w:r w:rsidR="00D574BE" w:rsidRPr="00CB4FEF">
          <w:rPr>
            <w:color w:val="FF0000"/>
            <w:szCs w:val="22"/>
          </w:rPr>
          <w:t>mant</w:t>
        </w:r>
        <w:proofErr w:type="spellEnd"/>
        <w:r w:rsidR="00D574BE" w:rsidRPr="00CB4FEF">
          <w:rPr>
            <w:color w:val="FF0000"/>
            <w:szCs w:val="22"/>
          </w:rPr>
          <w:t xml:space="preserve">-nucleotide-bound Gsp1 are very low </w:t>
        </w:r>
        <w:r w:rsidR="00D574BE" w:rsidRPr="00CB4FEF">
          <w:rPr>
            <w:color w:val="FF0000"/>
            <w:szCs w:val="22"/>
            <w:lang w:val="en-GB"/>
          </w:rPr>
          <w:t>and therefore exchange is overwhelmingly from Gsp1-GDP to Gsp1-mant-nucleotide</w:t>
        </w:r>
        <w:r w:rsidR="00D574BE" w:rsidRPr="00CB4FEF">
          <w:rPr>
            <w:color w:val="FF0000"/>
            <w:szCs w:val="22"/>
          </w:rPr>
          <w:t>.</w:t>
        </w:r>
      </w:ins>
    </w:p>
    <w:p w14:paraId="55DEAA1E" w14:textId="006404E6" w:rsidR="00EA1802" w:rsidRPr="00065935" w:rsidRDefault="00EA1802" w:rsidP="00EA1802">
      <w:pPr>
        <w:rPr>
          <w:color w:val="000000" w:themeColor="text1"/>
        </w:rPr>
      </w:pPr>
      <w:r w:rsidRPr="00065935">
        <w:rPr>
          <w:color w:val="000000" w:themeColor="text1"/>
        </w:rPr>
        <w:t xml:space="preserve">All kinetic measurements were done at 30ºC in 100 </w:t>
      </w:r>
      <w:proofErr w:type="spellStart"/>
      <w:r w:rsidRPr="00065935">
        <w:rPr>
          <w:color w:val="000000" w:themeColor="text1"/>
        </w:rPr>
        <w:t>μl</w:t>
      </w:r>
      <w:proofErr w:type="spellEnd"/>
      <w:r w:rsidRPr="00065935">
        <w:rPr>
          <w:color w:val="000000" w:themeColor="text1"/>
        </w:rPr>
        <w:t xml:space="preserve"> reaction volume using 5 </w:t>
      </w:r>
      <w:proofErr w:type="spellStart"/>
      <w:r w:rsidRPr="00065935">
        <w:rPr>
          <w:color w:val="000000" w:themeColor="text1"/>
        </w:rPr>
        <w:t>nM</w:t>
      </w:r>
      <w:proofErr w:type="spellEnd"/>
      <w:r w:rsidRPr="00065935">
        <w:rPr>
          <w:color w:val="000000" w:themeColor="text1"/>
        </w:rPr>
        <w:t xml:space="preserve"> </w:t>
      </w:r>
      <w:r w:rsidR="002A5CC9" w:rsidRPr="00065935">
        <w:rPr>
          <w:color w:val="000000" w:themeColor="text1"/>
        </w:rPr>
        <w:t>GEF</w:t>
      </w:r>
      <w:r w:rsidRPr="00065935">
        <w:rPr>
          <w:color w:val="000000" w:themeColor="text1"/>
        </w:rPr>
        <w:t xml:space="preserve"> (</w:t>
      </w:r>
      <w:r w:rsidR="00DE0F3D" w:rsidRPr="00065935">
        <w:rPr>
          <w:color w:val="000000" w:themeColor="text1"/>
        </w:rPr>
        <w:t>Δ1-27Srm1</w:t>
      </w:r>
      <w:r w:rsidRPr="00065935">
        <w:rPr>
          <w:color w:val="000000" w:themeColor="text1"/>
        </w:rPr>
        <w:t>), except for higher concentrations of the mutants with high K</w:t>
      </w:r>
      <w:r w:rsidRPr="00065935">
        <w:rPr>
          <w:color w:val="000000" w:themeColor="text1"/>
          <w:vertAlign w:val="subscript"/>
        </w:rPr>
        <w:t>m</w:t>
      </w:r>
      <w:r w:rsidRPr="00065935">
        <w:rPr>
          <w:color w:val="000000" w:themeColor="text1"/>
        </w:rPr>
        <w:t xml:space="preserve"> values that were measured at 20 </w:t>
      </w:r>
      <w:proofErr w:type="spellStart"/>
      <w:r w:rsidRPr="00065935">
        <w:rPr>
          <w:color w:val="000000" w:themeColor="text1"/>
        </w:rPr>
        <w:t>nM</w:t>
      </w:r>
      <w:proofErr w:type="spellEnd"/>
      <w:r w:rsidRPr="00065935">
        <w:rPr>
          <w:color w:val="000000" w:themeColor="text1"/>
        </w:rPr>
        <w:t xml:space="preserve"> </w:t>
      </w:r>
      <w:r w:rsidR="002A5CC9" w:rsidRPr="00065935">
        <w:rPr>
          <w:color w:val="000000" w:themeColor="text1"/>
        </w:rPr>
        <w:t>GEF</w:t>
      </w:r>
      <w:r w:rsidRPr="00065935">
        <w:rPr>
          <w:color w:val="000000" w:themeColor="text1"/>
        </w:rPr>
        <w:t xml:space="preserve">. Data were collected in a Synergy H1 plate reader from </w:t>
      </w:r>
      <w:proofErr w:type="spellStart"/>
      <w:r w:rsidRPr="00065935">
        <w:rPr>
          <w:color w:val="000000" w:themeColor="text1"/>
        </w:rPr>
        <w:t>BioTek</w:t>
      </w:r>
      <w:proofErr w:type="spellEnd"/>
      <w:r w:rsidRPr="00065935">
        <w:rPr>
          <w:color w:val="000000" w:themeColor="text1"/>
        </w:rPr>
        <w:t>, using Corning 3686 96-well half-area non-binding surface plates. For low concentrations of Gsp</w:t>
      </w:r>
      <w:proofErr w:type="gramStart"/>
      <w:r w:rsidRPr="00065935">
        <w:rPr>
          <w:color w:val="000000" w:themeColor="text1"/>
        </w:rPr>
        <w:t>1:GDP</w:t>
      </w:r>
      <w:proofErr w:type="gramEnd"/>
      <w:r w:rsidRPr="00065935">
        <w:rPr>
          <w:color w:val="000000" w:themeColor="text1"/>
        </w:rPr>
        <w:t xml:space="preserve"> the time course data were fit to a combination of two exponential decays:</w:t>
      </w:r>
    </w:p>
    <w:p w14:paraId="5A311DE2" w14:textId="77777777" w:rsidR="00EA1802" w:rsidRPr="00065935" w:rsidRDefault="00EA1802" w:rsidP="00EA1802">
      <w:pPr>
        <w:rPr>
          <w:color w:val="000000" w:themeColor="text1"/>
        </w:rPr>
      </w:pPr>
      <w:r w:rsidRPr="00065935">
        <w:rPr>
          <w:color w:val="000000" w:themeColor="text1"/>
        </w:rPr>
        <w:t xml:space="preserve">Y = span1 * </w:t>
      </w:r>
      <w:proofErr w:type="gramStart"/>
      <w:r w:rsidRPr="00065935">
        <w:rPr>
          <w:color w:val="000000" w:themeColor="text1"/>
        </w:rPr>
        <w:t>exp(</w:t>
      </w:r>
      <w:proofErr w:type="spellStart"/>
      <w:proofErr w:type="gramEnd"/>
      <w:r w:rsidRPr="00065935">
        <w:rPr>
          <w:color w:val="000000" w:themeColor="text1"/>
        </w:rPr>
        <w:t>k</w:t>
      </w:r>
      <w:r w:rsidRPr="00065935">
        <w:rPr>
          <w:color w:val="000000" w:themeColor="text1"/>
          <w:vertAlign w:val="subscript"/>
        </w:rPr>
        <w:t>nucleotide</w:t>
      </w:r>
      <w:proofErr w:type="spellEnd"/>
      <w:r w:rsidRPr="00065935">
        <w:rPr>
          <w:color w:val="000000" w:themeColor="text1"/>
          <w:vertAlign w:val="subscript"/>
        </w:rPr>
        <w:t xml:space="preserve"> exchange</w:t>
      </w:r>
      <w:r w:rsidRPr="00065935">
        <w:rPr>
          <w:color w:val="000000" w:themeColor="text1"/>
        </w:rPr>
        <w:t xml:space="preserve"> * Time) + span2 * exp(</w:t>
      </w:r>
      <w:proofErr w:type="spellStart"/>
      <w:r w:rsidRPr="00065935">
        <w:rPr>
          <w:color w:val="000000" w:themeColor="text1"/>
        </w:rPr>
        <w:t>k</w:t>
      </w:r>
      <w:r w:rsidRPr="00065935">
        <w:rPr>
          <w:color w:val="000000" w:themeColor="text1"/>
          <w:vertAlign w:val="subscript"/>
        </w:rPr>
        <w:t>background</w:t>
      </w:r>
      <w:proofErr w:type="spellEnd"/>
      <w:r w:rsidRPr="00065935">
        <w:rPr>
          <w:color w:val="000000" w:themeColor="text1"/>
        </w:rPr>
        <w:t xml:space="preserve"> * Time) + </w:t>
      </w:r>
      <w:proofErr w:type="spellStart"/>
      <w:r w:rsidRPr="00065935">
        <w:rPr>
          <w:color w:val="000000" w:themeColor="text1"/>
        </w:rPr>
        <w:t>fluorescence</w:t>
      </w:r>
      <w:r w:rsidRPr="00065935">
        <w:rPr>
          <w:color w:val="000000" w:themeColor="text1"/>
          <w:vertAlign w:val="subscript"/>
        </w:rPr>
        <w:t>plateau</w:t>
      </w:r>
      <w:proofErr w:type="spellEnd"/>
    </w:p>
    <w:p w14:paraId="5427C0BD" w14:textId="07A8E130" w:rsidR="00EA1802" w:rsidRPr="00065935" w:rsidRDefault="00EA1802" w:rsidP="00315BD7">
      <w:pPr>
        <w:rPr>
          <w:color w:val="000000" w:themeColor="text1"/>
        </w:rPr>
      </w:pPr>
      <w:r w:rsidRPr="00065935">
        <w:rPr>
          <w:color w:val="000000" w:themeColor="text1"/>
        </w:rPr>
        <w:lastRenderedPageBreak/>
        <w:t xml:space="preserve">where </w:t>
      </w:r>
      <w:proofErr w:type="spellStart"/>
      <w:r w:rsidRPr="00065935">
        <w:rPr>
          <w:color w:val="000000" w:themeColor="text1"/>
        </w:rPr>
        <w:t>k</w:t>
      </w:r>
      <w:r w:rsidRPr="00065935">
        <w:rPr>
          <w:color w:val="000000" w:themeColor="text1"/>
          <w:vertAlign w:val="subscript"/>
        </w:rPr>
        <w:t>nucleotide</w:t>
      </w:r>
      <w:proofErr w:type="spellEnd"/>
      <w:r w:rsidRPr="00065935">
        <w:rPr>
          <w:color w:val="000000" w:themeColor="text1"/>
        </w:rPr>
        <w:t xml:space="preserve"> </w:t>
      </w:r>
      <w:r w:rsidRPr="00065935">
        <w:rPr>
          <w:color w:val="000000" w:themeColor="text1"/>
          <w:vertAlign w:val="subscript"/>
        </w:rPr>
        <w:t>exchange</w:t>
      </w:r>
      <w:r w:rsidRPr="00065935">
        <w:rPr>
          <w:color w:val="000000" w:themeColor="text1"/>
        </w:rPr>
        <w:t xml:space="preserve"> is the rate constant of the GDP to </w:t>
      </w:r>
      <w:proofErr w:type="spellStart"/>
      <w:r w:rsidRPr="00065935">
        <w:rPr>
          <w:color w:val="000000" w:themeColor="text1"/>
        </w:rPr>
        <w:t>mant</w:t>
      </w:r>
      <w:proofErr w:type="spellEnd"/>
      <w:r w:rsidRPr="00065935">
        <w:rPr>
          <w:color w:val="000000" w:themeColor="text1"/>
        </w:rPr>
        <w:t xml:space="preserve">-GTP exchange, </w:t>
      </w:r>
      <w:proofErr w:type="spellStart"/>
      <w:r w:rsidRPr="00065935">
        <w:rPr>
          <w:color w:val="000000" w:themeColor="text1"/>
        </w:rPr>
        <w:t>k</w:t>
      </w:r>
      <w:r w:rsidRPr="00065935">
        <w:rPr>
          <w:color w:val="000000" w:themeColor="text1"/>
          <w:vertAlign w:val="subscript"/>
        </w:rPr>
        <w:t>background</w:t>
      </w:r>
      <w:proofErr w:type="spellEnd"/>
      <w:r w:rsidRPr="00065935">
        <w:rPr>
          <w:color w:val="000000" w:themeColor="text1"/>
        </w:rPr>
        <w:t xml:space="preserve"> is the rate constant of background decay due to photo</w:t>
      </w:r>
      <w:r w:rsidR="00DE0F3D" w:rsidRPr="00065935">
        <w:rPr>
          <w:color w:val="000000" w:themeColor="text1"/>
        </w:rPr>
        <w:t>-</w:t>
      </w:r>
      <w:r w:rsidRPr="00065935">
        <w:rPr>
          <w:color w:val="000000" w:themeColor="text1"/>
        </w:rPr>
        <w:t xml:space="preserve">bleaching, and span1 and span2 are the fluorescence 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per Gsp1 point mutant for a range of substrate concentrations from [Gsp1:GDP] = 0.25 </w:t>
      </w:r>
      <w:proofErr w:type="spellStart"/>
      <w:r w:rsidRPr="00065935">
        <w:rPr>
          <w:color w:val="000000" w:themeColor="text1"/>
        </w:rPr>
        <w:t>μM</w:t>
      </w:r>
      <w:proofErr w:type="spellEnd"/>
      <w:r w:rsidRPr="00065935">
        <w:rPr>
          <w:color w:val="000000" w:themeColor="text1"/>
        </w:rPr>
        <w:t xml:space="preserve"> to [Gsp1:GDP] &gt;&gt; K</w:t>
      </w:r>
      <w:r w:rsidRPr="00065935">
        <w:rPr>
          <w:color w:val="000000" w:themeColor="text1"/>
          <w:vertAlign w:val="subscript"/>
        </w:rPr>
        <w:t>m</w:t>
      </w:r>
      <w:r w:rsidRPr="00065935">
        <w:rPr>
          <w:color w:val="000000" w:themeColor="text1"/>
        </w:rPr>
        <w:t xml:space="preserve">. Example data and Michaelis-Menten fits are shown in </w:t>
      </w:r>
      <w:r w:rsidRPr="00065935">
        <w:rPr>
          <w:b/>
          <w:color w:val="000000" w:themeColor="text1"/>
        </w:rPr>
        <w:t>Supplementary</w:t>
      </w:r>
      <w:r w:rsidR="003D5F1B" w:rsidRPr="00065935">
        <w:rPr>
          <w:b/>
          <w:color w:val="000000" w:themeColor="text1"/>
        </w:rPr>
        <w:t xml:space="preserve"> File 1</w:t>
      </w:r>
      <w:r w:rsidRPr="00065935">
        <w:rPr>
          <w:b/>
          <w:color w:val="000000" w:themeColor="text1"/>
        </w:rPr>
        <w:t xml:space="preserve"> Fig</w:t>
      </w:r>
      <w:r w:rsidR="003D5F1B" w:rsidRPr="00065935">
        <w:rPr>
          <w:b/>
          <w:color w:val="000000" w:themeColor="text1"/>
        </w:rPr>
        <w:t>.</w:t>
      </w:r>
      <w:r w:rsidRPr="00065935">
        <w:rPr>
          <w:b/>
          <w:color w:val="000000" w:themeColor="text1"/>
        </w:rPr>
        <w:t xml:space="preserve"> </w:t>
      </w:r>
      <w:ins w:id="2427" w:author="Perica, Tina" w:date="2020-08-17T14:48:00Z">
        <w:r w:rsidR="0058178F" w:rsidRPr="00065935">
          <w:rPr>
            <w:b/>
            <w:color w:val="000000" w:themeColor="text1"/>
          </w:rPr>
          <w:t>4</w:t>
        </w:r>
      </w:ins>
      <w:del w:id="2428" w:author="Perica, Tina" w:date="2020-08-17T14:48:00Z">
        <w:r w:rsidR="003568E4" w:rsidRPr="00065935" w:rsidDel="0058178F">
          <w:rPr>
            <w:b/>
            <w:color w:val="000000" w:themeColor="text1"/>
          </w:rPr>
          <w:delText>3</w:delText>
        </w:r>
      </w:del>
      <w:r w:rsidRPr="00065935">
        <w:rPr>
          <w:color w:val="000000" w:themeColor="text1"/>
        </w:rPr>
        <w:t xml:space="preserve">. Michaelis-Menten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 xml:space="preserve"> and K</w:t>
      </w:r>
      <w:r w:rsidRPr="00065935">
        <w:rPr>
          <w:color w:val="000000" w:themeColor="text1"/>
          <w:vertAlign w:val="subscript"/>
        </w:rPr>
        <w:t>m</w:t>
      </w:r>
      <w:r w:rsidRPr="00065935">
        <w:rPr>
          <w:color w:val="000000" w:themeColor="text1"/>
        </w:rPr>
        <w:t xml:space="preserve"> parameters for GEF-mediated nucleotide exchange are provided in </w:t>
      </w:r>
      <w:r w:rsidRPr="00065935">
        <w:rPr>
          <w:b/>
          <w:color w:val="000000" w:themeColor="text1"/>
        </w:rPr>
        <w:t>Supplementary</w:t>
      </w:r>
      <w:r w:rsidR="003D5F1B" w:rsidRPr="00065935">
        <w:rPr>
          <w:b/>
          <w:color w:val="000000" w:themeColor="text1"/>
        </w:rPr>
        <w:t xml:space="preserve"> File 1</w:t>
      </w:r>
      <w:r w:rsidRPr="00065935">
        <w:rPr>
          <w:b/>
          <w:color w:val="000000" w:themeColor="text1"/>
        </w:rPr>
        <w:t xml:space="preserve"> Table </w:t>
      </w:r>
      <w:r w:rsidR="003D5F1B" w:rsidRPr="00065935">
        <w:rPr>
          <w:b/>
          <w:color w:val="000000" w:themeColor="text1"/>
        </w:rPr>
        <w:t>7</w:t>
      </w:r>
      <w:r w:rsidRPr="00065935">
        <w:rPr>
          <w:color w:val="000000" w:themeColor="text1"/>
        </w:rPr>
        <w:t xml:space="preserve">. The errors of the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 xml:space="preserve"> and the K</w:t>
      </w:r>
      <w:r w:rsidRPr="00065935">
        <w:rPr>
          <w:color w:val="000000" w:themeColor="text1"/>
          <w:vertAlign w:val="subscript"/>
        </w:rPr>
        <w:t>m</w:t>
      </w:r>
      <w:r w:rsidRPr="00065935">
        <w:rPr>
          <w:color w:val="000000" w:themeColor="text1"/>
        </w:rPr>
        <w:t xml:space="preserve"> parameters were determined from the standard error of the exponential fit of the Michaelis-Menten equation to the data. The error of the catalytic efficiency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/K</w:t>
      </w:r>
      <w:r w:rsidRPr="00065935">
        <w:rPr>
          <w:color w:val="000000" w:themeColor="text1"/>
          <w:vertAlign w:val="subscript"/>
        </w:rPr>
        <w:t>m</w:t>
      </w:r>
      <w:r w:rsidRPr="00065935">
        <w:rPr>
          <w:color w:val="000000" w:themeColor="text1"/>
        </w:rPr>
        <w:t>) was calculated by adding the standard errors of the individual parameters and normalizing it for the values of the parameters (</w:t>
      </w:r>
      <m:oMath>
        <m:f>
          <m:fPr>
            <m:type m:val="skw"/>
            <m:ctrlPr>
              <w:rPr>
                <w:rFonts w:ascii="Cambria Math" w:hAnsi="Cambria Math"/>
                <w:i/>
                <w:color w:val="000000" w:themeColor="text1"/>
              </w:rPr>
            </m:ctrlPr>
          </m:fPr>
          <m:num>
            <m:r>
              <w:rPr>
                <w:rFonts w:ascii="Cambria Math" w:hAnsi="Cambria Math"/>
                <w:color w:val="000000" w:themeColor="text1"/>
              </w:rPr>
              <m:t>kcat</m:t>
            </m:r>
          </m:num>
          <m:den>
            <m:r>
              <w:rPr>
                <w:rFonts w:ascii="Cambria Math" w:hAnsi="Cambria Math"/>
                <w:color w:val="000000" w:themeColor="text1"/>
              </w:rPr>
              <m:t>Km</m:t>
            </m:r>
          </m:den>
        </m:f>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skw"/>
                        <m:ctrlPr>
                          <w:rPr>
                            <w:rFonts w:ascii="Cambria Math" w:hAnsi="Cambria Math"/>
                            <w:i/>
                            <w:color w:val="000000" w:themeColor="text1"/>
                          </w:rPr>
                        </m:ctrlPr>
                      </m:fPr>
                      <m:num>
                        <m:r>
                          <w:rPr>
                            <w:rFonts w:ascii="Cambria Math" w:hAnsi="Cambria Math"/>
                            <w:color w:val="000000" w:themeColor="text1"/>
                          </w:rPr>
                          <m:t>std.error(kcat)</m:t>
                        </m:r>
                      </m:num>
                      <m:den>
                        <m:r>
                          <w:rPr>
                            <w:rFonts w:ascii="Cambria Math" w:hAnsi="Cambria Math"/>
                            <w:color w:val="000000" w:themeColor="text1"/>
                          </w:rPr>
                          <m:t>kcat</m:t>
                        </m:r>
                      </m:den>
                    </m:f>
                  </m:e>
                </m:d>
              </m:e>
              <m:sup>
                <m:r>
                  <w:rPr>
                    <w:rFonts w:ascii="Cambria Math" w:hAnsi="Cambria Math"/>
                    <w:color w:val="000000" w:themeColor="text1"/>
                  </w:rPr>
                  <m:t>2</m:t>
                </m:r>
              </m:sup>
            </m:sSup>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skw"/>
                        <m:ctrlPr>
                          <w:rPr>
                            <w:rFonts w:ascii="Cambria Math" w:hAnsi="Cambria Math"/>
                            <w:i/>
                            <w:color w:val="000000" w:themeColor="text1"/>
                          </w:rPr>
                        </m:ctrlPr>
                      </m:fPr>
                      <m:num>
                        <m:r>
                          <w:rPr>
                            <w:rFonts w:ascii="Cambria Math" w:hAnsi="Cambria Math"/>
                            <w:color w:val="000000" w:themeColor="text1"/>
                          </w:rPr>
                          <m:t>std.error(Km)</m:t>
                        </m:r>
                      </m:num>
                      <m:den>
                        <m:r>
                          <w:rPr>
                            <w:rFonts w:ascii="Cambria Math" w:hAnsi="Cambria Math"/>
                            <w:color w:val="000000" w:themeColor="text1"/>
                          </w:rPr>
                          <m:t>Km</m:t>
                        </m:r>
                      </m:den>
                    </m:f>
                  </m:e>
                </m:d>
              </m:e>
              <m:sup>
                <m:r>
                  <w:rPr>
                    <w:rFonts w:ascii="Cambria Math" w:hAnsi="Cambria Math"/>
                    <w:color w:val="000000" w:themeColor="text1"/>
                  </w:rPr>
                  <m:t>2</m:t>
                </m:r>
              </m:sup>
            </m:sSup>
            <m:r>
              <w:rPr>
                <w:rFonts w:ascii="Cambria Math" w:hAnsi="Cambria Math"/>
                <w:color w:val="000000" w:themeColor="text1"/>
              </w:rPr>
              <m:t xml:space="preserve"> </m:t>
            </m:r>
          </m:e>
        </m:rad>
      </m:oMath>
      <w:r w:rsidRPr="00065935">
        <w:rPr>
          <w:color w:val="000000" w:themeColor="text1"/>
        </w:rPr>
        <w:t xml:space="preserve">). </w:t>
      </w:r>
      <w:r w:rsidR="00B85F59" w:rsidRPr="00065935">
        <w:rPr>
          <w:color w:val="000000" w:themeColor="text1"/>
        </w:rPr>
        <w:t>All custom code for fitting and analysis of kinetics data is provided in the accompanying repository (</w:t>
      </w:r>
      <w:hyperlink r:id="rId33" w:history="1">
        <w:r w:rsidR="00B85F59" w:rsidRPr="00065935">
          <w:rPr>
            <w:rStyle w:val="Hyperlink"/>
            <w:rFonts w:cs="Times New Roman"/>
            <w:color w:val="000000" w:themeColor="text1"/>
          </w:rPr>
          <w:t>https://github.com/tinaperica/Gsp1_manuscript/tree/master/Scripts/kinetics</w:t>
        </w:r>
      </w:hyperlink>
      <w:r w:rsidR="00B85F59" w:rsidRPr="00065935">
        <w:rPr>
          <w:color w:val="000000" w:themeColor="text1"/>
        </w:rPr>
        <w:t>).</w:t>
      </w:r>
    </w:p>
    <w:p w14:paraId="2233620C" w14:textId="77777777" w:rsidR="00282068" w:rsidRPr="00065935" w:rsidRDefault="00282068">
      <w:pPr>
        <w:spacing w:after="0" w:line="240" w:lineRule="auto"/>
        <w:jc w:val="left"/>
        <w:rPr>
          <w:b/>
          <w:color w:val="000000" w:themeColor="text1"/>
        </w:rPr>
      </w:pPr>
      <w:r w:rsidRPr="00065935">
        <w:rPr>
          <w:b/>
          <w:color w:val="000000" w:themeColor="text1"/>
        </w:rPr>
        <w:br w:type="page"/>
      </w:r>
    </w:p>
    <w:p w14:paraId="43C80B5B" w14:textId="27487814" w:rsidR="00FF7C11" w:rsidRPr="00065935" w:rsidRDefault="00FF7C11" w:rsidP="00EA1802">
      <w:pPr>
        <w:rPr>
          <w:b/>
          <w:color w:val="000000" w:themeColor="text1"/>
        </w:rPr>
      </w:pPr>
      <w:r w:rsidRPr="00065935">
        <w:rPr>
          <w:b/>
          <w:color w:val="000000" w:themeColor="text1"/>
        </w:rPr>
        <w:lastRenderedPageBreak/>
        <w:t>Data Availability</w:t>
      </w:r>
    </w:p>
    <w:p w14:paraId="418BC226" w14:textId="1A244080" w:rsidR="00260C0B" w:rsidRPr="00065935" w:rsidRDefault="001961EB" w:rsidP="00EA1802">
      <w:pPr>
        <w:rPr>
          <w:color w:val="000000" w:themeColor="text1"/>
        </w:rPr>
      </w:pPr>
      <w:r w:rsidRPr="00065935">
        <w:rPr>
          <w:color w:val="000000" w:themeColor="text1"/>
        </w:rPr>
        <w:t>The mass spectrometry proteomics data have been deposited to the PRIDE proteomics data reposit</w:t>
      </w:r>
      <w:r w:rsidR="005E1BDD" w:rsidRPr="00065935">
        <w:rPr>
          <w:color w:val="000000" w:themeColor="text1"/>
        </w:rPr>
        <w:t>ory with the dataset identifier PXD016338</w:t>
      </w:r>
      <w:r w:rsidRPr="00065935">
        <w:rPr>
          <w:color w:val="000000" w:themeColor="text1"/>
        </w:rPr>
        <w:t xml:space="preserve"> </w:t>
      </w:r>
      <w:r w:rsidR="00282068" w:rsidRPr="00065935">
        <w:rPr>
          <w:color w:val="000000" w:themeColor="text1"/>
        </w:rPr>
        <w:t>and are available as Supplementary T</w:t>
      </w:r>
      <w:r w:rsidRPr="00065935">
        <w:rPr>
          <w:color w:val="000000" w:themeColor="text1"/>
        </w:rPr>
        <w:t xml:space="preserve">ables. Raw biophysics data (cycle kinetics, CD, and NMR), and E-MAP S-scores, scaled </w:t>
      </w:r>
      <w:r w:rsidR="00480331" w:rsidRPr="00065935">
        <w:rPr>
          <w:color w:val="000000" w:themeColor="text1"/>
        </w:rPr>
        <w:t xml:space="preserve">SGA </w:t>
      </w:r>
      <w:proofErr w:type="gramStart"/>
      <w:r w:rsidRPr="00065935">
        <w:rPr>
          <w:color w:val="000000" w:themeColor="text1"/>
        </w:rPr>
        <w:t>scores</w:t>
      </w:r>
      <w:r w:rsidR="00186F9C" w:rsidRPr="00065935">
        <w:rPr>
          <w:color w:val="000000" w:themeColor="text1"/>
        </w:rPr>
        <w:t>{</w:t>
      </w:r>
      <w:proofErr w:type="spellStart"/>
      <w:proofErr w:type="gramEnd"/>
      <w:r w:rsidR="00186F9C" w:rsidRPr="00065935">
        <w:rPr>
          <w:color w:val="000000" w:themeColor="text1"/>
        </w:rPr>
        <w:t>Usaj</w:t>
      </w:r>
      <w:proofErr w:type="spellEnd"/>
      <w:r w:rsidR="00186F9C" w:rsidRPr="00065935">
        <w:rPr>
          <w:color w:val="000000" w:themeColor="text1"/>
        </w:rPr>
        <w:t>, 2017 #130}</w:t>
      </w:r>
      <w:r w:rsidRPr="00065935">
        <w:rPr>
          <w:color w:val="000000" w:themeColor="text1"/>
        </w:rPr>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Pr="00065935" w:rsidRDefault="00260C0B" w:rsidP="00EA1802">
      <w:pPr>
        <w:rPr>
          <w:b/>
          <w:color w:val="000000" w:themeColor="text1"/>
        </w:rPr>
      </w:pPr>
      <w:r w:rsidRPr="00065935">
        <w:rPr>
          <w:b/>
          <w:color w:val="000000" w:themeColor="text1"/>
        </w:rPr>
        <w:t>Code Availability</w:t>
      </w:r>
      <w:r w:rsidR="00F74028" w:rsidRPr="00065935">
        <w:rPr>
          <w:b/>
          <w:color w:val="000000" w:themeColor="text1"/>
        </w:rPr>
        <w:t xml:space="preserve"> </w:t>
      </w:r>
    </w:p>
    <w:p w14:paraId="2E922566" w14:textId="0577E2AD" w:rsidR="008E5A0D" w:rsidRPr="00065935" w:rsidRDefault="001961EB" w:rsidP="00EA1802">
      <w:pPr>
        <w:rPr>
          <w:color w:val="000000" w:themeColor="text1"/>
        </w:rPr>
        <w:sectPr w:rsidR="008E5A0D" w:rsidRPr="00065935" w:rsidSect="00B13C5B">
          <w:endnotePr>
            <w:numFmt w:val="decimal"/>
          </w:endnotePr>
          <w:pgSz w:w="12240" w:h="15840"/>
          <w:pgMar w:top="1140" w:right="1140" w:bottom="1298" w:left="1140" w:header="720" w:footer="720" w:gutter="0"/>
          <w:lnNumType w:countBy="1" w:restart="continuous"/>
          <w:cols w:space="720"/>
        </w:sectPr>
      </w:pPr>
      <w:r w:rsidRPr="00065935">
        <w:rPr>
          <w:color w:val="000000" w:themeColor="text1"/>
        </w:rPr>
        <w:t xml:space="preserve">Custom written R and Python scripts are available </w:t>
      </w:r>
      <w:r w:rsidR="00907B7B" w:rsidRPr="00065935">
        <w:rPr>
          <w:color w:val="000000" w:themeColor="text1"/>
        </w:rPr>
        <w:t>without restrict</w:t>
      </w:r>
      <w:r w:rsidR="002031D0" w:rsidRPr="00065935">
        <w:rPr>
          <w:color w:val="000000" w:themeColor="text1"/>
        </w:rPr>
        <w:t>i</w:t>
      </w:r>
      <w:r w:rsidR="00907B7B" w:rsidRPr="00065935">
        <w:rPr>
          <w:color w:val="000000" w:themeColor="text1"/>
        </w:rPr>
        <w:t xml:space="preserve">ons </w:t>
      </w:r>
      <w:r w:rsidRPr="00065935">
        <w:rPr>
          <w:color w:val="000000" w:themeColor="text1"/>
        </w:rPr>
        <w:t>at https://github.com/tinaperica/Gsp1_manuscript.</w:t>
      </w:r>
    </w:p>
    <w:p w14:paraId="5EF59E1F" w14:textId="7AF8CE53" w:rsidR="00EA1802" w:rsidRPr="00D237BC" w:rsidRDefault="002F1752" w:rsidP="00860DAB">
      <w:pPr>
        <w:pStyle w:val="Heading1"/>
      </w:pPr>
      <w:r w:rsidRPr="00D237BC">
        <w:lastRenderedPageBreak/>
        <w:t>References</w:t>
      </w:r>
    </w:p>
    <w:p w14:paraId="0ADB7BE6" w14:textId="7BCB2100" w:rsidR="009E1FB7" w:rsidRPr="00D30DF4" w:rsidRDefault="009E1FB7">
      <w:pPr>
        <w:spacing w:after="0" w:line="240" w:lineRule="auto"/>
        <w:jc w:val="left"/>
        <w:rPr>
          <w:rStyle w:val="Heading1Char"/>
          <w:rFonts w:ascii="Times New Roman" w:hAnsi="Times New Roman" w:cs="Times New Roman"/>
        </w:rPr>
      </w:pPr>
      <w:r w:rsidRPr="003E46F7">
        <w:rPr>
          <w:rStyle w:val="Heading1Char"/>
          <w:rFonts w:ascii="Times New Roman" w:hAnsi="Times New Roman" w:cs="Times New Roman"/>
        </w:rPr>
        <w:br w:type="page"/>
      </w:r>
    </w:p>
    <w:p w14:paraId="1E636E51" w14:textId="376006D7" w:rsidR="007820FB" w:rsidRPr="00065935" w:rsidRDefault="00732CE9" w:rsidP="000962B4">
      <w:pPr>
        <w:rPr>
          <w:rFonts w:cs="Times New Roman"/>
          <w:color w:val="000000" w:themeColor="text1"/>
        </w:rPr>
      </w:pPr>
      <w:r w:rsidRPr="00714A60">
        <w:rPr>
          <w:rStyle w:val="Heading1Char"/>
          <w:rFonts w:ascii="Times New Roman" w:hAnsi="Times New Roman" w:cs="Times New Roman"/>
        </w:rPr>
        <w:lastRenderedPageBreak/>
        <w:t>Acknowledgements</w:t>
      </w:r>
      <w:r w:rsidR="00AB7AFF" w:rsidRPr="00FE58D2">
        <w:rPr>
          <w:rStyle w:val="Heading1Char"/>
          <w:rFonts w:ascii="Times New Roman" w:hAnsi="Times New Roman" w:cs="Times New Roman"/>
        </w:rPr>
        <w:t>.</w:t>
      </w:r>
      <w:r w:rsidR="00AB7AFF" w:rsidRPr="00065935">
        <w:rPr>
          <w:rFonts w:cs="Times New Roman"/>
          <w:b/>
          <w:color w:val="000000" w:themeColor="text1"/>
        </w:rPr>
        <w:t xml:space="preserve"> </w:t>
      </w:r>
      <w:r w:rsidR="00E214CE" w:rsidRPr="00065935">
        <w:rPr>
          <w:rFonts w:cs="Times New Roman"/>
          <w:color w:val="000000" w:themeColor="text1"/>
        </w:rPr>
        <w:t>We than</w:t>
      </w:r>
      <w:r w:rsidR="00667C11" w:rsidRPr="00065935">
        <w:rPr>
          <w:rFonts w:cs="Times New Roman"/>
          <w:color w:val="000000" w:themeColor="text1"/>
        </w:rPr>
        <w:t>k</w:t>
      </w:r>
      <w:r w:rsidR="00B9597C" w:rsidRPr="00065935">
        <w:rPr>
          <w:rFonts w:cs="Times New Roman"/>
          <w:color w:val="000000" w:themeColor="text1"/>
        </w:rPr>
        <w:t xml:space="preserve"> Roxana Ordonez for contributions to the design of mutations</w:t>
      </w:r>
      <w:r w:rsidR="007652D2" w:rsidRPr="00065935">
        <w:rPr>
          <w:rFonts w:cs="Times New Roman"/>
          <w:color w:val="000000" w:themeColor="text1"/>
        </w:rPr>
        <w:t>;</w:t>
      </w:r>
      <w:r w:rsidR="00B9597C" w:rsidRPr="00065935">
        <w:rPr>
          <w:rFonts w:cs="Times New Roman"/>
          <w:color w:val="000000" w:themeColor="text1"/>
        </w:rPr>
        <w:t xml:space="preserve"> Cristina </w:t>
      </w:r>
      <w:proofErr w:type="spellStart"/>
      <w:r w:rsidR="00B9597C" w:rsidRPr="00065935">
        <w:rPr>
          <w:rFonts w:cs="Times New Roman"/>
          <w:color w:val="000000" w:themeColor="text1"/>
        </w:rPr>
        <w:t>Melero</w:t>
      </w:r>
      <w:proofErr w:type="spellEnd"/>
      <w:r w:rsidR="00B9597C" w:rsidRPr="00065935">
        <w:rPr>
          <w:rFonts w:cs="Times New Roman"/>
          <w:color w:val="000000" w:themeColor="text1"/>
        </w:rPr>
        <w:t>, Deb</w:t>
      </w:r>
      <w:r w:rsidR="008427E5" w:rsidRPr="00065935">
        <w:rPr>
          <w:rFonts w:cs="Times New Roman"/>
          <w:color w:val="000000" w:themeColor="text1"/>
        </w:rPr>
        <w:t>ora</w:t>
      </w:r>
      <w:r w:rsidR="00AB0838" w:rsidRPr="00065935">
        <w:rPr>
          <w:rFonts w:cs="Times New Roman"/>
          <w:color w:val="000000" w:themeColor="text1"/>
        </w:rPr>
        <w:t>h</w:t>
      </w:r>
      <w:r w:rsidR="00B9597C" w:rsidRPr="00065935">
        <w:rPr>
          <w:rFonts w:cs="Times New Roman"/>
          <w:color w:val="000000" w:themeColor="text1"/>
        </w:rPr>
        <w:t xml:space="preserve"> Jeon, Shivani Mathur, Raina </w:t>
      </w:r>
      <w:proofErr w:type="spellStart"/>
      <w:r w:rsidR="00B9597C" w:rsidRPr="00065935">
        <w:rPr>
          <w:rFonts w:cs="Times New Roman"/>
          <w:color w:val="000000" w:themeColor="text1"/>
        </w:rPr>
        <w:t>Danbi</w:t>
      </w:r>
      <w:proofErr w:type="spellEnd"/>
      <w:r w:rsidR="00B9597C" w:rsidRPr="00065935">
        <w:rPr>
          <w:rFonts w:cs="Times New Roman"/>
          <w:color w:val="000000" w:themeColor="text1"/>
        </w:rPr>
        <w:t xml:space="preserve"> Kim, and Kale </w:t>
      </w:r>
      <w:proofErr w:type="spellStart"/>
      <w:r w:rsidR="00B9597C" w:rsidRPr="00065935">
        <w:rPr>
          <w:rFonts w:cs="Times New Roman"/>
          <w:color w:val="000000" w:themeColor="text1"/>
        </w:rPr>
        <w:t>Kundert</w:t>
      </w:r>
      <w:proofErr w:type="spellEnd"/>
      <w:r w:rsidR="00B9597C" w:rsidRPr="00065935">
        <w:rPr>
          <w:rFonts w:cs="Times New Roman"/>
          <w:color w:val="000000" w:themeColor="text1"/>
        </w:rPr>
        <w:t xml:space="preserve"> for technical help</w:t>
      </w:r>
      <w:r w:rsidR="00BC08E4" w:rsidRPr="00065935">
        <w:rPr>
          <w:rFonts w:cs="Times New Roman"/>
          <w:color w:val="000000" w:themeColor="text1"/>
        </w:rPr>
        <w:t>;</w:t>
      </w:r>
      <w:r w:rsidR="00B9597C" w:rsidRPr="00065935">
        <w:rPr>
          <w:rFonts w:cs="Times New Roman"/>
          <w:color w:val="000000" w:themeColor="text1"/>
        </w:rPr>
        <w:t xml:space="preserve"> Maru </w:t>
      </w:r>
      <w:r w:rsidR="006C2F25" w:rsidRPr="00065935">
        <w:rPr>
          <w:rFonts w:cs="Times New Roman"/>
          <w:color w:val="000000" w:themeColor="text1"/>
        </w:rPr>
        <w:t xml:space="preserve">Jaime Garza </w:t>
      </w:r>
      <w:r w:rsidR="00B9597C" w:rsidRPr="00065935">
        <w:rPr>
          <w:rFonts w:cs="Times New Roman"/>
          <w:color w:val="000000" w:themeColor="text1"/>
        </w:rPr>
        <w:t>for contributions to the conformational analysis by NMR</w:t>
      </w:r>
      <w:r w:rsidR="004A4DB2" w:rsidRPr="00065935">
        <w:rPr>
          <w:rFonts w:cs="Times New Roman"/>
          <w:color w:val="000000" w:themeColor="text1"/>
        </w:rPr>
        <w:t>;</w:t>
      </w:r>
      <w:r w:rsidR="00A41D15" w:rsidRPr="00065935">
        <w:rPr>
          <w:rFonts w:cs="Times New Roman"/>
          <w:color w:val="000000" w:themeColor="text1"/>
        </w:rPr>
        <w:t xml:space="preserve"> </w:t>
      </w:r>
      <w:r w:rsidR="00B9597C" w:rsidRPr="00065935">
        <w:rPr>
          <w:rFonts w:cs="Times New Roman"/>
          <w:color w:val="000000" w:themeColor="text1"/>
        </w:rPr>
        <w:t>Colm Ryan for advice on E-MAP analysis</w:t>
      </w:r>
      <w:r w:rsidR="00E22FF4" w:rsidRPr="00065935">
        <w:rPr>
          <w:rFonts w:cs="Times New Roman"/>
          <w:color w:val="000000" w:themeColor="text1"/>
        </w:rPr>
        <w:t xml:space="preserve">; </w:t>
      </w:r>
      <w:del w:id="2429" w:author="Mathy, Chris" w:date="2020-08-19T18:26:00Z">
        <w:r w:rsidR="00593FC6" w:rsidRPr="00065935" w:rsidDel="00296F5E">
          <w:rPr>
            <w:rFonts w:cs="Times New Roman"/>
            <w:color w:val="000000" w:themeColor="text1"/>
          </w:rPr>
          <w:delText xml:space="preserve">David </w:delText>
        </w:r>
        <w:r w:rsidR="00E22FF4" w:rsidRPr="00065935" w:rsidDel="00296F5E">
          <w:rPr>
            <w:rFonts w:cs="Times New Roman"/>
            <w:color w:val="000000" w:themeColor="text1"/>
          </w:rPr>
          <w:delText xml:space="preserve">Lambright for guidance and software </w:delText>
        </w:r>
        <w:r w:rsidR="00766770" w:rsidRPr="00065935" w:rsidDel="00296F5E">
          <w:rPr>
            <w:rFonts w:cs="Times New Roman"/>
            <w:color w:val="000000" w:themeColor="text1"/>
          </w:rPr>
          <w:delText>to analyze</w:delText>
        </w:r>
        <w:r w:rsidR="00FB1E8E" w:rsidRPr="00065935" w:rsidDel="00296F5E">
          <w:rPr>
            <w:rFonts w:cs="Times New Roman"/>
            <w:color w:val="000000" w:themeColor="text1"/>
          </w:rPr>
          <w:delText xml:space="preserve"> kinetics of</w:delText>
        </w:r>
        <w:r w:rsidR="00E22FF4" w:rsidRPr="00065935" w:rsidDel="00296F5E">
          <w:rPr>
            <w:rFonts w:cs="Times New Roman"/>
            <w:color w:val="000000" w:themeColor="text1"/>
          </w:rPr>
          <w:delText xml:space="preserve"> GAP</w:delText>
        </w:r>
        <w:r w:rsidR="00372064" w:rsidRPr="00065935" w:rsidDel="00296F5E">
          <w:rPr>
            <w:rFonts w:cs="Times New Roman"/>
            <w:color w:val="000000" w:themeColor="text1"/>
          </w:rPr>
          <w:delText>-</w:delText>
        </w:r>
        <w:r w:rsidR="00766770" w:rsidRPr="00065935" w:rsidDel="00296F5E">
          <w:rPr>
            <w:rFonts w:cs="Times New Roman"/>
            <w:color w:val="000000" w:themeColor="text1"/>
          </w:rPr>
          <w:delText xml:space="preserve">mediated </w:delText>
        </w:r>
        <w:r w:rsidR="00105FEB" w:rsidRPr="00065935" w:rsidDel="00296F5E">
          <w:rPr>
            <w:rFonts w:cs="Times New Roman"/>
            <w:color w:val="000000" w:themeColor="text1"/>
          </w:rPr>
          <w:delText>hydr</w:delText>
        </w:r>
        <w:r w:rsidR="00253C9D" w:rsidRPr="00065935" w:rsidDel="00296F5E">
          <w:rPr>
            <w:rFonts w:cs="Times New Roman"/>
            <w:color w:val="000000" w:themeColor="text1"/>
          </w:rPr>
          <w:delText>o</w:delText>
        </w:r>
        <w:r w:rsidR="00105FEB" w:rsidRPr="00065935" w:rsidDel="00296F5E">
          <w:rPr>
            <w:rFonts w:cs="Times New Roman"/>
            <w:color w:val="000000" w:themeColor="text1"/>
          </w:rPr>
          <w:delText>lysis</w:delText>
        </w:r>
        <w:r w:rsidR="00310339" w:rsidRPr="00065935" w:rsidDel="00296F5E">
          <w:rPr>
            <w:rFonts w:cs="Times New Roman"/>
            <w:color w:val="000000" w:themeColor="text1"/>
          </w:rPr>
          <w:delText xml:space="preserve">; </w:delText>
        </w:r>
      </w:del>
      <w:r w:rsidR="00BA052A" w:rsidRPr="00065935">
        <w:rPr>
          <w:rFonts w:cs="Times New Roman"/>
          <w:color w:val="000000" w:themeColor="text1"/>
        </w:rPr>
        <w:t xml:space="preserve">and </w:t>
      </w:r>
      <w:r w:rsidR="00B9597C" w:rsidRPr="00065935">
        <w:rPr>
          <w:rFonts w:cs="Times New Roman"/>
          <w:color w:val="000000" w:themeColor="text1"/>
        </w:rPr>
        <w:t xml:space="preserve">Dave </w:t>
      </w:r>
      <w:proofErr w:type="spellStart"/>
      <w:r w:rsidR="00B9597C" w:rsidRPr="00065935">
        <w:rPr>
          <w:rFonts w:cs="Times New Roman"/>
          <w:color w:val="000000" w:themeColor="text1"/>
        </w:rPr>
        <w:t>Agard</w:t>
      </w:r>
      <w:proofErr w:type="spellEnd"/>
      <w:r w:rsidR="00A60051" w:rsidRPr="00065935">
        <w:rPr>
          <w:rFonts w:cs="Times New Roman"/>
          <w:color w:val="000000" w:themeColor="text1"/>
        </w:rPr>
        <w:t>,</w:t>
      </w:r>
      <w:r w:rsidR="00B9597C" w:rsidRPr="00065935">
        <w:rPr>
          <w:rFonts w:cs="Times New Roman"/>
          <w:color w:val="000000" w:themeColor="text1"/>
        </w:rPr>
        <w:t xml:space="preserve"> Geeta </w:t>
      </w:r>
      <w:proofErr w:type="spellStart"/>
      <w:r w:rsidR="00B9597C" w:rsidRPr="00065935">
        <w:rPr>
          <w:rFonts w:cs="Times New Roman"/>
          <w:color w:val="000000" w:themeColor="text1"/>
        </w:rPr>
        <w:t>Narlikar</w:t>
      </w:r>
      <w:proofErr w:type="spellEnd"/>
      <w:r w:rsidR="00633E70" w:rsidRPr="00065935">
        <w:rPr>
          <w:rFonts w:cs="Times New Roman"/>
          <w:color w:val="000000" w:themeColor="text1"/>
        </w:rPr>
        <w:t>,</w:t>
      </w:r>
      <w:r w:rsidR="00A60051" w:rsidRPr="00065935">
        <w:rPr>
          <w:rFonts w:cs="Times New Roman"/>
          <w:color w:val="000000" w:themeColor="text1"/>
        </w:rPr>
        <w:t xml:space="preserve"> James Fraser</w:t>
      </w:r>
      <w:r w:rsidR="00633E70" w:rsidRPr="00065935">
        <w:rPr>
          <w:rFonts w:cs="Times New Roman"/>
          <w:color w:val="000000" w:themeColor="text1"/>
        </w:rPr>
        <w:t>, and Janet M. Thornton</w:t>
      </w:r>
      <w:r w:rsidR="00A60051" w:rsidRPr="00065935">
        <w:rPr>
          <w:rFonts w:cs="Times New Roman"/>
          <w:color w:val="000000" w:themeColor="text1"/>
        </w:rPr>
        <w:t xml:space="preserve"> </w:t>
      </w:r>
      <w:r w:rsidR="00B9597C" w:rsidRPr="00065935">
        <w:rPr>
          <w:rFonts w:cs="Times New Roman"/>
          <w:color w:val="000000" w:themeColor="text1"/>
        </w:rPr>
        <w:t>for discussions.</w:t>
      </w:r>
      <w:r w:rsidR="003E5A7E" w:rsidRPr="00065935">
        <w:rPr>
          <w:rFonts w:cs="Times New Roman"/>
          <w:color w:val="000000" w:themeColor="text1"/>
        </w:rPr>
        <w:t xml:space="preserve"> This work was supported by </w:t>
      </w:r>
      <w:r w:rsidR="00F07355" w:rsidRPr="00065935">
        <w:rPr>
          <w:rFonts w:cs="Times New Roman"/>
          <w:color w:val="000000" w:themeColor="text1"/>
        </w:rPr>
        <w:t xml:space="preserve">a grant from the National Institutes of Health </w:t>
      </w:r>
      <w:r w:rsidR="006F4BEE" w:rsidRPr="00065935">
        <w:rPr>
          <w:rFonts w:cs="Times New Roman"/>
          <w:color w:val="000000" w:themeColor="text1"/>
        </w:rPr>
        <w:t>(</w:t>
      </w:r>
      <w:r w:rsidR="00C05903" w:rsidRPr="00065935">
        <w:rPr>
          <w:rFonts w:cs="Times New Roman"/>
          <w:color w:val="000000" w:themeColor="text1"/>
        </w:rPr>
        <w:t>R01-GM117189</w:t>
      </w:r>
      <w:r w:rsidR="00B306CE" w:rsidRPr="00065935">
        <w:rPr>
          <w:rFonts w:cs="Times New Roman"/>
          <w:color w:val="000000" w:themeColor="text1"/>
        </w:rPr>
        <w:t>)</w:t>
      </w:r>
      <w:r w:rsidR="0015096B" w:rsidRPr="00065935">
        <w:rPr>
          <w:rFonts w:cs="Times New Roman"/>
          <w:color w:val="000000" w:themeColor="text1"/>
        </w:rPr>
        <w:t xml:space="preserve"> to T.K., and a </w:t>
      </w:r>
      <w:r w:rsidR="004D6EFF" w:rsidRPr="00065935">
        <w:rPr>
          <w:rFonts w:cs="Times New Roman"/>
          <w:color w:val="000000" w:themeColor="text1"/>
        </w:rPr>
        <w:t xml:space="preserve">Sir Henry </w:t>
      </w:r>
      <w:proofErr w:type="spellStart"/>
      <w:r w:rsidR="004D6EFF" w:rsidRPr="00065935">
        <w:rPr>
          <w:rFonts w:cs="Times New Roman"/>
          <w:color w:val="000000" w:themeColor="text1"/>
        </w:rPr>
        <w:t>Wel</w:t>
      </w:r>
      <w:r w:rsidR="00AE1480" w:rsidRPr="00065935">
        <w:rPr>
          <w:rFonts w:cs="Times New Roman"/>
          <w:color w:val="000000" w:themeColor="text1"/>
        </w:rPr>
        <w:t>l</w:t>
      </w:r>
      <w:r w:rsidR="004D6EFF" w:rsidRPr="00065935">
        <w:rPr>
          <w:rFonts w:cs="Times New Roman"/>
          <w:color w:val="000000" w:themeColor="text1"/>
        </w:rPr>
        <w:t>come</w:t>
      </w:r>
      <w:proofErr w:type="spellEnd"/>
      <w:r w:rsidR="004D6EFF" w:rsidRPr="00065935">
        <w:rPr>
          <w:rFonts w:cs="Times New Roman"/>
          <w:color w:val="000000" w:themeColor="text1"/>
        </w:rPr>
        <w:t xml:space="preserve"> </w:t>
      </w:r>
      <w:r w:rsidR="00F2307B" w:rsidRPr="00065935">
        <w:rPr>
          <w:rFonts w:cs="Times New Roman"/>
          <w:color w:val="000000" w:themeColor="text1"/>
        </w:rPr>
        <w:t xml:space="preserve">Postdoctoral </w:t>
      </w:r>
      <w:r w:rsidR="004D6EFF" w:rsidRPr="00065935">
        <w:rPr>
          <w:rFonts w:cs="Times New Roman"/>
          <w:color w:val="000000" w:themeColor="text1"/>
        </w:rPr>
        <w:t>Fellowship</w:t>
      </w:r>
      <w:r w:rsidR="00EB64BB" w:rsidRPr="00065935">
        <w:rPr>
          <w:rFonts w:cs="Times New Roman"/>
          <w:color w:val="000000" w:themeColor="text1"/>
        </w:rPr>
        <w:t xml:space="preserve"> (101614/Z/13/Z)</w:t>
      </w:r>
      <w:r w:rsidR="004D6EFF" w:rsidRPr="00065935">
        <w:rPr>
          <w:rFonts w:cs="Times New Roman"/>
          <w:color w:val="000000" w:themeColor="text1"/>
        </w:rPr>
        <w:t xml:space="preserve"> to T.P. </w:t>
      </w:r>
      <w:r w:rsidR="00813739" w:rsidRPr="00065935">
        <w:rPr>
          <w:rFonts w:cs="Times New Roman"/>
          <w:color w:val="000000" w:themeColor="text1"/>
        </w:rPr>
        <w:t xml:space="preserve">C.J.P.M. is a UCSF Discovery Fellow. T.K. is a Chan Zuckerberg </w:t>
      </w:r>
      <w:proofErr w:type="spellStart"/>
      <w:r w:rsidR="00813739" w:rsidRPr="00065935">
        <w:rPr>
          <w:rFonts w:cs="Times New Roman"/>
          <w:color w:val="000000" w:themeColor="text1"/>
        </w:rPr>
        <w:t>Biohub</w:t>
      </w:r>
      <w:proofErr w:type="spellEnd"/>
      <w:r w:rsidR="00813739" w:rsidRPr="00065935">
        <w:rPr>
          <w:rFonts w:cs="Times New Roman"/>
          <w:color w:val="000000" w:themeColor="text1"/>
        </w:rPr>
        <w:t xml:space="preserve"> investigator.</w:t>
      </w:r>
    </w:p>
    <w:p w14:paraId="52C0A08E" w14:textId="788F99DE" w:rsidR="00732CE9" w:rsidRPr="00065935" w:rsidRDefault="00732CE9">
      <w:pPr>
        <w:rPr>
          <w:rFonts w:cs="Times New Roman"/>
          <w:color w:val="000000" w:themeColor="text1"/>
        </w:rPr>
      </w:pPr>
      <w:r w:rsidRPr="00D237BC">
        <w:rPr>
          <w:rStyle w:val="Heading1Char"/>
          <w:rFonts w:ascii="Times New Roman" w:hAnsi="Times New Roman" w:cs="Times New Roman"/>
        </w:rPr>
        <w:t>Author Contributions</w:t>
      </w:r>
      <w:r w:rsidR="009433EC" w:rsidRPr="00714A60">
        <w:rPr>
          <w:rStyle w:val="Heading1Char"/>
          <w:rFonts w:ascii="Times New Roman" w:hAnsi="Times New Roman" w:cs="Times New Roman"/>
        </w:rPr>
        <w:t>.</w:t>
      </w:r>
      <w:r w:rsidR="009433EC" w:rsidRPr="00065935">
        <w:rPr>
          <w:rFonts w:cs="Times New Roman"/>
          <w:color w:val="000000" w:themeColor="text1"/>
        </w:rPr>
        <w:t xml:space="preserve"> T.P., </w:t>
      </w:r>
      <w:r w:rsidR="00FE561A" w:rsidRPr="00065935">
        <w:rPr>
          <w:rFonts w:cs="Times New Roman"/>
          <w:color w:val="000000" w:themeColor="text1"/>
        </w:rPr>
        <w:t>C.J.P.M.</w:t>
      </w:r>
      <w:r w:rsidR="00373E83" w:rsidRPr="00065935">
        <w:rPr>
          <w:rFonts w:cs="Times New Roman"/>
          <w:color w:val="000000" w:themeColor="text1"/>
        </w:rPr>
        <w:t>, N.</w:t>
      </w:r>
      <w:r w:rsidR="00C60693" w:rsidRPr="00065935">
        <w:rPr>
          <w:rFonts w:cs="Times New Roman"/>
          <w:color w:val="000000" w:themeColor="text1"/>
        </w:rPr>
        <w:t>J.</w:t>
      </w:r>
      <w:r w:rsidR="00373E83" w:rsidRPr="00065935">
        <w:rPr>
          <w:rFonts w:cs="Times New Roman"/>
          <w:color w:val="000000" w:themeColor="text1"/>
        </w:rPr>
        <w:t>K.</w:t>
      </w:r>
      <w:r w:rsidR="009433EC" w:rsidRPr="00065935">
        <w:rPr>
          <w:rFonts w:cs="Times New Roman"/>
          <w:color w:val="000000" w:themeColor="text1"/>
        </w:rPr>
        <w:t xml:space="preserve"> and </w:t>
      </w:r>
      <w:r w:rsidR="00BD389F" w:rsidRPr="00065935">
        <w:rPr>
          <w:rFonts w:cs="Times New Roman"/>
          <w:color w:val="000000" w:themeColor="text1"/>
        </w:rPr>
        <w:t>T.K.</w:t>
      </w:r>
      <w:r w:rsidR="009433EC" w:rsidRPr="00065935">
        <w:rPr>
          <w:rFonts w:cs="Times New Roman"/>
          <w:color w:val="000000" w:themeColor="text1"/>
        </w:rPr>
        <w:t xml:space="preserve"> identified and developed the core questions. </w:t>
      </w:r>
      <w:r w:rsidR="00A96110" w:rsidRPr="00065935">
        <w:rPr>
          <w:rFonts w:cs="Times New Roman"/>
          <w:color w:val="000000" w:themeColor="text1"/>
        </w:rPr>
        <w:t>T.P. and</w:t>
      </w:r>
      <w:r w:rsidR="005F0377" w:rsidRPr="00065935">
        <w:rPr>
          <w:rFonts w:cs="Times New Roman"/>
          <w:color w:val="000000" w:themeColor="text1"/>
        </w:rPr>
        <w:t xml:space="preserve"> C.J.P.M.</w:t>
      </w:r>
      <w:r w:rsidR="009433EC" w:rsidRPr="00065935">
        <w:rPr>
          <w:rFonts w:cs="Times New Roman"/>
          <w:color w:val="000000" w:themeColor="text1"/>
        </w:rPr>
        <w:t xml:space="preserve"> performed the bulk of the experiments</w:t>
      </w:r>
      <w:r w:rsidR="00B065D8" w:rsidRPr="00065935">
        <w:rPr>
          <w:rFonts w:cs="Times New Roman"/>
          <w:color w:val="000000" w:themeColor="text1"/>
        </w:rPr>
        <w:t xml:space="preserve"> and data analysis</w:t>
      </w:r>
      <w:r w:rsidR="009433EC" w:rsidRPr="00065935">
        <w:rPr>
          <w:rFonts w:cs="Times New Roman"/>
          <w:color w:val="000000" w:themeColor="text1"/>
        </w:rPr>
        <w:t xml:space="preserve">. </w:t>
      </w:r>
      <w:r w:rsidR="00462067" w:rsidRPr="00065935">
        <w:rPr>
          <w:rFonts w:cs="Times New Roman"/>
          <w:color w:val="000000" w:themeColor="text1"/>
        </w:rPr>
        <w:t>J</w:t>
      </w:r>
      <w:r w:rsidR="009433EC" w:rsidRPr="00065935">
        <w:rPr>
          <w:rFonts w:cs="Times New Roman"/>
          <w:color w:val="000000" w:themeColor="text1"/>
        </w:rPr>
        <w:t>.</w:t>
      </w:r>
      <w:r w:rsidR="00462067" w:rsidRPr="00065935">
        <w:rPr>
          <w:rFonts w:cs="Times New Roman"/>
          <w:color w:val="000000" w:themeColor="text1"/>
        </w:rPr>
        <w:t>X</w:t>
      </w:r>
      <w:r w:rsidR="009433EC" w:rsidRPr="00065935">
        <w:rPr>
          <w:rFonts w:cs="Times New Roman"/>
          <w:color w:val="000000" w:themeColor="text1"/>
        </w:rPr>
        <w:t xml:space="preserve">. </w:t>
      </w:r>
      <w:r w:rsidR="008839DE" w:rsidRPr="00065935">
        <w:rPr>
          <w:rFonts w:cs="Times New Roman"/>
          <w:color w:val="000000" w:themeColor="text1"/>
        </w:rPr>
        <w:t xml:space="preserve">and T.P. </w:t>
      </w:r>
      <w:r w:rsidR="009433EC" w:rsidRPr="00065935">
        <w:rPr>
          <w:rFonts w:cs="Times New Roman"/>
          <w:color w:val="000000" w:themeColor="text1"/>
        </w:rPr>
        <w:t xml:space="preserve">performed </w:t>
      </w:r>
      <w:r w:rsidR="001B0D22" w:rsidRPr="00065935">
        <w:rPr>
          <w:rFonts w:cs="Times New Roman"/>
          <w:color w:val="000000" w:themeColor="text1"/>
        </w:rPr>
        <w:t>the E-MAP</w:t>
      </w:r>
      <w:r w:rsidR="009433EC" w:rsidRPr="00065935">
        <w:rPr>
          <w:rFonts w:cs="Times New Roman"/>
          <w:color w:val="000000" w:themeColor="text1"/>
        </w:rPr>
        <w:t xml:space="preserve"> </w:t>
      </w:r>
      <w:r w:rsidR="007453E6" w:rsidRPr="00065935">
        <w:rPr>
          <w:rFonts w:cs="Times New Roman"/>
          <w:color w:val="000000" w:themeColor="text1"/>
        </w:rPr>
        <w:t>screens</w:t>
      </w:r>
      <w:r w:rsidR="009433EC" w:rsidRPr="00065935">
        <w:rPr>
          <w:rFonts w:cs="Times New Roman"/>
          <w:color w:val="000000" w:themeColor="text1"/>
        </w:rPr>
        <w:t xml:space="preserve">. </w:t>
      </w:r>
      <w:r w:rsidR="00422DD1" w:rsidRPr="00065935">
        <w:rPr>
          <w:rFonts w:cs="Times New Roman"/>
          <w:color w:val="000000" w:themeColor="text1"/>
        </w:rPr>
        <w:t xml:space="preserve">G.M.J. </w:t>
      </w:r>
      <w:r w:rsidR="009433EC" w:rsidRPr="00065935">
        <w:rPr>
          <w:rFonts w:cs="Times New Roman"/>
          <w:color w:val="000000" w:themeColor="text1"/>
        </w:rPr>
        <w:t xml:space="preserve">performed </w:t>
      </w:r>
      <w:r w:rsidR="004B3029" w:rsidRPr="00065935">
        <w:rPr>
          <w:rFonts w:cs="Times New Roman"/>
          <w:color w:val="000000" w:themeColor="text1"/>
        </w:rPr>
        <w:t xml:space="preserve">the pull-down experiments. </w:t>
      </w:r>
      <w:r w:rsidR="00E668FC" w:rsidRPr="00065935">
        <w:rPr>
          <w:rFonts w:cs="Times New Roman"/>
          <w:color w:val="000000" w:themeColor="text1"/>
        </w:rPr>
        <w:t>D.</w:t>
      </w:r>
      <w:r w:rsidR="005E1BDD" w:rsidRPr="00065935">
        <w:rPr>
          <w:rFonts w:cs="Times New Roman"/>
          <w:color w:val="000000" w:themeColor="text1"/>
        </w:rPr>
        <w:t>L.</w:t>
      </w:r>
      <w:r w:rsidR="00E668FC" w:rsidRPr="00065935">
        <w:rPr>
          <w:rFonts w:cs="Times New Roman"/>
          <w:color w:val="000000" w:themeColor="text1"/>
        </w:rPr>
        <w:t xml:space="preserve">S. and R.K. performed the </w:t>
      </w:r>
      <w:r w:rsidR="004B3029" w:rsidRPr="00065935">
        <w:rPr>
          <w:rFonts w:cs="Times New Roman"/>
          <w:color w:val="000000" w:themeColor="text1"/>
        </w:rPr>
        <w:t>MS exp</w:t>
      </w:r>
      <w:r w:rsidR="00E668FC" w:rsidRPr="00065935">
        <w:rPr>
          <w:rFonts w:cs="Times New Roman"/>
          <w:color w:val="000000" w:themeColor="text1"/>
        </w:rPr>
        <w:t xml:space="preserve">eriments and </w:t>
      </w:r>
      <w:r w:rsidR="008839DE" w:rsidRPr="00065935">
        <w:rPr>
          <w:rFonts w:cs="Times New Roman"/>
          <w:color w:val="000000" w:themeColor="text1"/>
        </w:rPr>
        <w:t xml:space="preserve">together with T.P. </w:t>
      </w:r>
      <w:r w:rsidR="00E668FC" w:rsidRPr="00065935">
        <w:rPr>
          <w:rFonts w:cs="Times New Roman"/>
          <w:color w:val="000000" w:themeColor="text1"/>
        </w:rPr>
        <w:t>analyzed the data</w:t>
      </w:r>
      <w:r w:rsidR="009433EC" w:rsidRPr="00065935">
        <w:rPr>
          <w:rFonts w:cs="Times New Roman"/>
          <w:color w:val="000000" w:themeColor="text1"/>
        </w:rPr>
        <w:t xml:space="preserve">. </w:t>
      </w:r>
      <w:r w:rsidR="00D90153" w:rsidRPr="00065935">
        <w:rPr>
          <w:rFonts w:cs="Times New Roman"/>
          <w:color w:val="000000" w:themeColor="text1"/>
        </w:rPr>
        <w:t xml:space="preserve">N.O. contributed to design of Gsp1 mutants. </w:t>
      </w:r>
      <w:r w:rsidR="00401046" w:rsidRPr="00065935">
        <w:rPr>
          <w:rFonts w:cs="Times New Roman"/>
          <w:color w:val="000000" w:themeColor="text1"/>
        </w:rPr>
        <w:t xml:space="preserve">H.B. contributed to E-MAP analysis. </w:t>
      </w:r>
      <w:r w:rsidR="007D6049" w:rsidRPr="00065935">
        <w:rPr>
          <w:rFonts w:cs="Times New Roman"/>
          <w:color w:val="000000" w:themeColor="text1"/>
        </w:rPr>
        <w:t xml:space="preserve">M.J.S.K. suggested the NMR </w:t>
      </w:r>
      <w:r w:rsidR="001716CB" w:rsidRPr="00065935">
        <w:rPr>
          <w:rFonts w:cs="Times New Roman"/>
          <w:color w:val="000000" w:themeColor="text1"/>
        </w:rPr>
        <w:t>studies</w:t>
      </w:r>
      <w:r w:rsidR="007D6049" w:rsidRPr="00065935">
        <w:rPr>
          <w:rFonts w:cs="Times New Roman"/>
          <w:color w:val="000000" w:themeColor="text1"/>
        </w:rPr>
        <w:t xml:space="preserve">. </w:t>
      </w:r>
      <w:r w:rsidR="00430CC1" w:rsidRPr="00065935">
        <w:rPr>
          <w:rFonts w:cs="Times New Roman"/>
          <w:color w:val="000000" w:themeColor="text1"/>
        </w:rPr>
        <w:t xml:space="preserve">C.J.P.M. and M.J.S.K. performed the NMR </w:t>
      </w:r>
      <w:r w:rsidR="00C10925" w:rsidRPr="00065935">
        <w:rPr>
          <w:rFonts w:cs="Times New Roman"/>
          <w:color w:val="000000" w:themeColor="text1"/>
        </w:rPr>
        <w:t>experiments</w:t>
      </w:r>
      <w:r w:rsidR="00430CC1" w:rsidRPr="00065935">
        <w:rPr>
          <w:rFonts w:cs="Times New Roman"/>
          <w:color w:val="000000" w:themeColor="text1"/>
        </w:rPr>
        <w:t xml:space="preserve"> and analyzed the data. </w:t>
      </w:r>
      <w:r w:rsidR="008839DE" w:rsidRPr="00065935">
        <w:rPr>
          <w:rFonts w:cs="Times New Roman"/>
          <w:color w:val="000000" w:themeColor="text1"/>
        </w:rPr>
        <w:t>T.P. performed the kinetics experiments.</w:t>
      </w:r>
      <w:ins w:id="2430" w:author="Perica, Tina" w:date="2020-08-19T23:28:00Z">
        <w:r w:rsidR="006F4F36" w:rsidRPr="00065935">
          <w:rPr>
            <w:rFonts w:cs="Times New Roman"/>
            <w:color w:val="000000" w:themeColor="text1"/>
          </w:rPr>
          <w:t xml:space="preserve"> </w:t>
        </w:r>
        <w:r w:rsidR="006F4F36" w:rsidRPr="00CB4FEF">
          <w:rPr>
            <w:rFonts w:cs="Times New Roman"/>
            <w:color w:val="FF0000"/>
          </w:rPr>
          <w:t>D.</w:t>
        </w:r>
      </w:ins>
      <w:ins w:id="2431" w:author="Perica, Tina" w:date="2020-08-19T23:29:00Z">
        <w:r w:rsidR="006F4F36" w:rsidRPr="00CB4FEF">
          <w:rPr>
            <w:rFonts w:cs="Times New Roman"/>
            <w:color w:val="FF0000"/>
          </w:rPr>
          <w:t>G.</w:t>
        </w:r>
      </w:ins>
      <w:ins w:id="2432" w:author="Perica, Tina" w:date="2020-08-19T23:28:00Z">
        <w:r w:rsidR="006F4F36" w:rsidRPr="00CB4FEF">
          <w:rPr>
            <w:rFonts w:cs="Times New Roman"/>
            <w:color w:val="FF0000"/>
          </w:rPr>
          <w:t>L.</w:t>
        </w:r>
      </w:ins>
      <w:ins w:id="2433" w:author="Perica, Tina" w:date="2020-08-19T23:29:00Z">
        <w:r w:rsidR="006F4F36" w:rsidRPr="00CB4FEF">
          <w:rPr>
            <w:rFonts w:cs="Times New Roman"/>
            <w:color w:val="FF0000"/>
          </w:rPr>
          <w:t xml:space="preserve"> contributed to the</w:t>
        </w:r>
        <w:r w:rsidR="00DF3EB9" w:rsidRPr="00CB4FEF">
          <w:rPr>
            <w:rFonts w:cs="Times New Roman"/>
            <w:color w:val="FF0000"/>
          </w:rPr>
          <w:t xml:space="preserve"> analysis of the</w:t>
        </w:r>
        <w:r w:rsidR="006F4F36" w:rsidRPr="00CB4FEF">
          <w:rPr>
            <w:rFonts w:cs="Times New Roman"/>
            <w:color w:val="FF0000"/>
          </w:rPr>
          <w:t xml:space="preserve"> kinetics </w:t>
        </w:r>
        <w:r w:rsidR="00DF3EB9" w:rsidRPr="00CB4FEF">
          <w:rPr>
            <w:rFonts w:cs="Times New Roman"/>
            <w:color w:val="FF0000"/>
          </w:rPr>
          <w:t>data</w:t>
        </w:r>
        <w:r w:rsidR="006F4F36" w:rsidRPr="00CB4FEF">
          <w:rPr>
            <w:rFonts w:cs="Times New Roman"/>
            <w:color w:val="FF0000"/>
          </w:rPr>
          <w:t>.</w:t>
        </w:r>
      </w:ins>
      <w:r w:rsidR="008839DE" w:rsidRPr="00065935">
        <w:rPr>
          <w:rFonts w:cs="Times New Roman"/>
          <w:color w:val="365F91" w:themeColor="accent1" w:themeShade="BF"/>
        </w:rPr>
        <w:t xml:space="preserve"> </w:t>
      </w:r>
      <w:r w:rsidR="00C778FD" w:rsidRPr="00065935">
        <w:rPr>
          <w:rFonts w:cs="Times New Roman"/>
          <w:color w:val="000000" w:themeColor="text1"/>
        </w:rPr>
        <w:t xml:space="preserve">T.P., C.J.P.M, and Y.Z. </w:t>
      </w:r>
      <w:r w:rsidR="008932BC" w:rsidRPr="00065935">
        <w:rPr>
          <w:rFonts w:cs="Times New Roman"/>
          <w:color w:val="000000" w:themeColor="text1"/>
        </w:rPr>
        <w:t>purified</w:t>
      </w:r>
      <w:r w:rsidR="00C778FD" w:rsidRPr="00065935">
        <w:rPr>
          <w:rFonts w:cs="Times New Roman"/>
          <w:color w:val="000000" w:themeColor="text1"/>
        </w:rPr>
        <w:t xml:space="preserve"> the proteins. </w:t>
      </w:r>
      <w:r w:rsidR="009856B2" w:rsidRPr="00065935">
        <w:rPr>
          <w:rFonts w:cs="Times New Roman"/>
          <w:color w:val="000000" w:themeColor="text1"/>
        </w:rPr>
        <w:t>Y.Z. performed the Western blot experiments</w:t>
      </w:r>
      <w:r w:rsidR="009C35BD" w:rsidRPr="00065935">
        <w:rPr>
          <w:rFonts w:cs="Times New Roman"/>
          <w:color w:val="000000" w:themeColor="text1"/>
        </w:rPr>
        <w:t>.</w:t>
      </w:r>
      <w:r w:rsidR="009433EC" w:rsidRPr="00065935">
        <w:rPr>
          <w:rFonts w:cs="Times New Roman"/>
          <w:color w:val="000000" w:themeColor="text1"/>
        </w:rPr>
        <w:t xml:space="preserve"> </w:t>
      </w:r>
      <w:r w:rsidR="006D0D05" w:rsidRPr="00065935">
        <w:rPr>
          <w:rFonts w:cs="Times New Roman"/>
          <w:color w:val="000000" w:themeColor="text1"/>
        </w:rPr>
        <w:t>T.P.</w:t>
      </w:r>
      <w:r w:rsidR="009433EC" w:rsidRPr="00065935">
        <w:rPr>
          <w:rFonts w:cs="Times New Roman"/>
          <w:color w:val="000000" w:themeColor="text1"/>
        </w:rPr>
        <w:t xml:space="preserve">, </w:t>
      </w:r>
      <w:r w:rsidR="00CD63D2" w:rsidRPr="00065935">
        <w:rPr>
          <w:rFonts w:cs="Times New Roman"/>
          <w:color w:val="000000" w:themeColor="text1"/>
        </w:rPr>
        <w:t>C.J.P.M.</w:t>
      </w:r>
      <w:r w:rsidR="009433EC" w:rsidRPr="00065935">
        <w:rPr>
          <w:rFonts w:cs="Times New Roman"/>
          <w:color w:val="000000" w:themeColor="text1"/>
        </w:rPr>
        <w:t xml:space="preserve"> and </w:t>
      </w:r>
      <w:r w:rsidR="00474C66" w:rsidRPr="00065935">
        <w:rPr>
          <w:rFonts w:cs="Times New Roman"/>
          <w:color w:val="000000" w:themeColor="text1"/>
        </w:rPr>
        <w:t>T.K.</w:t>
      </w:r>
      <w:r w:rsidR="009433EC" w:rsidRPr="00065935">
        <w:rPr>
          <w:rFonts w:cs="Times New Roman"/>
          <w:color w:val="000000" w:themeColor="text1"/>
        </w:rPr>
        <w:t xml:space="preserve"> wrote the manuscript with contributions from the other authors. </w:t>
      </w:r>
      <w:r w:rsidR="002D2DCF" w:rsidRPr="00065935">
        <w:rPr>
          <w:rFonts w:cs="Times New Roman"/>
          <w:color w:val="000000" w:themeColor="text1"/>
        </w:rPr>
        <w:t>N.</w:t>
      </w:r>
      <w:r w:rsidR="00C60693" w:rsidRPr="00065935">
        <w:rPr>
          <w:rFonts w:cs="Times New Roman"/>
          <w:color w:val="000000" w:themeColor="text1"/>
        </w:rPr>
        <w:t>J.</w:t>
      </w:r>
      <w:r w:rsidR="002D2DCF" w:rsidRPr="00065935">
        <w:rPr>
          <w:rFonts w:cs="Times New Roman"/>
          <w:color w:val="000000" w:themeColor="text1"/>
        </w:rPr>
        <w:t xml:space="preserve">K. and T.K. </w:t>
      </w:r>
      <w:r w:rsidR="009433EC" w:rsidRPr="00065935">
        <w:rPr>
          <w:rFonts w:cs="Times New Roman"/>
          <w:color w:val="000000" w:themeColor="text1"/>
        </w:rPr>
        <w:t>oversaw the project.</w:t>
      </w:r>
    </w:p>
    <w:p w14:paraId="2F37746E" w14:textId="4E2406EE" w:rsidR="00732CE9" w:rsidRPr="00065935" w:rsidRDefault="00732CE9" w:rsidP="00315BD7">
      <w:pPr>
        <w:rPr>
          <w:rFonts w:cs="Times New Roman"/>
          <w:color w:val="000000" w:themeColor="text1"/>
        </w:rPr>
      </w:pPr>
      <w:r w:rsidRPr="00D237BC">
        <w:rPr>
          <w:rStyle w:val="Heading1Char"/>
          <w:rFonts w:ascii="Times New Roman" w:hAnsi="Times New Roman" w:cs="Times New Roman"/>
        </w:rPr>
        <w:t>Competing Interests</w:t>
      </w:r>
      <w:r w:rsidR="00783B80" w:rsidRPr="00714A60">
        <w:rPr>
          <w:rStyle w:val="Heading1Char"/>
          <w:rFonts w:ascii="Times New Roman" w:hAnsi="Times New Roman" w:cs="Times New Roman"/>
        </w:rPr>
        <w:t>.</w:t>
      </w:r>
      <w:r w:rsidR="00783B80" w:rsidRPr="00065935">
        <w:rPr>
          <w:rFonts w:cs="Times New Roman"/>
          <w:color w:val="000000" w:themeColor="text1"/>
        </w:rPr>
        <w:t xml:space="preserve"> The authors declare no competing interests.</w:t>
      </w:r>
    </w:p>
    <w:p w14:paraId="1660B143" w14:textId="0B0DF0CC" w:rsidR="00732CE9" w:rsidRPr="00065935" w:rsidRDefault="00732CE9" w:rsidP="00732CE9">
      <w:pPr>
        <w:rPr>
          <w:rFonts w:cs="Times New Roman"/>
          <w:color w:val="000000" w:themeColor="text1"/>
        </w:rPr>
      </w:pPr>
      <w:r w:rsidRPr="00065935">
        <w:rPr>
          <w:rFonts w:cs="Times New Roman"/>
          <w:b/>
          <w:bCs/>
          <w:color w:val="000000" w:themeColor="text1"/>
          <w:sz w:val="28"/>
          <w:szCs w:val="28"/>
        </w:rPr>
        <w:t>Supplementary Information</w:t>
      </w:r>
      <w:r w:rsidRPr="00065935">
        <w:rPr>
          <w:rFonts w:cs="Times New Roman"/>
          <w:color w:val="000000" w:themeColor="text1"/>
        </w:rPr>
        <w:t> is available for this paper.</w:t>
      </w:r>
    </w:p>
    <w:p w14:paraId="6053D8BF" w14:textId="5619E545" w:rsidR="00732CE9" w:rsidRPr="00065935" w:rsidRDefault="009A5DDF" w:rsidP="00F77F62">
      <w:pPr>
        <w:rPr>
          <w:rFonts w:cs="Times New Roman"/>
          <w:color w:val="000000" w:themeColor="text1"/>
        </w:rPr>
      </w:pPr>
      <w:r w:rsidRPr="00065935">
        <w:rPr>
          <w:rFonts w:cs="Times New Roman"/>
          <w:b/>
          <w:color w:val="000000" w:themeColor="text1"/>
          <w:sz w:val="28"/>
          <w:szCs w:val="28"/>
        </w:rPr>
        <w:t>Correspondence and Requests for M</w:t>
      </w:r>
      <w:r w:rsidR="00AD30F0" w:rsidRPr="00065935">
        <w:rPr>
          <w:rFonts w:cs="Times New Roman"/>
          <w:b/>
          <w:color w:val="000000" w:themeColor="text1"/>
          <w:sz w:val="28"/>
          <w:szCs w:val="28"/>
        </w:rPr>
        <w:t>aterials</w:t>
      </w:r>
      <w:r w:rsidR="00AD30F0" w:rsidRPr="00065935">
        <w:rPr>
          <w:rFonts w:cs="Times New Roman"/>
          <w:color w:val="000000" w:themeColor="text1"/>
        </w:rPr>
        <w:t xml:space="preserve"> should be addressed to</w:t>
      </w:r>
      <w:r w:rsidR="00482B18" w:rsidRPr="00065935">
        <w:rPr>
          <w:rFonts w:cs="Times New Roman"/>
          <w:color w:val="000000" w:themeColor="text1"/>
        </w:rPr>
        <w:t xml:space="preserve">: </w:t>
      </w:r>
      <w:r w:rsidR="00B11A76" w:rsidRPr="00065935">
        <w:rPr>
          <w:rFonts w:cs="Times New Roman"/>
          <w:color w:val="000000" w:themeColor="text1"/>
        </w:rPr>
        <w:t xml:space="preserve">Tanja </w:t>
      </w:r>
      <w:proofErr w:type="spellStart"/>
      <w:r w:rsidR="00B11A76" w:rsidRPr="00065935">
        <w:rPr>
          <w:rFonts w:cs="Times New Roman"/>
          <w:color w:val="000000" w:themeColor="text1"/>
        </w:rPr>
        <w:t>Kortemme</w:t>
      </w:r>
      <w:proofErr w:type="spellEnd"/>
      <w:r w:rsidR="00B11A76" w:rsidRPr="00065935">
        <w:rPr>
          <w:rFonts w:cs="Times New Roman"/>
          <w:color w:val="000000" w:themeColor="text1"/>
        </w:rPr>
        <w:t xml:space="preserve"> </w:t>
      </w:r>
      <w:r w:rsidR="00161276" w:rsidRPr="00065935">
        <w:rPr>
          <w:rFonts w:cs="Times New Roman"/>
          <w:color w:val="000000" w:themeColor="text1"/>
        </w:rPr>
        <w:t xml:space="preserve">(kortemme@cgl.ucsf.edu) </w:t>
      </w:r>
      <w:r w:rsidR="00BC28B4" w:rsidRPr="00065935">
        <w:rPr>
          <w:rFonts w:cs="Times New Roman"/>
          <w:color w:val="000000" w:themeColor="text1"/>
        </w:rPr>
        <w:t xml:space="preserve">and </w:t>
      </w:r>
      <w:proofErr w:type="spellStart"/>
      <w:r w:rsidR="00BC28B4" w:rsidRPr="00065935">
        <w:rPr>
          <w:rFonts w:cs="Times New Roman"/>
          <w:color w:val="000000" w:themeColor="text1"/>
        </w:rPr>
        <w:t>Nevan</w:t>
      </w:r>
      <w:proofErr w:type="spellEnd"/>
      <w:r w:rsidR="00BC28B4" w:rsidRPr="00065935">
        <w:rPr>
          <w:rFonts w:cs="Times New Roman"/>
          <w:color w:val="000000" w:themeColor="text1"/>
        </w:rPr>
        <w:t xml:space="preserve"> </w:t>
      </w:r>
      <w:proofErr w:type="spellStart"/>
      <w:r w:rsidR="00BC28B4" w:rsidRPr="00065935">
        <w:rPr>
          <w:rFonts w:cs="Times New Roman"/>
          <w:color w:val="000000" w:themeColor="text1"/>
        </w:rPr>
        <w:t>Krogan</w:t>
      </w:r>
      <w:proofErr w:type="spellEnd"/>
      <w:r w:rsidR="00BC28B4" w:rsidRPr="00065935">
        <w:rPr>
          <w:rFonts w:cs="Times New Roman"/>
          <w:color w:val="000000" w:themeColor="text1"/>
        </w:rPr>
        <w:t xml:space="preserve"> (</w:t>
      </w:r>
      <w:r w:rsidR="00C365EF" w:rsidRPr="00065935">
        <w:rPr>
          <w:rFonts w:cs="Times New Roman"/>
          <w:color w:val="000000" w:themeColor="text1"/>
        </w:rPr>
        <w:t>n</w:t>
      </w:r>
      <w:r w:rsidR="00BC28B4" w:rsidRPr="00065935">
        <w:rPr>
          <w:rFonts w:cs="Times New Roman"/>
          <w:color w:val="000000" w:themeColor="text1"/>
        </w:rPr>
        <w:t>evan.</w:t>
      </w:r>
      <w:r w:rsidR="00C365EF" w:rsidRPr="00065935">
        <w:rPr>
          <w:rFonts w:cs="Times New Roman"/>
          <w:color w:val="000000" w:themeColor="text1"/>
        </w:rPr>
        <w:t>k</w:t>
      </w:r>
      <w:r w:rsidR="00BC28B4" w:rsidRPr="00065935">
        <w:rPr>
          <w:rFonts w:cs="Times New Roman"/>
          <w:color w:val="000000" w:themeColor="text1"/>
        </w:rPr>
        <w:t>rogan@ucsf.edu).</w:t>
      </w:r>
    </w:p>
    <w:sectPr w:rsidR="00732CE9" w:rsidRPr="00065935"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54" w:author="Perica, Tina" w:date="2020-07-10T14:27:00Z" w:initials="PT">
    <w:p w14:paraId="49148BD4" w14:textId="0E5D7B96" w:rsidR="009759D0" w:rsidRDefault="009759D0">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1856" w:author="Tanja Kortemme" w:date="2020-08-02T10:24:00Z" w:initials="MOU">
    <w:p w14:paraId="75480757" w14:textId="1FC1E21B" w:rsidR="009759D0" w:rsidRDefault="009759D0">
      <w:pPr>
        <w:pStyle w:val="CommentText"/>
      </w:pPr>
      <w:r>
        <w:rPr>
          <w:rStyle w:val="CommentReference"/>
        </w:rPr>
        <w:annotationRef/>
      </w:r>
      <w:r>
        <w:t>Order as above: core, support, rim</w:t>
      </w:r>
    </w:p>
  </w:comment>
  <w:comment w:id="1900" w:author="Tanja Kortemme" w:date="2020-08-02T10:25:00Z" w:initials="MOU">
    <w:p w14:paraId="6B89C443" w14:textId="76C708A8" w:rsidR="009759D0" w:rsidRDefault="009759D0">
      <w:pPr>
        <w:pStyle w:val="CommentText"/>
      </w:pPr>
      <w:r>
        <w:rPr>
          <w:rStyle w:val="CommentReference"/>
        </w:rPr>
        <w:annotationRef/>
      </w:r>
      <w:r>
        <w:t>?</w:t>
      </w:r>
    </w:p>
  </w:comment>
  <w:comment w:id="1978" w:author="Christopher Mathy" w:date="2020-05-06T14:49:00Z" w:initials="CM">
    <w:p w14:paraId="284A7DAE" w14:textId="77777777" w:rsidR="009759D0" w:rsidRDefault="009759D0"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981" w:author="Christopher Mathy" w:date="2020-05-06T14:52:00Z" w:initials="CM">
    <w:p w14:paraId="691CDF6B" w14:textId="77777777" w:rsidR="009759D0" w:rsidRDefault="009759D0"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9759D0" w:rsidRDefault="009759D0" w:rsidP="00C80AED">
      <w:pPr>
        <w:pStyle w:val="CommentText"/>
      </w:pPr>
    </w:p>
    <w:p w14:paraId="7A40891A" w14:textId="77777777" w:rsidR="009759D0" w:rsidRDefault="009759D0"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75480757" w15:done="0"/>
  <w15:commentEx w15:paraId="6B89C443"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75480757" w16cid:durableId="22D112D7"/>
  <w16cid:commentId w16cid:paraId="6B89C443" w16cid:durableId="22D1130E"/>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5B3560" w14:textId="77777777" w:rsidR="003C4BD0" w:rsidRDefault="003C4BD0">
      <w:pPr>
        <w:spacing w:after="0" w:line="240" w:lineRule="auto"/>
      </w:pPr>
      <w:r>
        <w:separator/>
      </w:r>
    </w:p>
  </w:endnote>
  <w:endnote w:type="continuationSeparator" w:id="0">
    <w:p w14:paraId="087C60A2" w14:textId="77777777" w:rsidR="003C4BD0" w:rsidRDefault="003C4B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9759D0" w:rsidRDefault="009759D0">
    <w:pPr>
      <w:framePr w:wrap="around" w:vAnchor="text" w:hAnchor="margin" w:xAlign="outside" w:y="1"/>
    </w:pPr>
    <w:r>
      <w:fldChar w:fldCharType="begin"/>
    </w:r>
    <w:r>
      <w:instrText xml:space="preserve">PAGE  </w:instrText>
    </w:r>
    <w:r>
      <w:fldChar w:fldCharType="end"/>
    </w:r>
  </w:p>
  <w:p w14:paraId="6307076A" w14:textId="77777777" w:rsidR="009759D0" w:rsidRDefault="009759D0">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9759D0" w:rsidRDefault="009759D0" w:rsidP="000E0829">
    <w:pPr>
      <w:ind w:right="360"/>
      <w:jc w:val="center"/>
      <w:rPr>
        <w:ins w:id="1185" w:author="Perica, Tina" w:date="2020-05-28T17:06:00Z"/>
        <w:rFonts w:cs="Arial"/>
        <w:sz w:val="20"/>
        <w:szCs w:val="20"/>
      </w:rPr>
    </w:pPr>
  </w:p>
  <w:p w14:paraId="1FAADBA4" w14:textId="0FDA8C43" w:rsidR="009759D0" w:rsidRPr="00FB3F02" w:rsidRDefault="009759D0"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4FD036" w14:textId="77777777" w:rsidR="003C4BD0" w:rsidRDefault="003C4BD0">
      <w:pPr>
        <w:spacing w:after="0" w:line="240" w:lineRule="auto"/>
      </w:pPr>
      <w:r>
        <w:separator/>
      </w:r>
    </w:p>
  </w:footnote>
  <w:footnote w:type="continuationSeparator" w:id="0">
    <w:p w14:paraId="4CA66F1A" w14:textId="77777777" w:rsidR="003C4BD0" w:rsidRDefault="003C4B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rson w15:author="Mathy, Chris">
    <w15:presenceInfo w15:providerId="AD" w15:userId="S::chris.mathy@ucsf.edu::6ac1f0be-df43-4be4-9dd4-1823cf3497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0F3F"/>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280"/>
    <w:rsid w:val="0001161F"/>
    <w:rsid w:val="000116C7"/>
    <w:rsid w:val="00011EB7"/>
    <w:rsid w:val="00011F5C"/>
    <w:rsid w:val="00012048"/>
    <w:rsid w:val="00012182"/>
    <w:rsid w:val="000122D7"/>
    <w:rsid w:val="00012A2F"/>
    <w:rsid w:val="0001353C"/>
    <w:rsid w:val="00013605"/>
    <w:rsid w:val="0001417B"/>
    <w:rsid w:val="00014D99"/>
    <w:rsid w:val="00015240"/>
    <w:rsid w:val="000154CB"/>
    <w:rsid w:val="00015D0B"/>
    <w:rsid w:val="00015DDA"/>
    <w:rsid w:val="00016196"/>
    <w:rsid w:val="000163D4"/>
    <w:rsid w:val="00016AB2"/>
    <w:rsid w:val="00016F3A"/>
    <w:rsid w:val="00017138"/>
    <w:rsid w:val="000172D0"/>
    <w:rsid w:val="00017377"/>
    <w:rsid w:val="00017415"/>
    <w:rsid w:val="0002081F"/>
    <w:rsid w:val="000208C3"/>
    <w:rsid w:val="000212DA"/>
    <w:rsid w:val="00021BC5"/>
    <w:rsid w:val="00021FAC"/>
    <w:rsid w:val="00022038"/>
    <w:rsid w:val="0002225B"/>
    <w:rsid w:val="00022B52"/>
    <w:rsid w:val="00023327"/>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BA"/>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41D"/>
    <w:rsid w:val="000435CF"/>
    <w:rsid w:val="000436C1"/>
    <w:rsid w:val="0004380D"/>
    <w:rsid w:val="000439E5"/>
    <w:rsid w:val="00043A04"/>
    <w:rsid w:val="00043CB2"/>
    <w:rsid w:val="00044532"/>
    <w:rsid w:val="00044634"/>
    <w:rsid w:val="000450EE"/>
    <w:rsid w:val="000450F9"/>
    <w:rsid w:val="000456C5"/>
    <w:rsid w:val="00045792"/>
    <w:rsid w:val="00045F54"/>
    <w:rsid w:val="0004659A"/>
    <w:rsid w:val="000467D0"/>
    <w:rsid w:val="000468C5"/>
    <w:rsid w:val="00046C64"/>
    <w:rsid w:val="00046F5E"/>
    <w:rsid w:val="00047052"/>
    <w:rsid w:val="0004710B"/>
    <w:rsid w:val="000471DD"/>
    <w:rsid w:val="00047C97"/>
    <w:rsid w:val="00050167"/>
    <w:rsid w:val="00050256"/>
    <w:rsid w:val="0005087D"/>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84E"/>
    <w:rsid w:val="00060D97"/>
    <w:rsid w:val="00061481"/>
    <w:rsid w:val="00061869"/>
    <w:rsid w:val="000624AE"/>
    <w:rsid w:val="00062A51"/>
    <w:rsid w:val="00062B24"/>
    <w:rsid w:val="00062D1D"/>
    <w:rsid w:val="00063A19"/>
    <w:rsid w:val="00063B17"/>
    <w:rsid w:val="00064B3E"/>
    <w:rsid w:val="00064C14"/>
    <w:rsid w:val="00064D8B"/>
    <w:rsid w:val="00065935"/>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3A4"/>
    <w:rsid w:val="00082873"/>
    <w:rsid w:val="00082D10"/>
    <w:rsid w:val="00082D6F"/>
    <w:rsid w:val="00083D66"/>
    <w:rsid w:val="000845CB"/>
    <w:rsid w:val="0008460E"/>
    <w:rsid w:val="00084B21"/>
    <w:rsid w:val="00084BF8"/>
    <w:rsid w:val="00084FCF"/>
    <w:rsid w:val="00085769"/>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1"/>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44FF"/>
    <w:rsid w:val="000A4829"/>
    <w:rsid w:val="000A52A1"/>
    <w:rsid w:val="000A6832"/>
    <w:rsid w:val="000A6855"/>
    <w:rsid w:val="000A687D"/>
    <w:rsid w:val="000A7058"/>
    <w:rsid w:val="000A7437"/>
    <w:rsid w:val="000B0040"/>
    <w:rsid w:val="000B01CD"/>
    <w:rsid w:val="000B0477"/>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A4"/>
    <w:rsid w:val="000B65DF"/>
    <w:rsid w:val="000B68CC"/>
    <w:rsid w:val="000B68F2"/>
    <w:rsid w:val="000B6BEC"/>
    <w:rsid w:val="000B70B9"/>
    <w:rsid w:val="000B7436"/>
    <w:rsid w:val="000B7461"/>
    <w:rsid w:val="000B746B"/>
    <w:rsid w:val="000B74CA"/>
    <w:rsid w:val="000B7811"/>
    <w:rsid w:val="000B7B57"/>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A30"/>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3EC"/>
    <w:rsid w:val="000E1B93"/>
    <w:rsid w:val="000E1E40"/>
    <w:rsid w:val="000E2B51"/>
    <w:rsid w:val="000E2D7D"/>
    <w:rsid w:val="000E32F3"/>
    <w:rsid w:val="000E39D6"/>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48C"/>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457"/>
    <w:rsid w:val="00103A1C"/>
    <w:rsid w:val="00104757"/>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0790D"/>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270AA"/>
    <w:rsid w:val="0013007B"/>
    <w:rsid w:val="0013064E"/>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E74"/>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7E0"/>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04F"/>
    <w:rsid w:val="0015210F"/>
    <w:rsid w:val="0015258F"/>
    <w:rsid w:val="001529C9"/>
    <w:rsid w:val="00152DF2"/>
    <w:rsid w:val="00153B71"/>
    <w:rsid w:val="0015427B"/>
    <w:rsid w:val="00154807"/>
    <w:rsid w:val="001548C6"/>
    <w:rsid w:val="00154941"/>
    <w:rsid w:val="00154CE9"/>
    <w:rsid w:val="00154E50"/>
    <w:rsid w:val="00154EAA"/>
    <w:rsid w:val="00155969"/>
    <w:rsid w:val="00155C56"/>
    <w:rsid w:val="00155FC9"/>
    <w:rsid w:val="00156622"/>
    <w:rsid w:val="00156984"/>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5CBF"/>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0F12"/>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BBD"/>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3CB"/>
    <w:rsid w:val="00196F18"/>
    <w:rsid w:val="00197C6A"/>
    <w:rsid w:val="00197DF7"/>
    <w:rsid w:val="001A0214"/>
    <w:rsid w:val="001A031F"/>
    <w:rsid w:val="001A03B4"/>
    <w:rsid w:val="001A0EBE"/>
    <w:rsid w:val="001A0FB9"/>
    <w:rsid w:val="001A108E"/>
    <w:rsid w:val="001A147A"/>
    <w:rsid w:val="001A1BD9"/>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B18"/>
    <w:rsid w:val="001C1E99"/>
    <w:rsid w:val="001C237E"/>
    <w:rsid w:val="001C2CA0"/>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139"/>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9D3"/>
    <w:rsid w:val="001E6EFA"/>
    <w:rsid w:val="001E7DC0"/>
    <w:rsid w:val="001F05F8"/>
    <w:rsid w:val="001F1272"/>
    <w:rsid w:val="001F1A48"/>
    <w:rsid w:val="001F1C5A"/>
    <w:rsid w:val="001F1C65"/>
    <w:rsid w:val="001F261F"/>
    <w:rsid w:val="001F2995"/>
    <w:rsid w:val="001F29EA"/>
    <w:rsid w:val="001F32CA"/>
    <w:rsid w:val="001F367B"/>
    <w:rsid w:val="001F3912"/>
    <w:rsid w:val="001F3DF4"/>
    <w:rsid w:val="001F3FEA"/>
    <w:rsid w:val="001F487B"/>
    <w:rsid w:val="001F4989"/>
    <w:rsid w:val="001F4A84"/>
    <w:rsid w:val="001F4D05"/>
    <w:rsid w:val="001F4F3E"/>
    <w:rsid w:val="001F6BF1"/>
    <w:rsid w:val="001F6E7B"/>
    <w:rsid w:val="00200075"/>
    <w:rsid w:val="00200480"/>
    <w:rsid w:val="00200EF6"/>
    <w:rsid w:val="002016E6"/>
    <w:rsid w:val="002019A7"/>
    <w:rsid w:val="002019E9"/>
    <w:rsid w:val="00202D04"/>
    <w:rsid w:val="00202D4A"/>
    <w:rsid w:val="002031D0"/>
    <w:rsid w:val="00203822"/>
    <w:rsid w:val="00203846"/>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4FD6"/>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1866"/>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5F5"/>
    <w:rsid w:val="00267B63"/>
    <w:rsid w:val="00267E34"/>
    <w:rsid w:val="00267F32"/>
    <w:rsid w:val="00270504"/>
    <w:rsid w:val="00270534"/>
    <w:rsid w:val="00270705"/>
    <w:rsid w:val="0027074C"/>
    <w:rsid w:val="00270839"/>
    <w:rsid w:val="00271EE7"/>
    <w:rsid w:val="00272470"/>
    <w:rsid w:val="00272B64"/>
    <w:rsid w:val="00272C36"/>
    <w:rsid w:val="00273A93"/>
    <w:rsid w:val="0027425A"/>
    <w:rsid w:val="00274535"/>
    <w:rsid w:val="002746EA"/>
    <w:rsid w:val="00274B0B"/>
    <w:rsid w:val="00274ECE"/>
    <w:rsid w:val="00274F18"/>
    <w:rsid w:val="00275820"/>
    <w:rsid w:val="0027629B"/>
    <w:rsid w:val="002763AA"/>
    <w:rsid w:val="00276482"/>
    <w:rsid w:val="00276B36"/>
    <w:rsid w:val="00276B4F"/>
    <w:rsid w:val="00277BEC"/>
    <w:rsid w:val="0028043E"/>
    <w:rsid w:val="00280AAB"/>
    <w:rsid w:val="00281021"/>
    <w:rsid w:val="002810E6"/>
    <w:rsid w:val="00282068"/>
    <w:rsid w:val="002820BF"/>
    <w:rsid w:val="0028234C"/>
    <w:rsid w:val="0028245F"/>
    <w:rsid w:val="002828C5"/>
    <w:rsid w:val="00282DCE"/>
    <w:rsid w:val="002832E8"/>
    <w:rsid w:val="002838D3"/>
    <w:rsid w:val="00284058"/>
    <w:rsid w:val="00284833"/>
    <w:rsid w:val="00284B16"/>
    <w:rsid w:val="00284B17"/>
    <w:rsid w:val="00284FF0"/>
    <w:rsid w:val="00285BEC"/>
    <w:rsid w:val="00285EEE"/>
    <w:rsid w:val="0028607E"/>
    <w:rsid w:val="00286638"/>
    <w:rsid w:val="00286EFF"/>
    <w:rsid w:val="00287D39"/>
    <w:rsid w:val="00287FA4"/>
    <w:rsid w:val="0029017B"/>
    <w:rsid w:val="002901DC"/>
    <w:rsid w:val="00291DF8"/>
    <w:rsid w:val="00292A72"/>
    <w:rsid w:val="00293045"/>
    <w:rsid w:val="00293412"/>
    <w:rsid w:val="00293463"/>
    <w:rsid w:val="002937AD"/>
    <w:rsid w:val="002940F2"/>
    <w:rsid w:val="00294875"/>
    <w:rsid w:val="002949D6"/>
    <w:rsid w:val="002952E0"/>
    <w:rsid w:val="00295323"/>
    <w:rsid w:val="0029699F"/>
    <w:rsid w:val="00296A3D"/>
    <w:rsid w:val="00296C1C"/>
    <w:rsid w:val="00296D8B"/>
    <w:rsid w:val="00296F5E"/>
    <w:rsid w:val="0029763E"/>
    <w:rsid w:val="002977E7"/>
    <w:rsid w:val="002A0163"/>
    <w:rsid w:val="002A0A12"/>
    <w:rsid w:val="002A1305"/>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AF7"/>
    <w:rsid w:val="002B5E19"/>
    <w:rsid w:val="002B5E7F"/>
    <w:rsid w:val="002B6CA1"/>
    <w:rsid w:val="002B7099"/>
    <w:rsid w:val="002B74A5"/>
    <w:rsid w:val="002B7A77"/>
    <w:rsid w:val="002C0518"/>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82E"/>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7A7"/>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980"/>
    <w:rsid w:val="002D7C0C"/>
    <w:rsid w:val="002D7F63"/>
    <w:rsid w:val="002E0029"/>
    <w:rsid w:val="002E0778"/>
    <w:rsid w:val="002E1729"/>
    <w:rsid w:val="002E1870"/>
    <w:rsid w:val="002E21AE"/>
    <w:rsid w:val="002E2637"/>
    <w:rsid w:val="002E278D"/>
    <w:rsid w:val="002E281D"/>
    <w:rsid w:val="002E29E5"/>
    <w:rsid w:val="002E2D37"/>
    <w:rsid w:val="002E2EBB"/>
    <w:rsid w:val="002E39B7"/>
    <w:rsid w:val="002E41E7"/>
    <w:rsid w:val="002E4408"/>
    <w:rsid w:val="002E48D7"/>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6FFE"/>
    <w:rsid w:val="002F72FA"/>
    <w:rsid w:val="002F742D"/>
    <w:rsid w:val="002F764C"/>
    <w:rsid w:val="002F7AB4"/>
    <w:rsid w:val="002F7F46"/>
    <w:rsid w:val="00300337"/>
    <w:rsid w:val="003006FF"/>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07F40"/>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75"/>
    <w:rsid w:val="0032288A"/>
    <w:rsid w:val="00322AD5"/>
    <w:rsid w:val="00322E6C"/>
    <w:rsid w:val="00323680"/>
    <w:rsid w:val="00323F63"/>
    <w:rsid w:val="00324241"/>
    <w:rsid w:val="003244B1"/>
    <w:rsid w:val="00325072"/>
    <w:rsid w:val="00325448"/>
    <w:rsid w:val="0032575C"/>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20A"/>
    <w:rsid w:val="00343BC5"/>
    <w:rsid w:val="003448D9"/>
    <w:rsid w:val="0034505B"/>
    <w:rsid w:val="003450EA"/>
    <w:rsid w:val="00345807"/>
    <w:rsid w:val="003463B4"/>
    <w:rsid w:val="003465EC"/>
    <w:rsid w:val="0034687F"/>
    <w:rsid w:val="00346AD8"/>
    <w:rsid w:val="00346E4A"/>
    <w:rsid w:val="00346FD6"/>
    <w:rsid w:val="0034708D"/>
    <w:rsid w:val="00347178"/>
    <w:rsid w:val="00347795"/>
    <w:rsid w:val="00347E1B"/>
    <w:rsid w:val="003505D9"/>
    <w:rsid w:val="003508EA"/>
    <w:rsid w:val="00350F3F"/>
    <w:rsid w:val="00351BD8"/>
    <w:rsid w:val="00351E80"/>
    <w:rsid w:val="0035397E"/>
    <w:rsid w:val="003539F5"/>
    <w:rsid w:val="00354076"/>
    <w:rsid w:val="00354147"/>
    <w:rsid w:val="00354E66"/>
    <w:rsid w:val="00355583"/>
    <w:rsid w:val="0035577B"/>
    <w:rsid w:val="00355BED"/>
    <w:rsid w:val="00355EDE"/>
    <w:rsid w:val="00356259"/>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3DF1"/>
    <w:rsid w:val="003641CA"/>
    <w:rsid w:val="0036430C"/>
    <w:rsid w:val="00364336"/>
    <w:rsid w:val="00364E4A"/>
    <w:rsid w:val="00365071"/>
    <w:rsid w:val="00365447"/>
    <w:rsid w:val="00365B2F"/>
    <w:rsid w:val="003660AE"/>
    <w:rsid w:val="00366854"/>
    <w:rsid w:val="00367272"/>
    <w:rsid w:val="00367797"/>
    <w:rsid w:val="003678B0"/>
    <w:rsid w:val="003679FC"/>
    <w:rsid w:val="00370A92"/>
    <w:rsid w:val="003712F2"/>
    <w:rsid w:val="00371BCF"/>
    <w:rsid w:val="00371CFA"/>
    <w:rsid w:val="00371DF1"/>
    <w:rsid w:val="00372064"/>
    <w:rsid w:val="00372CBC"/>
    <w:rsid w:val="00372F5E"/>
    <w:rsid w:val="00373577"/>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AA3"/>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2F"/>
    <w:rsid w:val="00394FA0"/>
    <w:rsid w:val="00395FA0"/>
    <w:rsid w:val="00396227"/>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4E9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315"/>
    <w:rsid w:val="003B0D5A"/>
    <w:rsid w:val="003B0E20"/>
    <w:rsid w:val="003B0FBD"/>
    <w:rsid w:val="003B158C"/>
    <w:rsid w:val="003B1830"/>
    <w:rsid w:val="003B1ABC"/>
    <w:rsid w:val="003B1D32"/>
    <w:rsid w:val="003B2A60"/>
    <w:rsid w:val="003B2CE2"/>
    <w:rsid w:val="003B35E0"/>
    <w:rsid w:val="003B394A"/>
    <w:rsid w:val="003B494A"/>
    <w:rsid w:val="003B4CD9"/>
    <w:rsid w:val="003B551D"/>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3F8"/>
    <w:rsid w:val="003C2948"/>
    <w:rsid w:val="003C3CE4"/>
    <w:rsid w:val="003C4093"/>
    <w:rsid w:val="003C42E4"/>
    <w:rsid w:val="003C4362"/>
    <w:rsid w:val="003C457D"/>
    <w:rsid w:val="003C4B4A"/>
    <w:rsid w:val="003C4B73"/>
    <w:rsid w:val="003C4BD0"/>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C88"/>
    <w:rsid w:val="003D0F3F"/>
    <w:rsid w:val="003D1995"/>
    <w:rsid w:val="003D21A9"/>
    <w:rsid w:val="003D25E1"/>
    <w:rsid w:val="003D2833"/>
    <w:rsid w:val="003D3111"/>
    <w:rsid w:val="003D380C"/>
    <w:rsid w:val="003D38E3"/>
    <w:rsid w:val="003D3AE0"/>
    <w:rsid w:val="003D3B30"/>
    <w:rsid w:val="003D3D2F"/>
    <w:rsid w:val="003D3E12"/>
    <w:rsid w:val="003D4461"/>
    <w:rsid w:val="003D4709"/>
    <w:rsid w:val="003D49F8"/>
    <w:rsid w:val="003D52AB"/>
    <w:rsid w:val="003D55F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09BF"/>
    <w:rsid w:val="003E12FD"/>
    <w:rsid w:val="003E13C9"/>
    <w:rsid w:val="003E14F7"/>
    <w:rsid w:val="003E1B80"/>
    <w:rsid w:val="003E2444"/>
    <w:rsid w:val="003E288E"/>
    <w:rsid w:val="003E29CC"/>
    <w:rsid w:val="003E33A2"/>
    <w:rsid w:val="003E40DE"/>
    <w:rsid w:val="003E4633"/>
    <w:rsid w:val="003E46F7"/>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0BF3"/>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1D6"/>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3ED3"/>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5092"/>
    <w:rsid w:val="004251A4"/>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4B72"/>
    <w:rsid w:val="00435041"/>
    <w:rsid w:val="0043548D"/>
    <w:rsid w:val="00435838"/>
    <w:rsid w:val="00435AF2"/>
    <w:rsid w:val="00435F96"/>
    <w:rsid w:val="00435FF0"/>
    <w:rsid w:val="00436782"/>
    <w:rsid w:val="00436FDC"/>
    <w:rsid w:val="004372F1"/>
    <w:rsid w:val="00437B3A"/>
    <w:rsid w:val="004403E0"/>
    <w:rsid w:val="0044045D"/>
    <w:rsid w:val="004404FE"/>
    <w:rsid w:val="00440858"/>
    <w:rsid w:val="00440906"/>
    <w:rsid w:val="00440D7E"/>
    <w:rsid w:val="004419F6"/>
    <w:rsid w:val="00441D78"/>
    <w:rsid w:val="00442070"/>
    <w:rsid w:val="004420C2"/>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1A5B"/>
    <w:rsid w:val="0045202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8F3"/>
    <w:rsid w:val="0046697F"/>
    <w:rsid w:val="00466C0A"/>
    <w:rsid w:val="00466E29"/>
    <w:rsid w:val="004670F9"/>
    <w:rsid w:val="00467C68"/>
    <w:rsid w:val="004707F5"/>
    <w:rsid w:val="00470BB4"/>
    <w:rsid w:val="00470C5C"/>
    <w:rsid w:val="00470F24"/>
    <w:rsid w:val="004714A3"/>
    <w:rsid w:val="004716FC"/>
    <w:rsid w:val="00471C73"/>
    <w:rsid w:val="00471CF8"/>
    <w:rsid w:val="00472179"/>
    <w:rsid w:val="00472F75"/>
    <w:rsid w:val="004733B8"/>
    <w:rsid w:val="004739CA"/>
    <w:rsid w:val="00473CF8"/>
    <w:rsid w:val="00473DE2"/>
    <w:rsid w:val="00474666"/>
    <w:rsid w:val="004748E8"/>
    <w:rsid w:val="00474C66"/>
    <w:rsid w:val="00474CDA"/>
    <w:rsid w:val="004750C3"/>
    <w:rsid w:val="004754D6"/>
    <w:rsid w:val="00475E66"/>
    <w:rsid w:val="00475F3A"/>
    <w:rsid w:val="00476002"/>
    <w:rsid w:val="0047657D"/>
    <w:rsid w:val="00476627"/>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674B"/>
    <w:rsid w:val="00487401"/>
    <w:rsid w:val="00487895"/>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4CAD"/>
    <w:rsid w:val="0049500B"/>
    <w:rsid w:val="00495124"/>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6C9"/>
    <w:rsid w:val="004A591D"/>
    <w:rsid w:val="004A663B"/>
    <w:rsid w:val="004A70A4"/>
    <w:rsid w:val="004A70D4"/>
    <w:rsid w:val="004A725B"/>
    <w:rsid w:val="004A7302"/>
    <w:rsid w:val="004B0463"/>
    <w:rsid w:val="004B0A1E"/>
    <w:rsid w:val="004B121B"/>
    <w:rsid w:val="004B136C"/>
    <w:rsid w:val="004B14A3"/>
    <w:rsid w:val="004B1D89"/>
    <w:rsid w:val="004B22CC"/>
    <w:rsid w:val="004B236F"/>
    <w:rsid w:val="004B2618"/>
    <w:rsid w:val="004B2750"/>
    <w:rsid w:val="004B3029"/>
    <w:rsid w:val="004B33D3"/>
    <w:rsid w:val="004B3826"/>
    <w:rsid w:val="004B4F4E"/>
    <w:rsid w:val="004B4FD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06D"/>
    <w:rsid w:val="004C79B3"/>
    <w:rsid w:val="004C7F31"/>
    <w:rsid w:val="004D0108"/>
    <w:rsid w:val="004D0CD0"/>
    <w:rsid w:val="004D1E5D"/>
    <w:rsid w:val="004D1FD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2B1"/>
    <w:rsid w:val="004D5989"/>
    <w:rsid w:val="004D606D"/>
    <w:rsid w:val="004D61E8"/>
    <w:rsid w:val="004D6373"/>
    <w:rsid w:val="004D63B1"/>
    <w:rsid w:val="004D6EA0"/>
    <w:rsid w:val="004D6EFF"/>
    <w:rsid w:val="004D7467"/>
    <w:rsid w:val="004D7C10"/>
    <w:rsid w:val="004D7FD6"/>
    <w:rsid w:val="004E0F5F"/>
    <w:rsid w:val="004E1123"/>
    <w:rsid w:val="004E1B2F"/>
    <w:rsid w:val="004E22C9"/>
    <w:rsid w:val="004E25CF"/>
    <w:rsid w:val="004E2926"/>
    <w:rsid w:val="004E2A8F"/>
    <w:rsid w:val="004E3756"/>
    <w:rsid w:val="004E38D3"/>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6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2CE"/>
    <w:rsid w:val="004F33B0"/>
    <w:rsid w:val="004F3536"/>
    <w:rsid w:val="004F3589"/>
    <w:rsid w:val="004F3A46"/>
    <w:rsid w:val="004F3ADF"/>
    <w:rsid w:val="004F3FA5"/>
    <w:rsid w:val="004F4167"/>
    <w:rsid w:val="004F4726"/>
    <w:rsid w:val="004F4924"/>
    <w:rsid w:val="004F503B"/>
    <w:rsid w:val="004F52BF"/>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77A"/>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5800"/>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43E"/>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5F1"/>
    <w:rsid w:val="00561683"/>
    <w:rsid w:val="005617E8"/>
    <w:rsid w:val="005618F8"/>
    <w:rsid w:val="00561FA2"/>
    <w:rsid w:val="00562562"/>
    <w:rsid w:val="00562C2D"/>
    <w:rsid w:val="00562CF9"/>
    <w:rsid w:val="00562D21"/>
    <w:rsid w:val="00562F9B"/>
    <w:rsid w:val="00563013"/>
    <w:rsid w:val="0056342E"/>
    <w:rsid w:val="00563EB7"/>
    <w:rsid w:val="0056408C"/>
    <w:rsid w:val="00564878"/>
    <w:rsid w:val="005654CC"/>
    <w:rsid w:val="00565630"/>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178F"/>
    <w:rsid w:val="00582632"/>
    <w:rsid w:val="00582979"/>
    <w:rsid w:val="005829B8"/>
    <w:rsid w:val="005839A9"/>
    <w:rsid w:val="005843EF"/>
    <w:rsid w:val="00584710"/>
    <w:rsid w:val="005860D9"/>
    <w:rsid w:val="005862EC"/>
    <w:rsid w:val="00586FBE"/>
    <w:rsid w:val="00587175"/>
    <w:rsid w:val="00587948"/>
    <w:rsid w:val="0058798E"/>
    <w:rsid w:val="00587B49"/>
    <w:rsid w:val="00590159"/>
    <w:rsid w:val="00590481"/>
    <w:rsid w:val="005905D3"/>
    <w:rsid w:val="005906D8"/>
    <w:rsid w:val="005910CF"/>
    <w:rsid w:val="005911CD"/>
    <w:rsid w:val="00591777"/>
    <w:rsid w:val="00591812"/>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119"/>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4D07"/>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16D"/>
    <w:rsid w:val="005C2201"/>
    <w:rsid w:val="005C302E"/>
    <w:rsid w:val="005C30FA"/>
    <w:rsid w:val="005C328C"/>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136E"/>
    <w:rsid w:val="005D1FB3"/>
    <w:rsid w:val="005D27E2"/>
    <w:rsid w:val="005D2E6C"/>
    <w:rsid w:val="005D3229"/>
    <w:rsid w:val="005D32C1"/>
    <w:rsid w:val="005D3CA2"/>
    <w:rsid w:val="005D3F03"/>
    <w:rsid w:val="005D3F1A"/>
    <w:rsid w:val="005D50C7"/>
    <w:rsid w:val="005D5863"/>
    <w:rsid w:val="005D62B6"/>
    <w:rsid w:val="005D62C0"/>
    <w:rsid w:val="005D6AE1"/>
    <w:rsid w:val="005D6B0C"/>
    <w:rsid w:val="005D6BA0"/>
    <w:rsid w:val="005D70D0"/>
    <w:rsid w:val="005E0690"/>
    <w:rsid w:val="005E09D6"/>
    <w:rsid w:val="005E0AF8"/>
    <w:rsid w:val="005E0D4E"/>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75D"/>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26D"/>
    <w:rsid w:val="00627430"/>
    <w:rsid w:val="00630D4C"/>
    <w:rsid w:val="00631088"/>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B42"/>
    <w:rsid w:val="00647D75"/>
    <w:rsid w:val="00647EDA"/>
    <w:rsid w:val="0065012F"/>
    <w:rsid w:val="00650FFC"/>
    <w:rsid w:val="00651536"/>
    <w:rsid w:val="006517AF"/>
    <w:rsid w:val="0065181E"/>
    <w:rsid w:val="00651892"/>
    <w:rsid w:val="00651BC3"/>
    <w:rsid w:val="006529E1"/>
    <w:rsid w:val="006532F4"/>
    <w:rsid w:val="00653446"/>
    <w:rsid w:val="0065382A"/>
    <w:rsid w:val="00654704"/>
    <w:rsid w:val="00654D60"/>
    <w:rsid w:val="00655735"/>
    <w:rsid w:val="00655E14"/>
    <w:rsid w:val="00657092"/>
    <w:rsid w:val="00657D6D"/>
    <w:rsid w:val="006601D0"/>
    <w:rsid w:val="00660AF7"/>
    <w:rsid w:val="00660E99"/>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383"/>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532"/>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783"/>
    <w:rsid w:val="006C3A4F"/>
    <w:rsid w:val="006C41A8"/>
    <w:rsid w:val="006C466A"/>
    <w:rsid w:val="006C533D"/>
    <w:rsid w:val="006C57AB"/>
    <w:rsid w:val="006C60AD"/>
    <w:rsid w:val="006C6290"/>
    <w:rsid w:val="006C6560"/>
    <w:rsid w:val="006C663D"/>
    <w:rsid w:val="006C724F"/>
    <w:rsid w:val="006C7A31"/>
    <w:rsid w:val="006D0193"/>
    <w:rsid w:val="006D0808"/>
    <w:rsid w:val="006D0D05"/>
    <w:rsid w:val="006D1486"/>
    <w:rsid w:val="006D1B31"/>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408"/>
    <w:rsid w:val="006D7B77"/>
    <w:rsid w:val="006D7DDA"/>
    <w:rsid w:val="006E04C0"/>
    <w:rsid w:val="006E04CA"/>
    <w:rsid w:val="006E0505"/>
    <w:rsid w:val="006E0B34"/>
    <w:rsid w:val="006E0C7A"/>
    <w:rsid w:val="006E0D45"/>
    <w:rsid w:val="006E10AE"/>
    <w:rsid w:val="006E1561"/>
    <w:rsid w:val="006E2137"/>
    <w:rsid w:val="006E23C0"/>
    <w:rsid w:val="006E26F4"/>
    <w:rsid w:val="006E27C7"/>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AC"/>
    <w:rsid w:val="006F2EBE"/>
    <w:rsid w:val="006F317F"/>
    <w:rsid w:val="006F37CA"/>
    <w:rsid w:val="006F3AD5"/>
    <w:rsid w:val="006F4196"/>
    <w:rsid w:val="006F4A70"/>
    <w:rsid w:val="006F4BEE"/>
    <w:rsid w:val="006F4C1A"/>
    <w:rsid w:val="006F4E9D"/>
    <w:rsid w:val="006F4F36"/>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429"/>
    <w:rsid w:val="00712597"/>
    <w:rsid w:val="007129D2"/>
    <w:rsid w:val="00712EFD"/>
    <w:rsid w:val="00713544"/>
    <w:rsid w:val="007136C5"/>
    <w:rsid w:val="007136DC"/>
    <w:rsid w:val="0071391A"/>
    <w:rsid w:val="007139E8"/>
    <w:rsid w:val="00713CA1"/>
    <w:rsid w:val="00714660"/>
    <w:rsid w:val="00714A60"/>
    <w:rsid w:val="00714D34"/>
    <w:rsid w:val="0071541A"/>
    <w:rsid w:val="00715ADE"/>
    <w:rsid w:val="00715C1D"/>
    <w:rsid w:val="00715C6D"/>
    <w:rsid w:val="007160B4"/>
    <w:rsid w:val="00716203"/>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09EC"/>
    <w:rsid w:val="00731143"/>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6B15"/>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22"/>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0D5"/>
    <w:rsid w:val="00777E18"/>
    <w:rsid w:val="007803C2"/>
    <w:rsid w:val="00780487"/>
    <w:rsid w:val="007812EE"/>
    <w:rsid w:val="00781343"/>
    <w:rsid w:val="0078147B"/>
    <w:rsid w:val="007815F7"/>
    <w:rsid w:val="007816BC"/>
    <w:rsid w:val="007816D6"/>
    <w:rsid w:val="00781868"/>
    <w:rsid w:val="00781F70"/>
    <w:rsid w:val="007820FB"/>
    <w:rsid w:val="0078268D"/>
    <w:rsid w:val="007826B5"/>
    <w:rsid w:val="0078299C"/>
    <w:rsid w:val="00782A8A"/>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A6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57F"/>
    <w:rsid w:val="007B3897"/>
    <w:rsid w:val="007B43EC"/>
    <w:rsid w:val="007B4D28"/>
    <w:rsid w:val="007B4FA0"/>
    <w:rsid w:val="007B597F"/>
    <w:rsid w:val="007B5BF0"/>
    <w:rsid w:val="007B64D7"/>
    <w:rsid w:val="007B6735"/>
    <w:rsid w:val="007B6811"/>
    <w:rsid w:val="007B711E"/>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1842"/>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5B0"/>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632"/>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392"/>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C9E"/>
    <w:rsid w:val="00824F26"/>
    <w:rsid w:val="00825321"/>
    <w:rsid w:val="008255FB"/>
    <w:rsid w:val="008257AD"/>
    <w:rsid w:val="00825BCC"/>
    <w:rsid w:val="0082650F"/>
    <w:rsid w:val="00826B91"/>
    <w:rsid w:val="00827002"/>
    <w:rsid w:val="008275EE"/>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7C6"/>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0A1"/>
    <w:rsid w:val="00882475"/>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BBF"/>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64D2"/>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1CDE"/>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5EE"/>
    <w:rsid w:val="008E36E0"/>
    <w:rsid w:val="008E394C"/>
    <w:rsid w:val="008E4938"/>
    <w:rsid w:val="008E4B68"/>
    <w:rsid w:val="008E4E69"/>
    <w:rsid w:val="008E4FCB"/>
    <w:rsid w:val="008E5635"/>
    <w:rsid w:val="008E5760"/>
    <w:rsid w:val="008E5A0D"/>
    <w:rsid w:val="008E5CDF"/>
    <w:rsid w:val="008E6259"/>
    <w:rsid w:val="008E64F5"/>
    <w:rsid w:val="008E6E48"/>
    <w:rsid w:val="008E6E57"/>
    <w:rsid w:val="008E6FF7"/>
    <w:rsid w:val="008E76BC"/>
    <w:rsid w:val="008E7938"/>
    <w:rsid w:val="008F0B80"/>
    <w:rsid w:val="008F0EEB"/>
    <w:rsid w:val="008F1245"/>
    <w:rsid w:val="008F16F5"/>
    <w:rsid w:val="008F192F"/>
    <w:rsid w:val="008F1F26"/>
    <w:rsid w:val="008F2225"/>
    <w:rsid w:val="008F23E1"/>
    <w:rsid w:val="008F40CA"/>
    <w:rsid w:val="008F42BC"/>
    <w:rsid w:val="008F42FE"/>
    <w:rsid w:val="008F5480"/>
    <w:rsid w:val="008F54AC"/>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5BC2"/>
    <w:rsid w:val="00905EB1"/>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3DE9"/>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BF2"/>
    <w:rsid w:val="00921DCF"/>
    <w:rsid w:val="00922385"/>
    <w:rsid w:val="009223AA"/>
    <w:rsid w:val="00922609"/>
    <w:rsid w:val="0092278E"/>
    <w:rsid w:val="009228F6"/>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3E1"/>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D6E"/>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4EE"/>
    <w:rsid w:val="00954D4F"/>
    <w:rsid w:val="00954E13"/>
    <w:rsid w:val="00954E33"/>
    <w:rsid w:val="009551E3"/>
    <w:rsid w:val="00955687"/>
    <w:rsid w:val="00955A42"/>
    <w:rsid w:val="00955E93"/>
    <w:rsid w:val="00956386"/>
    <w:rsid w:val="00956965"/>
    <w:rsid w:val="00956B6D"/>
    <w:rsid w:val="00957299"/>
    <w:rsid w:val="00957772"/>
    <w:rsid w:val="0095781E"/>
    <w:rsid w:val="00960327"/>
    <w:rsid w:val="0096034A"/>
    <w:rsid w:val="0096076A"/>
    <w:rsid w:val="009607BD"/>
    <w:rsid w:val="00960A0E"/>
    <w:rsid w:val="0096195C"/>
    <w:rsid w:val="00962097"/>
    <w:rsid w:val="00962946"/>
    <w:rsid w:val="00963A90"/>
    <w:rsid w:val="0096444F"/>
    <w:rsid w:val="00964952"/>
    <w:rsid w:val="00964C87"/>
    <w:rsid w:val="00965AE3"/>
    <w:rsid w:val="00965F2C"/>
    <w:rsid w:val="0096618A"/>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098"/>
    <w:rsid w:val="00973960"/>
    <w:rsid w:val="00974723"/>
    <w:rsid w:val="00974B79"/>
    <w:rsid w:val="0097500B"/>
    <w:rsid w:val="009759AC"/>
    <w:rsid w:val="009759D0"/>
    <w:rsid w:val="009762D6"/>
    <w:rsid w:val="00976574"/>
    <w:rsid w:val="009765EE"/>
    <w:rsid w:val="009771AE"/>
    <w:rsid w:val="00977A54"/>
    <w:rsid w:val="00980166"/>
    <w:rsid w:val="00980507"/>
    <w:rsid w:val="00982CAC"/>
    <w:rsid w:val="00983212"/>
    <w:rsid w:val="00983222"/>
    <w:rsid w:val="00983490"/>
    <w:rsid w:val="009836B3"/>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993"/>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6ABF"/>
    <w:rsid w:val="009A710F"/>
    <w:rsid w:val="009A7881"/>
    <w:rsid w:val="009A7CC2"/>
    <w:rsid w:val="009B03F5"/>
    <w:rsid w:val="009B1063"/>
    <w:rsid w:val="009B1404"/>
    <w:rsid w:val="009B155C"/>
    <w:rsid w:val="009B1716"/>
    <w:rsid w:val="009B187E"/>
    <w:rsid w:val="009B188E"/>
    <w:rsid w:val="009B1DE6"/>
    <w:rsid w:val="009B1FDF"/>
    <w:rsid w:val="009B2612"/>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4F0C"/>
    <w:rsid w:val="009C5D15"/>
    <w:rsid w:val="009C65A0"/>
    <w:rsid w:val="009C6735"/>
    <w:rsid w:val="009C6D56"/>
    <w:rsid w:val="009C6FCB"/>
    <w:rsid w:val="009C71A3"/>
    <w:rsid w:val="009C7251"/>
    <w:rsid w:val="009C7A55"/>
    <w:rsid w:val="009C7B82"/>
    <w:rsid w:val="009D0942"/>
    <w:rsid w:val="009D0CD8"/>
    <w:rsid w:val="009D10ED"/>
    <w:rsid w:val="009D12CD"/>
    <w:rsid w:val="009D1C75"/>
    <w:rsid w:val="009D201A"/>
    <w:rsid w:val="009D21AD"/>
    <w:rsid w:val="009D22D3"/>
    <w:rsid w:val="009D2780"/>
    <w:rsid w:val="009D3239"/>
    <w:rsid w:val="009D3526"/>
    <w:rsid w:val="009D3CB0"/>
    <w:rsid w:val="009D423B"/>
    <w:rsid w:val="009D4404"/>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A90"/>
    <w:rsid w:val="00A06EAE"/>
    <w:rsid w:val="00A07243"/>
    <w:rsid w:val="00A07CA6"/>
    <w:rsid w:val="00A10067"/>
    <w:rsid w:val="00A10941"/>
    <w:rsid w:val="00A10D26"/>
    <w:rsid w:val="00A10DE6"/>
    <w:rsid w:val="00A11471"/>
    <w:rsid w:val="00A11792"/>
    <w:rsid w:val="00A1211C"/>
    <w:rsid w:val="00A12583"/>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5104"/>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3C"/>
    <w:rsid w:val="00A5537F"/>
    <w:rsid w:val="00A554B1"/>
    <w:rsid w:val="00A55AD0"/>
    <w:rsid w:val="00A55AFC"/>
    <w:rsid w:val="00A5650B"/>
    <w:rsid w:val="00A56F1C"/>
    <w:rsid w:val="00A5727B"/>
    <w:rsid w:val="00A5753E"/>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0911"/>
    <w:rsid w:val="00A71114"/>
    <w:rsid w:val="00A71C0D"/>
    <w:rsid w:val="00A728B9"/>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873E0"/>
    <w:rsid w:val="00A9027D"/>
    <w:rsid w:val="00A9056F"/>
    <w:rsid w:val="00A912D4"/>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82B"/>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3F7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CED"/>
    <w:rsid w:val="00AB1FD9"/>
    <w:rsid w:val="00AB2234"/>
    <w:rsid w:val="00AB23AA"/>
    <w:rsid w:val="00AB241A"/>
    <w:rsid w:val="00AB2636"/>
    <w:rsid w:val="00AB26B0"/>
    <w:rsid w:val="00AB2DC8"/>
    <w:rsid w:val="00AB3718"/>
    <w:rsid w:val="00AB3F18"/>
    <w:rsid w:val="00AB3F36"/>
    <w:rsid w:val="00AB4365"/>
    <w:rsid w:val="00AB4B09"/>
    <w:rsid w:val="00AB5577"/>
    <w:rsid w:val="00AB5AF2"/>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A17"/>
    <w:rsid w:val="00AC2C95"/>
    <w:rsid w:val="00AC2DCF"/>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8E"/>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67B3"/>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1E01"/>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2B1"/>
    <w:rsid w:val="00AF0A03"/>
    <w:rsid w:val="00AF0A7F"/>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4C38"/>
    <w:rsid w:val="00AF5018"/>
    <w:rsid w:val="00AF552F"/>
    <w:rsid w:val="00AF576B"/>
    <w:rsid w:val="00AF59DA"/>
    <w:rsid w:val="00AF6409"/>
    <w:rsid w:val="00AF6AE6"/>
    <w:rsid w:val="00AF6D94"/>
    <w:rsid w:val="00AF7232"/>
    <w:rsid w:val="00AF72F8"/>
    <w:rsid w:val="00AF7B35"/>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929"/>
    <w:rsid w:val="00B07FDF"/>
    <w:rsid w:val="00B1082C"/>
    <w:rsid w:val="00B110BC"/>
    <w:rsid w:val="00B111C4"/>
    <w:rsid w:val="00B11592"/>
    <w:rsid w:val="00B11A76"/>
    <w:rsid w:val="00B12018"/>
    <w:rsid w:val="00B13041"/>
    <w:rsid w:val="00B131E8"/>
    <w:rsid w:val="00B133E9"/>
    <w:rsid w:val="00B137FE"/>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EA2"/>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2CA8"/>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3D9D"/>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3AEB"/>
    <w:rsid w:val="00B53BD2"/>
    <w:rsid w:val="00B542AD"/>
    <w:rsid w:val="00B5543B"/>
    <w:rsid w:val="00B55E52"/>
    <w:rsid w:val="00B5604A"/>
    <w:rsid w:val="00B563AE"/>
    <w:rsid w:val="00B56426"/>
    <w:rsid w:val="00B56DED"/>
    <w:rsid w:val="00B57106"/>
    <w:rsid w:val="00B579FF"/>
    <w:rsid w:val="00B60040"/>
    <w:rsid w:val="00B6032E"/>
    <w:rsid w:val="00B603C4"/>
    <w:rsid w:val="00B604C8"/>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7E0"/>
    <w:rsid w:val="00B84889"/>
    <w:rsid w:val="00B84921"/>
    <w:rsid w:val="00B849CB"/>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4DF3"/>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4122"/>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696"/>
    <w:rsid w:val="00BD389F"/>
    <w:rsid w:val="00BD41F4"/>
    <w:rsid w:val="00BD44C1"/>
    <w:rsid w:val="00BD4754"/>
    <w:rsid w:val="00BD4E3E"/>
    <w:rsid w:val="00BD537C"/>
    <w:rsid w:val="00BD53E7"/>
    <w:rsid w:val="00BD5B10"/>
    <w:rsid w:val="00BD62AC"/>
    <w:rsid w:val="00BD65A4"/>
    <w:rsid w:val="00BD6B9D"/>
    <w:rsid w:val="00BD6FCB"/>
    <w:rsid w:val="00BD771E"/>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0C"/>
    <w:rsid w:val="00BF0C79"/>
    <w:rsid w:val="00BF0D10"/>
    <w:rsid w:val="00BF0E78"/>
    <w:rsid w:val="00BF0EE6"/>
    <w:rsid w:val="00BF16AD"/>
    <w:rsid w:val="00BF19C0"/>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01C"/>
    <w:rsid w:val="00C012FE"/>
    <w:rsid w:val="00C01D2D"/>
    <w:rsid w:val="00C0244A"/>
    <w:rsid w:val="00C02B6F"/>
    <w:rsid w:val="00C02BFC"/>
    <w:rsid w:val="00C02F86"/>
    <w:rsid w:val="00C03AFE"/>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0AA"/>
    <w:rsid w:val="00C13CDE"/>
    <w:rsid w:val="00C13F1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D0D"/>
    <w:rsid w:val="00C20EDA"/>
    <w:rsid w:val="00C2119E"/>
    <w:rsid w:val="00C21567"/>
    <w:rsid w:val="00C219B2"/>
    <w:rsid w:val="00C22536"/>
    <w:rsid w:val="00C22648"/>
    <w:rsid w:val="00C22A65"/>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6DD6"/>
    <w:rsid w:val="00C3725C"/>
    <w:rsid w:val="00C37500"/>
    <w:rsid w:val="00C37538"/>
    <w:rsid w:val="00C375CE"/>
    <w:rsid w:val="00C37C96"/>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A4"/>
    <w:rsid w:val="00C536F4"/>
    <w:rsid w:val="00C53D06"/>
    <w:rsid w:val="00C53F49"/>
    <w:rsid w:val="00C53FF0"/>
    <w:rsid w:val="00C541F8"/>
    <w:rsid w:val="00C5441E"/>
    <w:rsid w:val="00C5458C"/>
    <w:rsid w:val="00C545EA"/>
    <w:rsid w:val="00C54E61"/>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BA6"/>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4C65"/>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5FDC"/>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4FEF"/>
    <w:rsid w:val="00CB5576"/>
    <w:rsid w:val="00CB5803"/>
    <w:rsid w:val="00CB5DFD"/>
    <w:rsid w:val="00CB6556"/>
    <w:rsid w:val="00CB6649"/>
    <w:rsid w:val="00CB6960"/>
    <w:rsid w:val="00CB6C8F"/>
    <w:rsid w:val="00CB6D79"/>
    <w:rsid w:val="00CB7195"/>
    <w:rsid w:val="00CB72D0"/>
    <w:rsid w:val="00CB73BE"/>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04"/>
    <w:rsid w:val="00CC46C0"/>
    <w:rsid w:val="00CC47D7"/>
    <w:rsid w:val="00CC4802"/>
    <w:rsid w:val="00CC4F4A"/>
    <w:rsid w:val="00CC501F"/>
    <w:rsid w:val="00CC59B2"/>
    <w:rsid w:val="00CC5F47"/>
    <w:rsid w:val="00CC6095"/>
    <w:rsid w:val="00CC7206"/>
    <w:rsid w:val="00CC7AA2"/>
    <w:rsid w:val="00CD0A65"/>
    <w:rsid w:val="00CD0B43"/>
    <w:rsid w:val="00CD1013"/>
    <w:rsid w:val="00CD17E7"/>
    <w:rsid w:val="00CD18AD"/>
    <w:rsid w:val="00CD1A2C"/>
    <w:rsid w:val="00CD1CB9"/>
    <w:rsid w:val="00CD200C"/>
    <w:rsid w:val="00CD2D78"/>
    <w:rsid w:val="00CD3014"/>
    <w:rsid w:val="00CD3189"/>
    <w:rsid w:val="00CD3BE1"/>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853"/>
    <w:rsid w:val="00CE397B"/>
    <w:rsid w:val="00CE4D89"/>
    <w:rsid w:val="00CE4EFD"/>
    <w:rsid w:val="00CE50B8"/>
    <w:rsid w:val="00CE5684"/>
    <w:rsid w:val="00CE56A1"/>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1D1"/>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75F"/>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7BC"/>
    <w:rsid w:val="00D238B6"/>
    <w:rsid w:val="00D23CD3"/>
    <w:rsid w:val="00D23E2B"/>
    <w:rsid w:val="00D2620C"/>
    <w:rsid w:val="00D2656D"/>
    <w:rsid w:val="00D266BD"/>
    <w:rsid w:val="00D26B8F"/>
    <w:rsid w:val="00D27F3A"/>
    <w:rsid w:val="00D301BD"/>
    <w:rsid w:val="00D302A0"/>
    <w:rsid w:val="00D30DF4"/>
    <w:rsid w:val="00D313EA"/>
    <w:rsid w:val="00D31428"/>
    <w:rsid w:val="00D3179A"/>
    <w:rsid w:val="00D325A7"/>
    <w:rsid w:val="00D33068"/>
    <w:rsid w:val="00D3345F"/>
    <w:rsid w:val="00D3375F"/>
    <w:rsid w:val="00D33826"/>
    <w:rsid w:val="00D33851"/>
    <w:rsid w:val="00D343BE"/>
    <w:rsid w:val="00D3451D"/>
    <w:rsid w:val="00D34993"/>
    <w:rsid w:val="00D350EB"/>
    <w:rsid w:val="00D35A0D"/>
    <w:rsid w:val="00D3695D"/>
    <w:rsid w:val="00D36E4A"/>
    <w:rsid w:val="00D37094"/>
    <w:rsid w:val="00D37C08"/>
    <w:rsid w:val="00D404E6"/>
    <w:rsid w:val="00D40664"/>
    <w:rsid w:val="00D41291"/>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AA0"/>
    <w:rsid w:val="00D50F59"/>
    <w:rsid w:val="00D50FC4"/>
    <w:rsid w:val="00D5111C"/>
    <w:rsid w:val="00D51A4D"/>
    <w:rsid w:val="00D5261A"/>
    <w:rsid w:val="00D537F0"/>
    <w:rsid w:val="00D542BD"/>
    <w:rsid w:val="00D5473C"/>
    <w:rsid w:val="00D54782"/>
    <w:rsid w:val="00D54CE3"/>
    <w:rsid w:val="00D550B4"/>
    <w:rsid w:val="00D5531F"/>
    <w:rsid w:val="00D556DF"/>
    <w:rsid w:val="00D563ED"/>
    <w:rsid w:val="00D5645B"/>
    <w:rsid w:val="00D5667D"/>
    <w:rsid w:val="00D56801"/>
    <w:rsid w:val="00D5694F"/>
    <w:rsid w:val="00D56AB6"/>
    <w:rsid w:val="00D56E70"/>
    <w:rsid w:val="00D572C2"/>
    <w:rsid w:val="00D5745A"/>
    <w:rsid w:val="00D5748B"/>
    <w:rsid w:val="00D574BE"/>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40B"/>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19"/>
    <w:rsid w:val="00D84EAD"/>
    <w:rsid w:val="00D85522"/>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2D00"/>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55A"/>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1B5"/>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9AC"/>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3EB9"/>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17C70"/>
    <w:rsid w:val="00E2015D"/>
    <w:rsid w:val="00E2029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D9"/>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9B4"/>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8EB"/>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48D5"/>
    <w:rsid w:val="00E658B9"/>
    <w:rsid w:val="00E65BBA"/>
    <w:rsid w:val="00E65E30"/>
    <w:rsid w:val="00E66348"/>
    <w:rsid w:val="00E668FC"/>
    <w:rsid w:val="00E66F14"/>
    <w:rsid w:val="00E700DE"/>
    <w:rsid w:val="00E700F7"/>
    <w:rsid w:val="00E70433"/>
    <w:rsid w:val="00E70656"/>
    <w:rsid w:val="00E70CD1"/>
    <w:rsid w:val="00E70DD8"/>
    <w:rsid w:val="00E718B5"/>
    <w:rsid w:val="00E71DC9"/>
    <w:rsid w:val="00E71E70"/>
    <w:rsid w:val="00E73023"/>
    <w:rsid w:val="00E7313C"/>
    <w:rsid w:val="00E732D8"/>
    <w:rsid w:val="00E7331C"/>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9EE"/>
    <w:rsid w:val="00E81D03"/>
    <w:rsid w:val="00E81D5A"/>
    <w:rsid w:val="00E81DAF"/>
    <w:rsid w:val="00E81E2E"/>
    <w:rsid w:val="00E8248B"/>
    <w:rsid w:val="00E827D4"/>
    <w:rsid w:val="00E82BEE"/>
    <w:rsid w:val="00E83D18"/>
    <w:rsid w:val="00E84126"/>
    <w:rsid w:val="00E842A3"/>
    <w:rsid w:val="00E85452"/>
    <w:rsid w:val="00E8564F"/>
    <w:rsid w:val="00E856F2"/>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3C84"/>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4E68"/>
    <w:rsid w:val="00EB5166"/>
    <w:rsid w:val="00EB5589"/>
    <w:rsid w:val="00EB559B"/>
    <w:rsid w:val="00EB5947"/>
    <w:rsid w:val="00EB5D88"/>
    <w:rsid w:val="00EB627E"/>
    <w:rsid w:val="00EB64BB"/>
    <w:rsid w:val="00EB6AF9"/>
    <w:rsid w:val="00EB6B2C"/>
    <w:rsid w:val="00EB6B78"/>
    <w:rsid w:val="00EB6CE4"/>
    <w:rsid w:val="00EB6E9D"/>
    <w:rsid w:val="00EB6F5D"/>
    <w:rsid w:val="00EB6FF5"/>
    <w:rsid w:val="00EB7298"/>
    <w:rsid w:val="00EB7D70"/>
    <w:rsid w:val="00EB7DB7"/>
    <w:rsid w:val="00EC0081"/>
    <w:rsid w:val="00EC0129"/>
    <w:rsid w:val="00EC0218"/>
    <w:rsid w:val="00EC05FC"/>
    <w:rsid w:val="00EC06EE"/>
    <w:rsid w:val="00EC1CAE"/>
    <w:rsid w:val="00EC1E17"/>
    <w:rsid w:val="00EC204B"/>
    <w:rsid w:val="00EC2417"/>
    <w:rsid w:val="00EC2805"/>
    <w:rsid w:val="00EC2B1A"/>
    <w:rsid w:val="00EC2EB6"/>
    <w:rsid w:val="00EC3354"/>
    <w:rsid w:val="00EC4031"/>
    <w:rsid w:val="00EC50E5"/>
    <w:rsid w:val="00EC550A"/>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5D16"/>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6E79"/>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3431"/>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404"/>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1F0E"/>
    <w:rsid w:val="00F22C30"/>
    <w:rsid w:val="00F2307B"/>
    <w:rsid w:val="00F23308"/>
    <w:rsid w:val="00F23734"/>
    <w:rsid w:val="00F24CE5"/>
    <w:rsid w:val="00F24E8D"/>
    <w:rsid w:val="00F25282"/>
    <w:rsid w:val="00F254ED"/>
    <w:rsid w:val="00F25634"/>
    <w:rsid w:val="00F257DB"/>
    <w:rsid w:val="00F25AF8"/>
    <w:rsid w:val="00F26163"/>
    <w:rsid w:val="00F262E8"/>
    <w:rsid w:val="00F26A08"/>
    <w:rsid w:val="00F26B37"/>
    <w:rsid w:val="00F278E0"/>
    <w:rsid w:val="00F27E4D"/>
    <w:rsid w:val="00F3043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102"/>
    <w:rsid w:val="00F5434C"/>
    <w:rsid w:val="00F543B9"/>
    <w:rsid w:val="00F54E18"/>
    <w:rsid w:val="00F558DF"/>
    <w:rsid w:val="00F56362"/>
    <w:rsid w:val="00F564B4"/>
    <w:rsid w:val="00F56DC2"/>
    <w:rsid w:val="00F56FA9"/>
    <w:rsid w:val="00F57345"/>
    <w:rsid w:val="00F57C41"/>
    <w:rsid w:val="00F57C7D"/>
    <w:rsid w:val="00F603F8"/>
    <w:rsid w:val="00F605FE"/>
    <w:rsid w:val="00F60698"/>
    <w:rsid w:val="00F613B5"/>
    <w:rsid w:val="00F62129"/>
    <w:rsid w:val="00F62430"/>
    <w:rsid w:val="00F62863"/>
    <w:rsid w:val="00F62B12"/>
    <w:rsid w:val="00F62E6C"/>
    <w:rsid w:val="00F63734"/>
    <w:rsid w:val="00F639AA"/>
    <w:rsid w:val="00F63EC1"/>
    <w:rsid w:val="00F6430C"/>
    <w:rsid w:val="00F6485A"/>
    <w:rsid w:val="00F6485F"/>
    <w:rsid w:val="00F64A88"/>
    <w:rsid w:val="00F65D4A"/>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CEE"/>
    <w:rsid w:val="00F81EF0"/>
    <w:rsid w:val="00F8220B"/>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7B3"/>
    <w:rsid w:val="00F87862"/>
    <w:rsid w:val="00F87B7D"/>
    <w:rsid w:val="00F87C5E"/>
    <w:rsid w:val="00F91367"/>
    <w:rsid w:val="00F915CF"/>
    <w:rsid w:val="00F9192E"/>
    <w:rsid w:val="00F929AE"/>
    <w:rsid w:val="00F92A3E"/>
    <w:rsid w:val="00F92B20"/>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25C3"/>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22F"/>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30D"/>
    <w:rsid w:val="00FC1A7C"/>
    <w:rsid w:val="00FC20A2"/>
    <w:rsid w:val="00FC2143"/>
    <w:rsid w:val="00FC22E8"/>
    <w:rsid w:val="00FC2F07"/>
    <w:rsid w:val="00FC303A"/>
    <w:rsid w:val="00FC3108"/>
    <w:rsid w:val="00FC34DE"/>
    <w:rsid w:val="00FC34F7"/>
    <w:rsid w:val="00FC3AD2"/>
    <w:rsid w:val="00FC3E92"/>
    <w:rsid w:val="00FC3E9D"/>
    <w:rsid w:val="00FC3EB9"/>
    <w:rsid w:val="00FC466D"/>
    <w:rsid w:val="00FC53BE"/>
    <w:rsid w:val="00FC5603"/>
    <w:rsid w:val="00FC6501"/>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1ED"/>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8D2"/>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9759D0"/>
    <w:pPr>
      <w:spacing w:line="360" w:lineRule="auto"/>
      <w:pPrChange w:id="0" w:author="Perica, Tina" w:date="2020-08-31T22:37:00Z">
        <w:pPr>
          <w:spacing w:after="240" w:line="360" w:lineRule="auto"/>
          <w:jc w:val="both"/>
        </w:pPr>
      </w:pPrChange>
    </w:pPr>
    <w:rPr>
      <w:bCs/>
      <w:color w:val="FF0000"/>
      <w:szCs w:val="18"/>
      <w:rPrChange w:id="0" w:author="Perica, Tina" w:date="2020-08-31T22:37:00Z">
        <w:rPr>
          <w:rFonts w:cs="Helvetica"/>
          <w:b/>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6AB2D-DF4A-E949-8B2C-03030943F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66</Pages>
  <Words>16253</Words>
  <Characters>92646</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108682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67</cp:revision>
  <cp:lastPrinted>2020-01-01T22:53:00Z</cp:lastPrinted>
  <dcterms:created xsi:type="dcterms:W3CDTF">2020-08-31T17:56:00Z</dcterms:created>
  <dcterms:modified xsi:type="dcterms:W3CDTF">2020-09-12T22:53:00Z</dcterms:modified>
  <cp:category/>
</cp:coreProperties>
</file>